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3920A8" w14:textId="77777777" w:rsidR="3F290FB2" w:rsidRDefault="3F290FB2" w:rsidP="3F290FB2">
      <w:pPr>
        <w:spacing w:after="0"/>
        <w:ind w:left="360"/>
        <w:jc w:val="center"/>
      </w:pPr>
    </w:p>
    <w:p w14:paraId="27A68FF2" w14:textId="77777777" w:rsidR="2C128761" w:rsidRDefault="2C128761" w:rsidP="3F290FB2">
      <w:pPr>
        <w:spacing w:after="0"/>
        <w:ind w:left="360"/>
        <w:jc w:val="center"/>
      </w:pPr>
      <w:r w:rsidRPr="3F290FB2">
        <w:rPr>
          <w:rFonts w:ascii="Times New Roman" w:eastAsia="Times New Roman" w:hAnsi="Times New Roman" w:cs="Times New Roman"/>
          <w:b/>
          <w:bCs/>
          <w:sz w:val="20"/>
          <w:szCs w:val="20"/>
        </w:rPr>
        <w:t xml:space="preserve"> </w:t>
      </w:r>
    </w:p>
    <w:p w14:paraId="3BECF242" w14:textId="77777777" w:rsidR="2C128761" w:rsidRDefault="2C128761" w:rsidP="3F290FB2">
      <w:pPr>
        <w:spacing w:after="0"/>
        <w:ind w:left="360"/>
        <w:jc w:val="center"/>
      </w:pPr>
      <w:r>
        <w:rPr>
          <w:noProof/>
          <w:lang w:eastAsia="en-US"/>
        </w:rPr>
        <w:drawing>
          <wp:inline distT="0" distB="0" distL="0" distR="0" wp14:anchorId="0EA8CF2A" wp14:editId="7D20333B">
            <wp:extent cx="3876675" cy="904875"/>
            <wp:effectExtent l="0" t="0" r="0" b="0"/>
            <wp:docPr id="1440528086" name="Picture 144052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876675" cy="904875"/>
                    </a:xfrm>
                    <a:prstGeom prst="rect">
                      <a:avLst/>
                    </a:prstGeom>
                  </pic:spPr>
                </pic:pic>
              </a:graphicData>
            </a:graphic>
          </wp:inline>
        </w:drawing>
      </w:r>
      <w:r w:rsidRPr="3F290FB2">
        <w:rPr>
          <w:rFonts w:ascii="Times New Roman" w:eastAsia="Times New Roman" w:hAnsi="Times New Roman" w:cs="Times New Roman"/>
          <w:sz w:val="20"/>
          <w:szCs w:val="20"/>
        </w:rPr>
        <w:t xml:space="preserve"> </w:t>
      </w:r>
    </w:p>
    <w:p w14:paraId="0C16A26D" w14:textId="77777777" w:rsidR="2C128761" w:rsidRDefault="2C128761" w:rsidP="3F290FB2">
      <w:pPr>
        <w:spacing w:after="0"/>
        <w:ind w:left="360"/>
        <w:jc w:val="center"/>
      </w:pPr>
      <w:r w:rsidRPr="3F290FB2">
        <w:rPr>
          <w:rFonts w:ascii="Times New Roman" w:eastAsia="Times New Roman" w:hAnsi="Times New Roman" w:cs="Times New Roman"/>
          <w:b/>
          <w:bCs/>
          <w:sz w:val="20"/>
          <w:szCs w:val="20"/>
        </w:rPr>
        <w:t xml:space="preserve"> </w:t>
      </w:r>
    </w:p>
    <w:p w14:paraId="5B61D7E8" w14:textId="77777777" w:rsidR="2C128761" w:rsidRDefault="2C128761" w:rsidP="3F290FB2">
      <w:pPr>
        <w:spacing w:after="0"/>
        <w:ind w:left="360"/>
        <w:jc w:val="center"/>
      </w:pPr>
      <w:r w:rsidRPr="3F290FB2">
        <w:rPr>
          <w:rFonts w:ascii="Times New Roman" w:eastAsia="Times New Roman" w:hAnsi="Times New Roman" w:cs="Times New Roman"/>
          <w:b/>
          <w:bCs/>
          <w:sz w:val="20"/>
          <w:szCs w:val="20"/>
        </w:rPr>
        <w:t xml:space="preserve"> </w:t>
      </w:r>
    </w:p>
    <w:p w14:paraId="53A4D4D8" w14:textId="77777777" w:rsidR="00987E7D" w:rsidRDefault="3EA83554" w:rsidP="3F290FB2">
      <w:pPr>
        <w:spacing w:after="0" w:line="360" w:lineRule="auto"/>
        <w:ind w:left="360"/>
        <w:jc w:val="center"/>
      </w:pPr>
      <w:r w:rsidRPr="3F290FB2">
        <w:rPr>
          <w:rFonts w:ascii="Times New Roman" w:eastAsia="Times New Roman" w:hAnsi="Times New Roman" w:cs="Times New Roman"/>
          <w:b/>
          <w:bCs/>
          <w:sz w:val="28"/>
          <w:szCs w:val="28"/>
        </w:rPr>
        <w:t>American University of Beirut</w:t>
      </w:r>
    </w:p>
    <w:p w14:paraId="75863C14" w14:textId="77777777" w:rsidR="00987E7D" w:rsidRDefault="3EA83554" w:rsidP="3F290FB2">
      <w:pPr>
        <w:spacing w:after="0" w:line="360" w:lineRule="auto"/>
        <w:ind w:left="360"/>
        <w:jc w:val="center"/>
      </w:pPr>
      <w:r w:rsidRPr="3F290FB2">
        <w:rPr>
          <w:rFonts w:ascii="Times New Roman" w:eastAsia="Times New Roman" w:hAnsi="Times New Roman" w:cs="Times New Roman"/>
          <w:b/>
          <w:bCs/>
          <w:sz w:val="28"/>
          <w:szCs w:val="28"/>
        </w:rPr>
        <w:t>School of Engineering and Architecture</w:t>
      </w:r>
    </w:p>
    <w:p w14:paraId="1BCF78BF" w14:textId="73F43CA2" w:rsidR="00F96FC1" w:rsidRDefault="3EA83554" w:rsidP="00F96FC1">
      <w:pPr>
        <w:spacing w:after="0" w:line="360" w:lineRule="auto"/>
        <w:ind w:left="360"/>
        <w:jc w:val="center"/>
      </w:pPr>
      <w:r w:rsidRPr="3F290FB2">
        <w:rPr>
          <w:rFonts w:ascii="Times New Roman" w:eastAsia="Times New Roman" w:hAnsi="Times New Roman" w:cs="Times New Roman"/>
          <w:b/>
          <w:bCs/>
          <w:sz w:val="28"/>
          <w:szCs w:val="28"/>
        </w:rPr>
        <w:t>Department of Electrical and Computer Engineering</w:t>
      </w:r>
    </w:p>
    <w:p w14:paraId="25586C45" w14:textId="2E4EFDBA" w:rsidR="00F96FC1" w:rsidRDefault="00F96FC1" w:rsidP="3F290FB2">
      <w:pPr>
        <w:spacing w:after="0"/>
        <w:jc w:val="center"/>
      </w:pPr>
      <w:r>
        <w:rPr>
          <w:noProof/>
          <w:lang w:eastAsia="en-US"/>
        </w:rPr>
        <w:drawing>
          <wp:inline distT="0" distB="0" distL="0" distR="0" wp14:anchorId="07BD70CF" wp14:editId="3C6AFE8B">
            <wp:extent cx="1844566" cy="1844566"/>
            <wp:effectExtent l="0" t="0" r="3810" b="3810"/>
            <wp:docPr id="1797249041" name="Picture 1" descr="A logo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49041" name="Picture 1" descr="A logo of a book&#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5542" cy="1855542"/>
                    </a:xfrm>
                    <a:prstGeom prst="rect">
                      <a:avLst/>
                    </a:prstGeom>
                    <a:noFill/>
                    <a:ln>
                      <a:noFill/>
                    </a:ln>
                  </pic:spPr>
                </pic:pic>
              </a:graphicData>
            </a:graphic>
          </wp:inline>
        </w:drawing>
      </w:r>
    </w:p>
    <w:p w14:paraId="60251067" w14:textId="77777777" w:rsidR="2C128761" w:rsidRDefault="2C128761" w:rsidP="3F290FB2">
      <w:pPr>
        <w:pStyle w:val="NoSpacing"/>
        <w:jc w:val="center"/>
      </w:pPr>
      <w:r w:rsidRPr="3F290FB2">
        <w:rPr>
          <w:rFonts w:ascii="Times New Roman" w:eastAsia="Times New Roman" w:hAnsi="Times New Roman" w:cs="Times New Roman"/>
          <w:sz w:val="28"/>
          <w:szCs w:val="28"/>
        </w:rPr>
        <w:t>Team 9</w:t>
      </w:r>
    </w:p>
    <w:p w14:paraId="08F33822" w14:textId="77777777" w:rsidR="00987E7D" w:rsidRDefault="3EA83554" w:rsidP="23765456">
      <w:pPr>
        <w:pStyle w:val="NoSpacing"/>
        <w:jc w:val="center"/>
      </w:pPr>
      <w:r w:rsidRPr="3F290FB2">
        <w:rPr>
          <w:rFonts w:ascii="Times New Roman" w:eastAsia="Times New Roman" w:hAnsi="Times New Roman" w:cs="Times New Roman"/>
          <w:sz w:val="28"/>
          <w:szCs w:val="28"/>
        </w:rPr>
        <w:t>A Database Design for a Library</w:t>
      </w:r>
    </w:p>
    <w:p w14:paraId="75BD155D" w14:textId="77777777" w:rsidR="2C128761" w:rsidRDefault="2C128761" w:rsidP="3F290FB2">
      <w:pPr>
        <w:pStyle w:val="NoSpacing"/>
        <w:jc w:val="center"/>
      </w:pPr>
      <w:r w:rsidRPr="3F290FB2">
        <w:rPr>
          <w:rFonts w:ascii="Times New Roman" w:eastAsia="Times New Roman" w:hAnsi="Times New Roman" w:cs="Times New Roman"/>
          <w:sz w:val="28"/>
          <w:szCs w:val="28"/>
        </w:rPr>
        <w:t xml:space="preserve"> </w:t>
      </w:r>
    </w:p>
    <w:p w14:paraId="71E986A5" w14:textId="77777777" w:rsidR="2C128761" w:rsidRDefault="2C128761" w:rsidP="3F290FB2">
      <w:pPr>
        <w:pStyle w:val="NoSpacing"/>
        <w:jc w:val="center"/>
      </w:pPr>
      <w:r w:rsidRPr="3F290FB2">
        <w:rPr>
          <w:rFonts w:ascii="Times New Roman" w:eastAsia="Times New Roman" w:hAnsi="Times New Roman" w:cs="Times New Roman"/>
          <w:sz w:val="28"/>
          <w:szCs w:val="28"/>
        </w:rPr>
        <w:t>By:</w:t>
      </w:r>
    </w:p>
    <w:p w14:paraId="26DF5D81" w14:textId="77777777" w:rsidR="00987E7D" w:rsidRDefault="00004819" w:rsidP="23765456">
      <w:pPr>
        <w:pStyle w:val="NoSpacing"/>
        <w:jc w:val="center"/>
      </w:pPr>
      <w:r w:rsidRPr="3F290FB2">
        <w:rPr>
          <w:rFonts w:ascii="Times New Roman" w:eastAsia="Times New Roman" w:hAnsi="Times New Roman" w:cs="Times New Roman"/>
          <w:b/>
          <w:bCs/>
          <w:sz w:val="28"/>
          <w:szCs w:val="28"/>
        </w:rPr>
        <w:t>Mohamad Hamdan</w:t>
      </w:r>
      <w:r w:rsidR="3EA83554" w:rsidRPr="3F290FB2">
        <w:rPr>
          <w:rFonts w:ascii="Times New Roman" w:eastAsia="Times New Roman" w:hAnsi="Times New Roman" w:cs="Times New Roman"/>
          <w:b/>
          <w:bCs/>
          <w:sz w:val="28"/>
          <w:szCs w:val="28"/>
        </w:rPr>
        <w:t xml:space="preserve"> (Group Leader)</w:t>
      </w:r>
    </w:p>
    <w:p w14:paraId="6212F78D" w14:textId="77777777" w:rsidR="00987E7D" w:rsidRDefault="2C128761" w:rsidP="23765456">
      <w:pPr>
        <w:pStyle w:val="NoSpacing"/>
        <w:jc w:val="center"/>
      </w:pPr>
      <w:r w:rsidRPr="3F290FB2">
        <w:rPr>
          <w:rFonts w:ascii="Times New Roman" w:eastAsia="Times New Roman" w:hAnsi="Times New Roman" w:cs="Times New Roman"/>
          <w:sz w:val="28"/>
          <w:szCs w:val="28"/>
        </w:rPr>
        <w:t>(</w:t>
      </w:r>
      <w:hyperlink r:id="rId13">
        <w:r w:rsidRPr="3F290FB2">
          <w:rPr>
            <w:rStyle w:val="Hyperlink"/>
            <w:rFonts w:ascii="Times New Roman" w:eastAsia="Times New Roman" w:hAnsi="Times New Roman" w:cs="Times New Roman"/>
            <w:sz w:val="28"/>
            <w:szCs w:val="28"/>
          </w:rPr>
          <w:t>myh17@mail.aub.edu</w:t>
        </w:r>
      </w:hyperlink>
      <w:r w:rsidR="00B208CF">
        <w:rPr>
          <w:rStyle w:val="Hyperlink"/>
          <w:rFonts w:ascii="Times New Roman" w:eastAsia="Times New Roman" w:hAnsi="Times New Roman" w:cs="Times New Roman"/>
          <w:sz w:val="28"/>
          <w:szCs w:val="28"/>
        </w:rPr>
        <w:t>)</w:t>
      </w:r>
      <w:r w:rsidR="00B208CF">
        <w:t xml:space="preserve"> </w:t>
      </w:r>
    </w:p>
    <w:p w14:paraId="0CAFC653" w14:textId="77777777" w:rsidR="2C128761" w:rsidRDefault="2C128761" w:rsidP="3F290FB2">
      <w:pPr>
        <w:pStyle w:val="NoSpacing"/>
        <w:jc w:val="center"/>
      </w:pPr>
      <w:r w:rsidRPr="3F290FB2">
        <w:rPr>
          <w:rFonts w:ascii="Times New Roman" w:eastAsia="Times New Roman" w:hAnsi="Times New Roman" w:cs="Times New Roman"/>
          <w:b/>
          <w:bCs/>
          <w:sz w:val="28"/>
          <w:szCs w:val="28"/>
        </w:rPr>
        <w:t>Tia El Khoury</w:t>
      </w:r>
    </w:p>
    <w:p w14:paraId="4E58196C" w14:textId="77777777" w:rsidR="2C128761" w:rsidRDefault="2C128761" w:rsidP="3F290FB2">
      <w:pPr>
        <w:pStyle w:val="NoSpacing"/>
        <w:jc w:val="center"/>
      </w:pPr>
      <w:r w:rsidRPr="3F290FB2">
        <w:rPr>
          <w:rFonts w:ascii="Times New Roman" w:eastAsia="Times New Roman" w:hAnsi="Times New Roman" w:cs="Times New Roman"/>
          <w:sz w:val="28"/>
          <w:szCs w:val="28"/>
        </w:rPr>
        <w:t>(</w:t>
      </w:r>
      <w:hyperlink r:id="rId14">
        <w:r w:rsidRPr="3F290FB2">
          <w:rPr>
            <w:rStyle w:val="Hyperlink"/>
            <w:rFonts w:ascii="Times New Roman" w:eastAsia="Times New Roman" w:hAnsi="Times New Roman" w:cs="Times New Roman"/>
            <w:sz w:val="28"/>
            <w:szCs w:val="28"/>
          </w:rPr>
          <w:t>tne12@mail.aub.edu</w:t>
        </w:r>
      </w:hyperlink>
      <w:r w:rsidRPr="3F290FB2">
        <w:rPr>
          <w:rFonts w:ascii="Times New Roman" w:eastAsia="Times New Roman" w:hAnsi="Times New Roman" w:cs="Times New Roman"/>
          <w:sz w:val="28"/>
          <w:szCs w:val="28"/>
        </w:rPr>
        <w:t>)</w:t>
      </w:r>
    </w:p>
    <w:p w14:paraId="24D411B6" w14:textId="77777777" w:rsidR="2C128761" w:rsidRDefault="2C128761" w:rsidP="3F290FB2">
      <w:pPr>
        <w:pStyle w:val="NoSpacing"/>
        <w:jc w:val="center"/>
      </w:pPr>
      <w:r w:rsidRPr="3F290FB2">
        <w:rPr>
          <w:rFonts w:ascii="Times New Roman" w:eastAsia="Times New Roman" w:hAnsi="Times New Roman" w:cs="Times New Roman"/>
          <w:b/>
          <w:bCs/>
          <w:sz w:val="28"/>
          <w:szCs w:val="28"/>
        </w:rPr>
        <w:t>Zakaria Labban</w:t>
      </w:r>
    </w:p>
    <w:p w14:paraId="76B845E9" w14:textId="77777777" w:rsidR="2C128761" w:rsidRDefault="2C128761" w:rsidP="3F290FB2">
      <w:pPr>
        <w:pStyle w:val="NoSpacing"/>
        <w:jc w:val="center"/>
      </w:pPr>
      <w:r w:rsidRPr="3F290FB2">
        <w:rPr>
          <w:rFonts w:ascii="Times New Roman" w:eastAsia="Times New Roman" w:hAnsi="Times New Roman" w:cs="Times New Roman"/>
          <w:sz w:val="28"/>
          <w:szCs w:val="28"/>
        </w:rPr>
        <w:t>(</w:t>
      </w:r>
      <w:hyperlink r:id="rId15">
        <w:r w:rsidRPr="3F290FB2">
          <w:rPr>
            <w:rStyle w:val="Hyperlink"/>
            <w:rFonts w:ascii="Times New Roman" w:eastAsia="Times New Roman" w:hAnsi="Times New Roman" w:cs="Times New Roman"/>
            <w:sz w:val="28"/>
            <w:szCs w:val="28"/>
          </w:rPr>
          <w:t>zbl00@mail.aub.edu</w:t>
        </w:r>
      </w:hyperlink>
      <w:r w:rsidRPr="3F290FB2">
        <w:rPr>
          <w:rFonts w:ascii="Times New Roman" w:eastAsia="Times New Roman" w:hAnsi="Times New Roman" w:cs="Times New Roman"/>
          <w:sz w:val="28"/>
          <w:szCs w:val="28"/>
        </w:rPr>
        <w:t>)</w:t>
      </w:r>
    </w:p>
    <w:p w14:paraId="2EC39A26" w14:textId="77777777" w:rsidR="002750E3" w:rsidRDefault="2C128761" w:rsidP="002750E3">
      <w:pPr>
        <w:pStyle w:val="NoSpacing"/>
        <w:jc w:val="center"/>
      </w:pPr>
      <w:r w:rsidRPr="3F290FB2">
        <w:rPr>
          <w:rFonts w:ascii="Times New Roman" w:eastAsia="Times New Roman" w:hAnsi="Times New Roman" w:cs="Times New Roman"/>
          <w:sz w:val="28"/>
          <w:szCs w:val="28"/>
        </w:rPr>
        <w:t xml:space="preserve"> </w:t>
      </w:r>
    </w:p>
    <w:p w14:paraId="3679A3BF" w14:textId="77777777" w:rsidR="002750E3" w:rsidRDefault="002750E3" w:rsidP="002750E3">
      <w:pPr>
        <w:pStyle w:val="NoSpacing"/>
        <w:jc w:val="center"/>
      </w:pPr>
    </w:p>
    <w:p w14:paraId="5349F884" w14:textId="20FD74E1" w:rsidR="00987E7D" w:rsidRPr="00B208CF" w:rsidRDefault="2C128761" w:rsidP="002750E3">
      <w:pPr>
        <w:pStyle w:val="NoSpacing"/>
        <w:jc w:val="center"/>
        <w:rPr>
          <w:ins w:id="0" w:author="Microsoft Word" w:date="2024-10-24T20:47:00Z"/>
        </w:rPr>
      </w:pPr>
      <w:r w:rsidRPr="3F290FB2">
        <w:rPr>
          <w:rFonts w:ascii="Times New Roman" w:eastAsia="Times New Roman" w:hAnsi="Times New Roman" w:cs="Times New Roman"/>
          <w:sz w:val="28"/>
          <w:szCs w:val="28"/>
        </w:rPr>
        <w:t xml:space="preserve"> </w:t>
      </w:r>
    </w:p>
    <w:p w14:paraId="57CFB153" w14:textId="77777777" w:rsidR="00987E7D" w:rsidRDefault="3EA83554" w:rsidP="23765456">
      <w:pPr>
        <w:pStyle w:val="NoSpacing"/>
        <w:jc w:val="center"/>
      </w:pPr>
      <w:r w:rsidRPr="3F290FB2">
        <w:rPr>
          <w:rFonts w:ascii="Times New Roman" w:eastAsia="Times New Roman" w:hAnsi="Times New Roman" w:cs="Times New Roman"/>
          <w:sz w:val="28"/>
          <w:szCs w:val="28"/>
        </w:rPr>
        <w:t>A REPORT</w:t>
      </w:r>
    </w:p>
    <w:p w14:paraId="55D2A108" w14:textId="0DD64225" w:rsidR="00987E7D" w:rsidRDefault="3EA83554" w:rsidP="23765456">
      <w:pPr>
        <w:pStyle w:val="NoSpacing"/>
        <w:jc w:val="center"/>
      </w:pPr>
      <w:r w:rsidRPr="3F290FB2">
        <w:rPr>
          <w:rFonts w:ascii="Times New Roman" w:eastAsia="Times New Roman" w:hAnsi="Times New Roman" w:cs="Times New Roman"/>
          <w:sz w:val="28"/>
          <w:szCs w:val="28"/>
        </w:rPr>
        <w:t xml:space="preserve">submitted to Dr. Hussein Bakri in partial fulfillment of the </w:t>
      </w:r>
      <w:r w:rsidR="00E663F0">
        <w:rPr>
          <w:rFonts w:ascii="Times New Roman" w:eastAsia="Times New Roman" w:hAnsi="Times New Roman" w:cs="Times New Roman"/>
          <w:sz w:val="28"/>
          <w:szCs w:val="28"/>
        </w:rPr>
        <w:t>requirements</w:t>
      </w:r>
      <w:r w:rsidRPr="3F290FB2">
        <w:rPr>
          <w:rFonts w:ascii="Times New Roman" w:eastAsia="Times New Roman" w:hAnsi="Times New Roman" w:cs="Times New Roman"/>
          <w:sz w:val="28"/>
          <w:szCs w:val="28"/>
        </w:rPr>
        <w:t xml:space="preserve"> of the database project for the course EECE433 – Database Systems</w:t>
      </w:r>
    </w:p>
    <w:p w14:paraId="0C788E9E" w14:textId="77777777" w:rsidR="2C128761" w:rsidRDefault="2C128761" w:rsidP="3F290FB2">
      <w:pPr>
        <w:pStyle w:val="NoSpacing"/>
        <w:jc w:val="center"/>
      </w:pPr>
      <w:r w:rsidRPr="3F290FB2">
        <w:rPr>
          <w:rFonts w:ascii="Times New Roman" w:eastAsia="Times New Roman" w:hAnsi="Times New Roman" w:cs="Times New Roman"/>
          <w:sz w:val="28"/>
          <w:szCs w:val="28"/>
        </w:rPr>
        <w:t xml:space="preserve"> </w:t>
      </w:r>
    </w:p>
    <w:p w14:paraId="50BEF26A" w14:textId="350F5EAE" w:rsidR="00F90B6A" w:rsidRDefault="002750E3" w:rsidP="23765456">
      <w:pPr>
        <w:pStyle w:val="NoSpacing"/>
        <w:ind w:left="3600"/>
        <w:rPr>
          <w:rFonts w:ascii="Times New Roman" w:eastAsia="Times New Roman" w:hAnsi="Times New Roman" w:cs="Times New Roman"/>
          <w:sz w:val="28"/>
          <w:szCs w:val="28"/>
        </w:rPr>
        <w:sectPr w:rsidR="00F90B6A" w:rsidSect="00F90B6A">
          <w:footerReference w:type="default" r:id="rId16"/>
          <w:pgSz w:w="12240" w:h="15840"/>
          <w:pgMar w:top="1440" w:right="1440" w:bottom="1440" w:left="1440" w:header="720" w:footer="720" w:gutter="0"/>
          <w:cols w:space="720"/>
          <w:titlePg/>
          <w:docGrid w:linePitch="360"/>
        </w:sectPr>
      </w:pPr>
      <w:r>
        <w:rPr>
          <w:rFonts w:ascii="Times New Roman" w:eastAsia="Times New Roman" w:hAnsi="Times New Roman" w:cs="Times New Roman"/>
          <w:sz w:val="28"/>
          <w:szCs w:val="28"/>
        </w:rPr>
        <w:t>December</w:t>
      </w:r>
      <w:r w:rsidR="00F90B6A">
        <w:rPr>
          <w:rFonts w:ascii="Times New Roman" w:eastAsia="Times New Roman" w:hAnsi="Times New Roman" w:cs="Times New Roman"/>
          <w:sz w:val="28"/>
          <w:szCs w:val="28"/>
        </w:rPr>
        <w:t xml:space="preserve"> 202</w:t>
      </w:r>
      <w:r w:rsidR="00D305EE">
        <w:rPr>
          <w:rFonts w:ascii="Times New Roman" w:eastAsia="Times New Roman" w:hAnsi="Times New Roman" w:cs="Times New Roman"/>
          <w:sz w:val="28"/>
          <w:szCs w:val="28"/>
        </w:rPr>
        <w:t>4</w:t>
      </w:r>
    </w:p>
    <w:p w14:paraId="12F28183" w14:textId="4381BAA5" w:rsidR="001F51F4" w:rsidRPr="00F90B6A" w:rsidRDefault="001F51F4" w:rsidP="00F90B6A">
      <w:pPr>
        <w:pStyle w:val="NoSpacing"/>
      </w:pPr>
    </w:p>
    <w:p w14:paraId="7C5F4B9D" w14:textId="77777777" w:rsidR="005C25E0" w:rsidRDefault="005C25E0" w:rsidP="3F290FB2">
      <w:pPr>
        <w:pStyle w:val="NoSpacing"/>
        <w:ind w:left="3600"/>
        <w:rPr>
          <w:rFonts w:ascii="Times New Roman" w:eastAsia="Times New Roman" w:hAnsi="Times New Roman" w:cs="Times New Roman"/>
          <w:color w:val="000000" w:themeColor="text1"/>
          <w:sz w:val="28"/>
          <w:szCs w:val="28"/>
        </w:rPr>
      </w:pPr>
    </w:p>
    <w:sdt>
      <w:sdtPr>
        <w:rPr>
          <w:rFonts w:asciiTheme="minorHAnsi" w:eastAsiaTheme="minorEastAsia" w:hAnsiTheme="minorHAnsi" w:cstheme="minorBidi"/>
          <w:color w:val="auto"/>
          <w:sz w:val="24"/>
          <w:szCs w:val="24"/>
          <w:lang w:eastAsia="ja-JP"/>
        </w:rPr>
        <w:id w:val="788552308"/>
        <w:docPartObj>
          <w:docPartGallery w:val="Table of Contents"/>
          <w:docPartUnique/>
        </w:docPartObj>
      </w:sdtPr>
      <w:sdtEndPr>
        <w:rPr>
          <w:b/>
          <w:bCs/>
          <w:noProof/>
        </w:rPr>
      </w:sdtEndPr>
      <w:sdtContent>
        <w:p w14:paraId="6EE4BBBF" w14:textId="77777777" w:rsidR="00E21200" w:rsidRDefault="00E21200">
          <w:pPr>
            <w:pStyle w:val="TOCHeading"/>
          </w:pPr>
          <w:r>
            <w:t>Table of Contents</w:t>
          </w:r>
        </w:p>
        <w:p w14:paraId="50FA5B50" w14:textId="367145E0" w:rsidR="004819CD" w:rsidRDefault="00E21200">
          <w:pPr>
            <w:pStyle w:val="TOC1"/>
            <w:tabs>
              <w:tab w:val="left" w:pos="480"/>
              <w:tab w:val="right" w:leader="dot" w:pos="9350"/>
            </w:tabs>
            <w:rPr>
              <w:noProof/>
              <w:kern w:val="2"/>
              <w:lang w:eastAsia="en-US"/>
              <w14:ligatures w14:val="standardContextual"/>
            </w:rPr>
          </w:pPr>
          <w:r>
            <w:fldChar w:fldCharType="begin"/>
          </w:r>
          <w:r>
            <w:instrText xml:space="preserve"> TOC \o "1-3" \h \z \u </w:instrText>
          </w:r>
          <w:r>
            <w:fldChar w:fldCharType="separate"/>
          </w:r>
          <w:hyperlink w:anchor="_Toc183960546" w:history="1">
            <w:r w:rsidR="004819CD" w:rsidRPr="00A86B55">
              <w:rPr>
                <w:rStyle w:val="Hyperlink"/>
                <w:rFonts w:asciiTheme="majorBidi" w:eastAsia="Aptos Display" w:hAnsiTheme="majorBidi"/>
                <w:b/>
                <w:bCs/>
                <w:noProof/>
              </w:rPr>
              <w:t>1.</w:t>
            </w:r>
            <w:r w:rsidR="004819CD">
              <w:rPr>
                <w:noProof/>
                <w:kern w:val="2"/>
                <w:lang w:eastAsia="en-US"/>
                <w14:ligatures w14:val="standardContextual"/>
              </w:rPr>
              <w:tab/>
            </w:r>
            <w:r w:rsidR="004819CD" w:rsidRPr="00A86B55">
              <w:rPr>
                <w:rStyle w:val="Hyperlink"/>
                <w:rFonts w:asciiTheme="majorBidi" w:eastAsia="Aptos Display" w:hAnsiTheme="majorBidi"/>
                <w:b/>
                <w:bCs/>
                <w:noProof/>
              </w:rPr>
              <w:t>Introduction</w:t>
            </w:r>
            <w:r w:rsidR="004819CD">
              <w:rPr>
                <w:noProof/>
                <w:webHidden/>
              </w:rPr>
              <w:tab/>
            </w:r>
            <w:r w:rsidR="004819CD">
              <w:rPr>
                <w:noProof/>
                <w:webHidden/>
              </w:rPr>
              <w:fldChar w:fldCharType="begin"/>
            </w:r>
            <w:r w:rsidR="004819CD">
              <w:rPr>
                <w:noProof/>
                <w:webHidden/>
              </w:rPr>
              <w:instrText xml:space="preserve"> PAGEREF _Toc183960546 \h </w:instrText>
            </w:r>
            <w:r w:rsidR="004819CD">
              <w:rPr>
                <w:noProof/>
                <w:webHidden/>
              </w:rPr>
            </w:r>
            <w:r w:rsidR="004819CD">
              <w:rPr>
                <w:noProof/>
                <w:webHidden/>
              </w:rPr>
              <w:fldChar w:fldCharType="separate"/>
            </w:r>
            <w:r w:rsidR="00626CE8">
              <w:rPr>
                <w:noProof/>
                <w:webHidden/>
              </w:rPr>
              <w:t>5</w:t>
            </w:r>
            <w:r w:rsidR="004819CD">
              <w:rPr>
                <w:noProof/>
                <w:webHidden/>
              </w:rPr>
              <w:fldChar w:fldCharType="end"/>
            </w:r>
          </w:hyperlink>
        </w:p>
        <w:p w14:paraId="2F8DE2D5" w14:textId="3801E3AC" w:rsidR="004819CD" w:rsidRDefault="00626CE8">
          <w:pPr>
            <w:pStyle w:val="TOC1"/>
            <w:tabs>
              <w:tab w:val="left" w:pos="480"/>
              <w:tab w:val="right" w:leader="dot" w:pos="9350"/>
            </w:tabs>
            <w:rPr>
              <w:noProof/>
              <w:kern w:val="2"/>
              <w:lang w:eastAsia="en-US"/>
              <w14:ligatures w14:val="standardContextual"/>
            </w:rPr>
          </w:pPr>
          <w:hyperlink w:anchor="_Toc183960547" w:history="1">
            <w:r w:rsidR="004819CD" w:rsidRPr="00A86B55">
              <w:rPr>
                <w:rStyle w:val="Hyperlink"/>
                <w:rFonts w:asciiTheme="majorBidi" w:eastAsia="Aptos Display" w:hAnsiTheme="majorBidi"/>
                <w:b/>
                <w:bCs/>
                <w:noProof/>
              </w:rPr>
              <w:t>2.</w:t>
            </w:r>
            <w:r w:rsidR="004819CD">
              <w:rPr>
                <w:noProof/>
                <w:kern w:val="2"/>
                <w:lang w:eastAsia="en-US"/>
                <w14:ligatures w14:val="standardContextual"/>
              </w:rPr>
              <w:tab/>
            </w:r>
            <w:r w:rsidR="004819CD" w:rsidRPr="00A86B55">
              <w:rPr>
                <w:rStyle w:val="Hyperlink"/>
                <w:rFonts w:asciiTheme="majorBidi" w:eastAsia="Aptos Display" w:hAnsiTheme="majorBidi"/>
                <w:b/>
                <w:bCs/>
                <w:noProof/>
              </w:rPr>
              <w:t>References/ Copyright</w:t>
            </w:r>
            <w:r w:rsidR="004819CD">
              <w:rPr>
                <w:noProof/>
                <w:webHidden/>
              </w:rPr>
              <w:tab/>
            </w:r>
            <w:r w:rsidR="004819CD">
              <w:rPr>
                <w:noProof/>
                <w:webHidden/>
              </w:rPr>
              <w:fldChar w:fldCharType="begin"/>
            </w:r>
            <w:r w:rsidR="004819CD">
              <w:rPr>
                <w:noProof/>
                <w:webHidden/>
              </w:rPr>
              <w:instrText xml:space="preserve"> PAGEREF _Toc183960547 \h </w:instrText>
            </w:r>
            <w:r w:rsidR="004819CD">
              <w:rPr>
                <w:noProof/>
                <w:webHidden/>
              </w:rPr>
            </w:r>
            <w:r w:rsidR="004819CD">
              <w:rPr>
                <w:noProof/>
                <w:webHidden/>
              </w:rPr>
              <w:fldChar w:fldCharType="separate"/>
            </w:r>
            <w:r>
              <w:rPr>
                <w:noProof/>
                <w:webHidden/>
              </w:rPr>
              <w:t>6</w:t>
            </w:r>
            <w:r w:rsidR="004819CD">
              <w:rPr>
                <w:noProof/>
                <w:webHidden/>
              </w:rPr>
              <w:fldChar w:fldCharType="end"/>
            </w:r>
          </w:hyperlink>
        </w:p>
        <w:p w14:paraId="7143DCE4" w14:textId="6CEE341A" w:rsidR="004819CD" w:rsidRDefault="00626CE8">
          <w:pPr>
            <w:pStyle w:val="TOC1"/>
            <w:tabs>
              <w:tab w:val="left" w:pos="480"/>
              <w:tab w:val="right" w:leader="dot" w:pos="9350"/>
            </w:tabs>
            <w:rPr>
              <w:noProof/>
              <w:kern w:val="2"/>
              <w:lang w:eastAsia="en-US"/>
              <w14:ligatures w14:val="standardContextual"/>
            </w:rPr>
          </w:pPr>
          <w:hyperlink w:anchor="_Toc183960548" w:history="1">
            <w:r w:rsidR="004819CD" w:rsidRPr="00A86B55">
              <w:rPr>
                <w:rStyle w:val="Hyperlink"/>
                <w:rFonts w:asciiTheme="majorBidi" w:eastAsia="Aptos Display" w:hAnsiTheme="majorBidi"/>
                <w:b/>
                <w:bCs/>
                <w:noProof/>
              </w:rPr>
              <w:t>3.</w:t>
            </w:r>
            <w:r w:rsidR="004819CD">
              <w:rPr>
                <w:noProof/>
                <w:kern w:val="2"/>
                <w:lang w:eastAsia="en-US"/>
                <w14:ligatures w14:val="standardContextual"/>
              </w:rPr>
              <w:tab/>
            </w:r>
            <w:r w:rsidR="004819CD" w:rsidRPr="00A86B55">
              <w:rPr>
                <w:rStyle w:val="Hyperlink"/>
                <w:rFonts w:asciiTheme="majorBidi" w:eastAsia="Aptos Display" w:hAnsiTheme="majorBidi"/>
                <w:b/>
                <w:bCs/>
                <w:noProof/>
              </w:rPr>
              <w:t>Tool used to draw the ER</w:t>
            </w:r>
            <w:r w:rsidR="004819CD">
              <w:rPr>
                <w:noProof/>
                <w:webHidden/>
              </w:rPr>
              <w:tab/>
            </w:r>
            <w:r w:rsidR="004819CD">
              <w:rPr>
                <w:noProof/>
                <w:webHidden/>
              </w:rPr>
              <w:fldChar w:fldCharType="begin"/>
            </w:r>
            <w:r w:rsidR="004819CD">
              <w:rPr>
                <w:noProof/>
                <w:webHidden/>
              </w:rPr>
              <w:instrText xml:space="preserve"> PAGEREF _Toc183960548 \h </w:instrText>
            </w:r>
            <w:r w:rsidR="004819CD">
              <w:rPr>
                <w:noProof/>
                <w:webHidden/>
              </w:rPr>
            </w:r>
            <w:r w:rsidR="004819CD">
              <w:rPr>
                <w:noProof/>
                <w:webHidden/>
              </w:rPr>
              <w:fldChar w:fldCharType="separate"/>
            </w:r>
            <w:r>
              <w:rPr>
                <w:noProof/>
                <w:webHidden/>
              </w:rPr>
              <w:t>6</w:t>
            </w:r>
            <w:r w:rsidR="004819CD">
              <w:rPr>
                <w:noProof/>
                <w:webHidden/>
              </w:rPr>
              <w:fldChar w:fldCharType="end"/>
            </w:r>
          </w:hyperlink>
        </w:p>
        <w:p w14:paraId="537E1D06" w14:textId="1DCF23CD" w:rsidR="004819CD" w:rsidRDefault="00626CE8">
          <w:pPr>
            <w:pStyle w:val="TOC1"/>
            <w:tabs>
              <w:tab w:val="left" w:pos="480"/>
              <w:tab w:val="right" w:leader="dot" w:pos="9350"/>
            </w:tabs>
            <w:rPr>
              <w:noProof/>
              <w:kern w:val="2"/>
              <w:lang w:eastAsia="en-US"/>
              <w14:ligatures w14:val="standardContextual"/>
            </w:rPr>
          </w:pPr>
          <w:hyperlink w:anchor="_Toc183960549" w:history="1">
            <w:r w:rsidR="004819CD" w:rsidRPr="00A86B55">
              <w:rPr>
                <w:rStyle w:val="Hyperlink"/>
                <w:rFonts w:asciiTheme="majorBidi" w:eastAsia="Aptos Display" w:hAnsiTheme="majorBidi"/>
                <w:b/>
                <w:bCs/>
                <w:noProof/>
              </w:rPr>
              <w:t>4.</w:t>
            </w:r>
            <w:r w:rsidR="004819CD">
              <w:rPr>
                <w:noProof/>
                <w:kern w:val="2"/>
                <w:lang w:eastAsia="en-US"/>
                <w14:ligatures w14:val="standardContextual"/>
              </w:rPr>
              <w:tab/>
            </w:r>
            <w:r w:rsidR="004819CD" w:rsidRPr="00A86B55">
              <w:rPr>
                <w:rStyle w:val="Hyperlink"/>
                <w:rFonts w:asciiTheme="majorBidi" w:eastAsia="Aptos Display" w:hAnsiTheme="majorBidi"/>
                <w:b/>
                <w:bCs/>
                <w:noProof/>
              </w:rPr>
              <w:t>System Description and Requirements</w:t>
            </w:r>
            <w:r w:rsidR="004819CD">
              <w:rPr>
                <w:noProof/>
                <w:webHidden/>
              </w:rPr>
              <w:tab/>
            </w:r>
            <w:r w:rsidR="004819CD">
              <w:rPr>
                <w:noProof/>
                <w:webHidden/>
              </w:rPr>
              <w:fldChar w:fldCharType="begin"/>
            </w:r>
            <w:r w:rsidR="004819CD">
              <w:rPr>
                <w:noProof/>
                <w:webHidden/>
              </w:rPr>
              <w:instrText xml:space="preserve"> PAGEREF _Toc183960549 \h </w:instrText>
            </w:r>
            <w:r w:rsidR="004819CD">
              <w:rPr>
                <w:noProof/>
                <w:webHidden/>
              </w:rPr>
            </w:r>
            <w:r w:rsidR="004819CD">
              <w:rPr>
                <w:noProof/>
                <w:webHidden/>
              </w:rPr>
              <w:fldChar w:fldCharType="separate"/>
            </w:r>
            <w:r>
              <w:rPr>
                <w:noProof/>
                <w:webHidden/>
              </w:rPr>
              <w:t>7</w:t>
            </w:r>
            <w:r w:rsidR="004819CD">
              <w:rPr>
                <w:noProof/>
                <w:webHidden/>
              </w:rPr>
              <w:fldChar w:fldCharType="end"/>
            </w:r>
          </w:hyperlink>
        </w:p>
        <w:p w14:paraId="282C554F" w14:textId="5F43DF93" w:rsidR="004819CD" w:rsidRDefault="00626CE8">
          <w:pPr>
            <w:pStyle w:val="TOC1"/>
            <w:tabs>
              <w:tab w:val="left" w:pos="480"/>
              <w:tab w:val="right" w:leader="dot" w:pos="9350"/>
            </w:tabs>
            <w:rPr>
              <w:noProof/>
              <w:kern w:val="2"/>
              <w:lang w:eastAsia="en-US"/>
              <w14:ligatures w14:val="standardContextual"/>
            </w:rPr>
          </w:pPr>
          <w:hyperlink w:anchor="_Toc183960550" w:history="1">
            <w:r w:rsidR="004819CD" w:rsidRPr="00A86B55">
              <w:rPr>
                <w:rStyle w:val="Hyperlink"/>
                <w:rFonts w:asciiTheme="majorBidi" w:eastAsia="Aptos Display" w:hAnsiTheme="majorBidi"/>
                <w:b/>
                <w:bCs/>
                <w:noProof/>
              </w:rPr>
              <w:t>5.</w:t>
            </w:r>
            <w:r w:rsidR="004819CD">
              <w:rPr>
                <w:noProof/>
                <w:kern w:val="2"/>
                <w:lang w:eastAsia="en-US"/>
                <w14:ligatures w14:val="standardContextual"/>
              </w:rPr>
              <w:tab/>
            </w:r>
            <w:r w:rsidR="004819CD" w:rsidRPr="00A86B55">
              <w:rPr>
                <w:rStyle w:val="Hyperlink"/>
                <w:rFonts w:asciiTheme="majorBidi" w:eastAsia="Aptos Display" w:hAnsiTheme="majorBidi"/>
                <w:b/>
                <w:bCs/>
                <w:noProof/>
              </w:rPr>
              <w:t>Legend of ER diagram symbols</w:t>
            </w:r>
            <w:r w:rsidR="004819CD">
              <w:rPr>
                <w:noProof/>
                <w:webHidden/>
              </w:rPr>
              <w:tab/>
            </w:r>
            <w:r w:rsidR="004819CD">
              <w:rPr>
                <w:noProof/>
                <w:webHidden/>
              </w:rPr>
              <w:fldChar w:fldCharType="begin"/>
            </w:r>
            <w:r w:rsidR="004819CD">
              <w:rPr>
                <w:noProof/>
                <w:webHidden/>
              </w:rPr>
              <w:instrText xml:space="preserve"> PAGEREF _Toc183960550 \h </w:instrText>
            </w:r>
            <w:r w:rsidR="004819CD">
              <w:rPr>
                <w:noProof/>
                <w:webHidden/>
              </w:rPr>
            </w:r>
            <w:r w:rsidR="004819CD">
              <w:rPr>
                <w:noProof/>
                <w:webHidden/>
              </w:rPr>
              <w:fldChar w:fldCharType="separate"/>
            </w:r>
            <w:r>
              <w:rPr>
                <w:noProof/>
                <w:webHidden/>
              </w:rPr>
              <w:t>8</w:t>
            </w:r>
            <w:r w:rsidR="004819CD">
              <w:rPr>
                <w:noProof/>
                <w:webHidden/>
              </w:rPr>
              <w:fldChar w:fldCharType="end"/>
            </w:r>
          </w:hyperlink>
        </w:p>
        <w:p w14:paraId="47D18147" w14:textId="6F67F56C" w:rsidR="004819CD" w:rsidRDefault="00626CE8">
          <w:pPr>
            <w:pStyle w:val="TOC1"/>
            <w:tabs>
              <w:tab w:val="left" w:pos="480"/>
              <w:tab w:val="right" w:leader="dot" w:pos="9350"/>
            </w:tabs>
            <w:rPr>
              <w:noProof/>
              <w:kern w:val="2"/>
              <w:lang w:eastAsia="en-US"/>
              <w14:ligatures w14:val="standardContextual"/>
            </w:rPr>
          </w:pPr>
          <w:hyperlink w:anchor="_Toc183960551" w:history="1">
            <w:r w:rsidR="004819CD" w:rsidRPr="00A86B55">
              <w:rPr>
                <w:rStyle w:val="Hyperlink"/>
                <w:rFonts w:asciiTheme="majorBidi" w:eastAsia="Aptos Display" w:hAnsiTheme="majorBidi"/>
                <w:b/>
                <w:bCs/>
                <w:noProof/>
              </w:rPr>
              <w:t>6.</w:t>
            </w:r>
            <w:r w:rsidR="004819CD">
              <w:rPr>
                <w:noProof/>
                <w:kern w:val="2"/>
                <w:lang w:eastAsia="en-US"/>
                <w14:ligatures w14:val="standardContextual"/>
              </w:rPr>
              <w:tab/>
            </w:r>
            <w:r w:rsidR="004819CD" w:rsidRPr="00A86B55">
              <w:rPr>
                <w:rStyle w:val="Hyperlink"/>
                <w:rFonts w:asciiTheme="majorBidi" w:eastAsia="Aptos Display" w:hAnsiTheme="majorBidi"/>
                <w:b/>
                <w:bCs/>
                <w:noProof/>
              </w:rPr>
              <w:t>Complete OLD ER Diagram for the LibTech Database</w:t>
            </w:r>
            <w:r w:rsidR="004819CD">
              <w:rPr>
                <w:noProof/>
                <w:webHidden/>
              </w:rPr>
              <w:tab/>
            </w:r>
            <w:r w:rsidR="004819CD">
              <w:rPr>
                <w:noProof/>
                <w:webHidden/>
              </w:rPr>
              <w:fldChar w:fldCharType="begin"/>
            </w:r>
            <w:r w:rsidR="004819CD">
              <w:rPr>
                <w:noProof/>
                <w:webHidden/>
              </w:rPr>
              <w:instrText xml:space="preserve"> PAGEREF _Toc183960551 \h </w:instrText>
            </w:r>
            <w:r w:rsidR="004819CD">
              <w:rPr>
                <w:noProof/>
                <w:webHidden/>
              </w:rPr>
            </w:r>
            <w:r w:rsidR="004819CD">
              <w:rPr>
                <w:noProof/>
                <w:webHidden/>
              </w:rPr>
              <w:fldChar w:fldCharType="separate"/>
            </w:r>
            <w:r>
              <w:rPr>
                <w:noProof/>
                <w:webHidden/>
              </w:rPr>
              <w:t>9</w:t>
            </w:r>
            <w:r w:rsidR="004819CD">
              <w:rPr>
                <w:noProof/>
                <w:webHidden/>
              </w:rPr>
              <w:fldChar w:fldCharType="end"/>
            </w:r>
          </w:hyperlink>
        </w:p>
        <w:p w14:paraId="4B5968DE" w14:textId="4BC4FAC9" w:rsidR="004819CD" w:rsidRDefault="00626CE8">
          <w:pPr>
            <w:pStyle w:val="TOC1"/>
            <w:tabs>
              <w:tab w:val="left" w:pos="480"/>
              <w:tab w:val="right" w:leader="dot" w:pos="9350"/>
            </w:tabs>
            <w:rPr>
              <w:noProof/>
              <w:kern w:val="2"/>
              <w:lang w:eastAsia="en-US"/>
              <w14:ligatures w14:val="standardContextual"/>
            </w:rPr>
          </w:pPr>
          <w:hyperlink w:anchor="_Toc183960552" w:history="1">
            <w:r w:rsidR="004819CD" w:rsidRPr="00A86B55">
              <w:rPr>
                <w:rStyle w:val="Hyperlink"/>
                <w:rFonts w:asciiTheme="majorBidi" w:eastAsia="Aptos Display" w:hAnsiTheme="majorBidi"/>
                <w:b/>
                <w:bCs/>
                <w:noProof/>
              </w:rPr>
              <w:t>7.</w:t>
            </w:r>
            <w:r w:rsidR="004819CD">
              <w:rPr>
                <w:noProof/>
                <w:kern w:val="2"/>
                <w:lang w:eastAsia="en-US"/>
                <w14:ligatures w14:val="standardContextual"/>
              </w:rPr>
              <w:tab/>
            </w:r>
            <w:r w:rsidR="004819CD" w:rsidRPr="00A86B55">
              <w:rPr>
                <w:rStyle w:val="Hyperlink"/>
                <w:rFonts w:asciiTheme="majorBidi" w:eastAsia="Aptos Display" w:hAnsiTheme="majorBidi"/>
                <w:b/>
                <w:bCs/>
                <w:noProof/>
              </w:rPr>
              <w:t>New Complete Amended ER Diagram for the LibTech Database</w:t>
            </w:r>
            <w:r w:rsidR="004819CD">
              <w:rPr>
                <w:noProof/>
                <w:webHidden/>
              </w:rPr>
              <w:tab/>
            </w:r>
            <w:r w:rsidR="004819CD">
              <w:rPr>
                <w:noProof/>
                <w:webHidden/>
              </w:rPr>
              <w:fldChar w:fldCharType="begin"/>
            </w:r>
            <w:r w:rsidR="004819CD">
              <w:rPr>
                <w:noProof/>
                <w:webHidden/>
              </w:rPr>
              <w:instrText xml:space="preserve"> PAGEREF _Toc183960552 \h </w:instrText>
            </w:r>
            <w:r w:rsidR="004819CD">
              <w:rPr>
                <w:noProof/>
                <w:webHidden/>
              </w:rPr>
            </w:r>
            <w:r w:rsidR="004819CD">
              <w:rPr>
                <w:noProof/>
                <w:webHidden/>
              </w:rPr>
              <w:fldChar w:fldCharType="separate"/>
            </w:r>
            <w:r>
              <w:rPr>
                <w:noProof/>
                <w:webHidden/>
              </w:rPr>
              <w:t>10</w:t>
            </w:r>
            <w:r w:rsidR="004819CD">
              <w:rPr>
                <w:noProof/>
                <w:webHidden/>
              </w:rPr>
              <w:fldChar w:fldCharType="end"/>
            </w:r>
          </w:hyperlink>
        </w:p>
        <w:p w14:paraId="4018F1F4" w14:textId="48B4FB0A" w:rsidR="004819CD" w:rsidRDefault="00626CE8">
          <w:pPr>
            <w:pStyle w:val="TOC2"/>
            <w:tabs>
              <w:tab w:val="right" w:leader="dot" w:pos="9350"/>
            </w:tabs>
            <w:rPr>
              <w:noProof/>
              <w:kern w:val="2"/>
              <w:lang w:eastAsia="en-US"/>
              <w14:ligatures w14:val="standardContextual"/>
            </w:rPr>
          </w:pPr>
          <w:hyperlink w:anchor="_Toc183960553" w:history="1">
            <w:r w:rsidR="004819CD" w:rsidRPr="00A86B55">
              <w:rPr>
                <w:rStyle w:val="Hyperlink"/>
                <w:rFonts w:asciiTheme="majorBidi" w:hAnsiTheme="majorBidi"/>
                <w:b/>
                <w:bCs/>
                <w:noProof/>
              </w:rPr>
              <w:t>7.1 Entity Types &amp; Their Attributes</w:t>
            </w:r>
            <w:r w:rsidR="004819CD">
              <w:rPr>
                <w:noProof/>
                <w:webHidden/>
              </w:rPr>
              <w:tab/>
            </w:r>
            <w:r w:rsidR="004819CD">
              <w:rPr>
                <w:noProof/>
                <w:webHidden/>
              </w:rPr>
              <w:fldChar w:fldCharType="begin"/>
            </w:r>
            <w:r w:rsidR="004819CD">
              <w:rPr>
                <w:noProof/>
                <w:webHidden/>
              </w:rPr>
              <w:instrText xml:space="preserve"> PAGEREF _Toc183960553 \h </w:instrText>
            </w:r>
            <w:r w:rsidR="004819CD">
              <w:rPr>
                <w:noProof/>
                <w:webHidden/>
              </w:rPr>
            </w:r>
            <w:r w:rsidR="004819CD">
              <w:rPr>
                <w:noProof/>
                <w:webHidden/>
              </w:rPr>
              <w:fldChar w:fldCharType="separate"/>
            </w:r>
            <w:r>
              <w:rPr>
                <w:noProof/>
                <w:webHidden/>
              </w:rPr>
              <w:t>11</w:t>
            </w:r>
            <w:r w:rsidR="004819CD">
              <w:rPr>
                <w:noProof/>
                <w:webHidden/>
              </w:rPr>
              <w:fldChar w:fldCharType="end"/>
            </w:r>
          </w:hyperlink>
        </w:p>
        <w:p w14:paraId="1806E74C" w14:textId="0943D803" w:rsidR="004819CD" w:rsidRDefault="00626CE8">
          <w:pPr>
            <w:pStyle w:val="TOC2"/>
            <w:tabs>
              <w:tab w:val="right" w:leader="dot" w:pos="9350"/>
            </w:tabs>
            <w:rPr>
              <w:noProof/>
              <w:kern w:val="2"/>
              <w:lang w:eastAsia="en-US"/>
              <w14:ligatures w14:val="standardContextual"/>
            </w:rPr>
          </w:pPr>
          <w:hyperlink w:anchor="_Toc183960554" w:history="1">
            <w:r w:rsidR="004819CD" w:rsidRPr="00A86B55">
              <w:rPr>
                <w:rStyle w:val="Hyperlink"/>
                <w:rFonts w:asciiTheme="majorBidi" w:hAnsiTheme="majorBidi"/>
                <w:b/>
                <w:bCs/>
                <w:noProof/>
              </w:rPr>
              <w:t>7.2 Relationships and their explanations</w:t>
            </w:r>
            <w:r w:rsidR="004819CD">
              <w:rPr>
                <w:noProof/>
                <w:webHidden/>
              </w:rPr>
              <w:tab/>
            </w:r>
            <w:r w:rsidR="004819CD">
              <w:rPr>
                <w:noProof/>
                <w:webHidden/>
              </w:rPr>
              <w:fldChar w:fldCharType="begin"/>
            </w:r>
            <w:r w:rsidR="004819CD">
              <w:rPr>
                <w:noProof/>
                <w:webHidden/>
              </w:rPr>
              <w:instrText xml:space="preserve"> PAGEREF _Toc183960554 \h </w:instrText>
            </w:r>
            <w:r w:rsidR="004819CD">
              <w:rPr>
                <w:noProof/>
                <w:webHidden/>
              </w:rPr>
            </w:r>
            <w:r w:rsidR="004819CD">
              <w:rPr>
                <w:noProof/>
                <w:webHidden/>
              </w:rPr>
              <w:fldChar w:fldCharType="separate"/>
            </w:r>
            <w:r>
              <w:rPr>
                <w:noProof/>
                <w:webHidden/>
              </w:rPr>
              <w:t>17</w:t>
            </w:r>
            <w:r w:rsidR="004819CD">
              <w:rPr>
                <w:noProof/>
                <w:webHidden/>
              </w:rPr>
              <w:fldChar w:fldCharType="end"/>
            </w:r>
          </w:hyperlink>
        </w:p>
        <w:p w14:paraId="5BE4174A" w14:textId="672D33A4" w:rsidR="004819CD" w:rsidRDefault="00626CE8">
          <w:pPr>
            <w:pStyle w:val="TOC1"/>
            <w:tabs>
              <w:tab w:val="left" w:pos="480"/>
              <w:tab w:val="right" w:leader="dot" w:pos="9350"/>
            </w:tabs>
            <w:rPr>
              <w:noProof/>
              <w:kern w:val="2"/>
              <w:lang w:eastAsia="en-US"/>
              <w14:ligatures w14:val="standardContextual"/>
            </w:rPr>
          </w:pPr>
          <w:hyperlink w:anchor="_Toc183960555" w:history="1">
            <w:r w:rsidR="004819CD" w:rsidRPr="00A86B55">
              <w:rPr>
                <w:rStyle w:val="Hyperlink"/>
                <w:rFonts w:asciiTheme="majorBidi" w:hAnsiTheme="majorBidi"/>
                <w:b/>
                <w:bCs/>
                <w:noProof/>
              </w:rPr>
              <w:t>8.</w:t>
            </w:r>
            <w:r w:rsidR="004819CD">
              <w:rPr>
                <w:noProof/>
                <w:kern w:val="2"/>
                <w:lang w:eastAsia="en-US"/>
                <w14:ligatures w14:val="standardContextual"/>
              </w:rPr>
              <w:tab/>
            </w:r>
            <w:r w:rsidR="004819CD" w:rsidRPr="00A86B55">
              <w:rPr>
                <w:rStyle w:val="Hyperlink"/>
                <w:rFonts w:asciiTheme="majorBidi" w:hAnsiTheme="majorBidi"/>
                <w:b/>
                <w:bCs/>
                <w:noProof/>
              </w:rPr>
              <w:t>ER to Relational Mapping</w:t>
            </w:r>
            <w:r w:rsidR="004819CD">
              <w:rPr>
                <w:noProof/>
                <w:webHidden/>
              </w:rPr>
              <w:tab/>
            </w:r>
            <w:r w:rsidR="004819CD">
              <w:rPr>
                <w:noProof/>
                <w:webHidden/>
              </w:rPr>
              <w:fldChar w:fldCharType="begin"/>
            </w:r>
            <w:r w:rsidR="004819CD">
              <w:rPr>
                <w:noProof/>
                <w:webHidden/>
              </w:rPr>
              <w:instrText xml:space="preserve"> PAGEREF _Toc183960555 \h </w:instrText>
            </w:r>
            <w:r w:rsidR="004819CD">
              <w:rPr>
                <w:noProof/>
                <w:webHidden/>
              </w:rPr>
            </w:r>
            <w:r w:rsidR="004819CD">
              <w:rPr>
                <w:noProof/>
                <w:webHidden/>
              </w:rPr>
              <w:fldChar w:fldCharType="separate"/>
            </w:r>
            <w:r>
              <w:rPr>
                <w:noProof/>
                <w:webHidden/>
              </w:rPr>
              <w:t>23</w:t>
            </w:r>
            <w:r w:rsidR="004819CD">
              <w:rPr>
                <w:noProof/>
                <w:webHidden/>
              </w:rPr>
              <w:fldChar w:fldCharType="end"/>
            </w:r>
          </w:hyperlink>
        </w:p>
        <w:p w14:paraId="585E5310" w14:textId="74637A67" w:rsidR="004819CD" w:rsidRDefault="00626CE8">
          <w:pPr>
            <w:pStyle w:val="TOC2"/>
            <w:tabs>
              <w:tab w:val="right" w:leader="dot" w:pos="9350"/>
            </w:tabs>
            <w:rPr>
              <w:noProof/>
              <w:kern w:val="2"/>
              <w:lang w:eastAsia="en-US"/>
              <w14:ligatures w14:val="standardContextual"/>
            </w:rPr>
          </w:pPr>
          <w:hyperlink w:anchor="_Toc183960556" w:history="1">
            <w:r w:rsidR="004819CD" w:rsidRPr="00A86B55">
              <w:rPr>
                <w:rStyle w:val="Hyperlink"/>
                <w:rFonts w:asciiTheme="majorBidi" w:hAnsiTheme="majorBidi"/>
                <w:b/>
                <w:bCs/>
                <w:noProof/>
              </w:rPr>
              <w:t>8.1 – Step 1 – Mapping Strong Entity Types</w:t>
            </w:r>
            <w:r w:rsidR="004819CD">
              <w:rPr>
                <w:noProof/>
                <w:webHidden/>
              </w:rPr>
              <w:tab/>
            </w:r>
            <w:r w:rsidR="004819CD">
              <w:rPr>
                <w:noProof/>
                <w:webHidden/>
              </w:rPr>
              <w:fldChar w:fldCharType="begin"/>
            </w:r>
            <w:r w:rsidR="004819CD">
              <w:rPr>
                <w:noProof/>
                <w:webHidden/>
              </w:rPr>
              <w:instrText xml:space="preserve"> PAGEREF _Toc183960556 \h </w:instrText>
            </w:r>
            <w:r w:rsidR="004819CD">
              <w:rPr>
                <w:noProof/>
                <w:webHidden/>
              </w:rPr>
            </w:r>
            <w:r w:rsidR="004819CD">
              <w:rPr>
                <w:noProof/>
                <w:webHidden/>
              </w:rPr>
              <w:fldChar w:fldCharType="separate"/>
            </w:r>
            <w:r>
              <w:rPr>
                <w:noProof/>
                <w:webHidden/>
              </w:rPr>
              <w:t>23</w:t>
            </w:r>
            <w:r w:rsidR="004819CD">
              <w:rPr>
                <w:noProof/>
                <w:webHidden/>
              </w:rPr>
              <w:fldChar w:fldCharType="end"/>
            </w:r>
          </w:hyperlink>
        </w:p>
        <w:p w14:paraId="35A57D35" w14:textId="038AA042" w:rsidR="004819CD" w:rsidRDefault="00626CE8">
          <w:pPr>
            <w:pStyle w:val="TOC2"/>
            <w:tabs>
              <w:tab w:val="right" w:leader="dot" w:pos="9350"/>
            </w:tabs>
            <w:rPr>
              <w:noProof/>
              <w:kern w:val="2"/>
              <w:lang w:eastAsia="en-US"/>
              <w14:ligatures w14:val="standardContextual"/>
            </w:rPr>
          </w:pPr>
          <w:hyperlink w:anchor="_Toc183960557" w:history="1">
            <w:r w:rsidR="004819CD" w:rsidRPr="00A86B55">
              <w:rPr>
                <w:rStyle w:val="Hyperlink"/>
                <w:rFonts w:asciiTheme="majorBidi" w:hAnsiTheme="majorBidi"/>
                <w:b/>
                <w:bCs/>
                <w:noProof/>
              </w:rPr>
              <w:t>8.2 – Step 2 – Mapping of Weak Entity Types</w:t>
            </w:r>
            <w:r w:rsidR="004819CD">
              <w:rPr>
                <w:noProof/>
                <w:webHidden/>
              </w:rPr>
              <w:tab/>
            </w:r>
            <w:r w:rsidR="004819CD">
              <w:rPr>
                <w:noProof/>
                <w:webHidden/>
              </w:rPr>
              <w:fldChar w:fldCharType="begin"/>
            </w:r>
            <w:r w:rsidR="004819CD">
              <w:rPr>
                <w:noProof/>
                <w:webHidden/>
              </w:rPr>
              <w:instrText xml:space="preserve"> PAGEREF _Toc183960557 \h </w:instrText>
            </w:r>
            <w:r w:rsidR="004819CD">
              <w:rPr>
                <w:noProof/>
                <w:webHidden/>
              </w:rPr>
            </w:r>
            <w:r w:rsidR="004819CD">
              <w:rPr>
                <w:noProof/>
                <w:webHidden/>
              </w:rPr>
              <w:fldChar w:fldCharType="separate"/>
            </w:r>
            <w:r>
              <w:rPr>
                <w:noProof/>
                <w:webHidden/>
              </w:rPr>
              <w:t>24</w:t>
            </w:r>
            <w:r w:rsidR="004819CD">
              <w:rPr>
                <w:noProof/>
                <w:webHidden/>
              </w:rPr>
              <w:fldChar w:fldCharType="end"/>
            </w:r>
          </w:hyperlink>
        </w:p>
        <w:p w14:paraId="28C11F6A" w14:textId="4BFF96F6" w:rsidR="004819CD" w:rsidRDefault="00626CE8">
          <w:pPr>
            <w:pStyle w:val="TOC2"/>
            <w:tabs>
              <w:tab w:val="right" w:leader="dot" w:pos="9350"/>
            </w:tabs>
            <w:rPr>
              <w:noProof/>
              <w:kern w:val="2"/>
              <w:lang w:eastAsia="en-US"/>
              <w14:ligatures w14:val="standardContextual"/>
            </w:rPr>
          </w:pPr>
          <w:hyperlink w:anchor="_Toc183960558" w:history="1">
            <w:r w:rsidR="004819CD" w:rsidRPr="00A86B55">
              <w:rPr>
                <w:rStyle w:val="Hyperlink"/>
                <w:rFonts w:asciiTheme="majorBidi" w:hAnsiTheme="majorBidi"/>
                <w:b/>
                <w:bCs/>
                <w:noProof/>
              </w:rPr>
              <w:t>8.3 – Step 3 – Mapping of Binary 1:1 Relationship Types</w:t>
            </w:r>
            <w:r w:rsidR="004819CD">
              <w:rPr>
                <w:noProof/>
                <w:webHidden/>
              </w:rPr>
              <w:tab/>
            </w:r>
            <w:r w:rsidR="004819CD">
              <w:rPr>
                <w:noProof/>
                <w:webHidden/>
              </w:rPr>
              <w:fldChar w:fldCharType="begin"/>
            </w:r>
            <w:r w:rsidR="004819CD">
              <w:rPr>
                <w:noProof/>
                <w:webHidden/>
              </w:rPr>
              <w:instrText xml:space="preserve"> PAGEREF _Toc183960558 \h </w:instrText>
            </w:r>
            <w:r w:rsidR="004819CD">
              <w:rPr>
                <w:noProof/>
                <w:webHidden/>
              </w:rPr>
            </w:r>
            <w:r w:rsidR="004819CD">
              <w:rPr>
                <w:noProof/>
                <w:webHidden/>
              </w:rPr>
              <w:fldChar w:fldCharType="separate"/>
            </w:r>
            <w:r>
              <w:rPr>
                <w:noProof/>
                <w:webHidden/>
              </w:rPr>
              <w:t>24</w:t>
            </w:r>
            <w:r w:rsidR="004819CD">
              <w:rPr>
                <w:noProof/>
                <w:webHidden/>
              </w:rPr>
              <w:fldChar w:fldCharType="end"/>
            </w:r>
          </w:hyperlink>
        </w:p>
        <w:p w14:paraId="13DEF216" w14:textId="235493F7" w:rsidR="004819CD" w:rsidRDefault="00626CE8">
          <w:pPr>
            <w:pStyle w:val="TOC2"/>
            <w:tabs>
              <w:tab w:val="right" w:leader="dot" w:pos="9350"/>
            </w:tabs>
            <w:rPr>
              <w:noProof/>
              <w:kern w:val="2"/>
              <w:lang w:eastAsia="en-US"/>
              <w14:ligatures w14:val="standardContextual"/>
            </w:rPr>
          </w:pPr>
          <w:hyperlink w:anchor="_Toc183960559" w:history="1">
            <w:r w:rsidR="004819CD" w:rsidRPr="00A86B55">
              <w:rPr>
                <w:rStyle w:val="Hyperlink"/>
                <w:rFonts w:asciiTheme="majorBidi" w:hAnsiTheme="majorBidi"/>
                <w:b/>
                <w:bCs/>
                <w:noProof/>
              </w:rPr>
              <w:t>8.4 – Step 4 – Mapping of Binary 1:N Relationship Types</w:t>
            </w:r>
            <w:r w:rsidR="004819CD">
              <w:rPr>
                <w:noProof/>
                <w:webHidden/>
              </w:rPr>
              <w:tab/>
            </w:r>
            <w:r w:rsidR="004819CD">
              <w:rPr>
                <w:noProof/>
                <w:webHidden/>
              </w:rPr>
              <w:fldChar w:fldCharType="begin"/>
            </w:r>
            <w:r w:rsidR="004819CD">
              <w:rPr>
                <w:noProof/>
                <w:webHidden/>
              </w:rPr>
              <w:instrText xml:space="preserve"> PAGEREF _Toc183960559 \h </w:instrText>
            </w:r>
            <w:r w:rsidR="004819CD">
              <w:rPr>
                <w:noProof/>
                <w:webHidden/>
              </w:rPr>
            </w:r>
            <w:r w:rsidR="004819CD">
              <w:rPr>
                <w:noProof/>
                <w:webHidden/>
              </w:rPr>
              <w:fldChar w:fldCharType="separate"/>
            </w:r>
            <w:r>
              <w:rPr>
                <w:noProof/>
                <w:webHidden/>
              </w:rPr>
              <w:t>25</w:t>
            </w:r>
            <w:r w:rsidR="004819CD">
              <w:rPr>
                <w:noProof/>
                <w:webHidden/>
              </w:rPr>
              <w:fldChar w:fldCharType="end"/>
            </w:r>
          </w:hyperlink>
        </w:p>
        <w:p w14:paraId="6AFA01E4" w14:textId="3A02D47E" w:rsidR="004819CD" w:rsidRDefault="00626CE8">
          <w:pPr>
            <w:pStyle w:val="TOC2"/>
            <w:tabs>
              <w:tab w:val="right" w:leader="dot" w:pos="9350"/>
            </w:tabs>
            <w:rPr>
              <w:noProof/>
              <w:kern w:val="2"/>
              <w:lang w:eastAsia="en-US"/>
              <w14:ligatures w14:val="standardContextual"/>
            </w:rPr>
          </w:pPr>
          <w:hyperlink w:anchor="_Toc183960560" w:history="1">
            <w:r w:rsidR="004819CD" w:rsidRPr="00A86B55">
              <w:rPr>
                <w:rStyle w:val="Hyperlink"/>
                <w:rFonts w:asciiTheme="majorBidi" w:hAnsiTheme="majorBidi"/>
                <w:b/>
                <w:bCs/>
                <w:noProof/>
              </w:rPr>
              <w:t>8.5 – Step 5 – Mapping of Binary M:N Relationship Types</w:t>
            </w:r>
            <w:r w:rsidR="004819CD">
              <w:rPr>
                <w:noProof/>
                <w:webHidden/>
              </w:rPr>
              <w:tab/>
            </w:r>
            <w:r w:rsidR="004819CD">
              <w:rPr>
                <w:noProof/>
                <w:webHidden/>
              </w:rPr>
              <w:fldChar w:fldCharType="begin"/>
            </w:r>
            <w:r w:rsidR="004819CD">
              <w:rPr>
                <w:noProof/>
                <w:webHidden/>
              </w:rPr>
              <w:instrText xml:space="preserve"> PAGEREF _Toc183960560 \h </w:instrText>
            </w:r>
            <w:r w:rsidR="004819CD">
              <w:rPr>
                <w:noProof/>
                <w:webHidden/>
              </w:rPr>
            </w:r>
            <w:r w:rsidR="004819CD">
              <w:rPr>
                <w:noProof/>
                <w:webHidden/>
              </w:rPr>
              <w:fldChar w:fldCharType="separate"/>
            </w:r>
            <w:r>
              <w:rPr>
                <w:noProof/>
                <w:webHidden/>
              </w:rPr>
              <w:t>26</w:t>
            </w:r>
            <w:r w:rsidR="004819CD">
              <w:rPr>
                <w:noProof/>
                <w:webHidden/>
              </w:rPr>
              <w:fldChar w:fldCharType="end"/>
            </w:r>
          </w:hyperlink>
        </w:p>
        <w:p w14:paraId="1427881C" w14:textId="7A40BAAB" w:rsidR="004819CD" w:rsidRDefault="00626CE8">
          <w:pPr>
            <w:pStyle w:val="TOC2"/>
            <w:tabs>
              <w:tab w:val="right" w:leader="dot" w:pos="9350"/>
            </w:tabs>
            <w:rPr>
              <w:noProof/>
              <w:kern w:val="2"/>
              <w:lang w:eastAsia="en-US"/>
              <w14:ligatures w14:val="standardContextual"/>
            </w:rPr>
          </w:pPr>
          <w:hyperlink w:anchor="_Toc183960561" w:history="1">
            <w:r w:rsidR="004819CD" w:rsidRPr="00A86B55">
              <w:rPr>
                <w:rStyle w:val="Hyperlink"/>
                <w:rFonts w:asciiTheme="majorBidi" w:hAnsiTheme="majorBidi"/>
                <w:b/>
                <w:bCs/>
                <w:noProof/>
              </w:rPr>
              <w:t>8.6 – Step 6 – Mapping of multivalued attributes</w:t>
            </w:r>
            <w:r w:rsidR="004819CD">
              <w:rPr>
                <w:noProof/>
                <w:webHidden/>
              </w:rPr>
              <w:tab/>
            </w:r>
            <w:r w:rsidR="004819CD">
              <w:rPr>
                <w:noProof/>
                <w:webHidden/>
              </w:rPr>
              <w:fldChar w:fldCharType="begin"/>
            </w:r>
            <w:r w:rsidR="004819CD">
              <w:rPr>
                <w:noProof/>
                <w:webHidden/>
              </w:rPr>
              <w:instrText xml:space="preserve"> PAGEREF _Toc183960561 \h </w:instrText>
            </w:r>
            <w:r w:rsidR="004819CD">
              <w:rPr>
                <w:noProof/>
                <w:webHidden/>
              </w:rPr>
            </w:r>
            <w:r w:rsidR="004819CD">
              <w:rPr>
                <w:noProof/>
                <w:webHidden/>
              </w:rPr>
              <w:fldChar w:fldCharType="separate"/>
            </w:r>
            <w:r>
              <w:rPr>
                <w:noProof/>
                <w:webHidden/>
              </w:rPr>
              <w:t>26</w:t>
            </w:r>
            <w:r w:rsidR="004819CD">
              <w:rPr>
                <w:noProof/>
                <w:webHidden/>
              </w:rPr>
              <w:fldChar w:fldCharType="end"/>
            </w:r>
          </w:hyperlink>
        </w:p>
        <w:p w14:paraId="4B9D4C73" w14:textId="40C3235D" w:rsidR="004819CD" w:rsidRDefault="00626CE8">
          <w:pPr>
            <w:pStyle w:val="TOC2"/>
            <w:tabs>
              <w:tab w:val="right" w:leader="dot" w:pos="9350"/>
            </w:tabs>
            <w:rPr>
              <w:noProof/>
              <w:kern w:val="2"/>
              <w:lang w:eastAsia="en-US"/>
              <w14:ligatures w14:val="standardContextual"/>
            </w:rPr>
          </w:pPr>
          <w:hyperlink w:anchor="_Toc183960562" w:history="1">
            <w:r w:rsidR="004819CD" w:rsidRPr="00A86B55">
              <w:rPr>
                <w:rStyle w:val="Hyperlink"/>
                <w:rFonts w:asciiTheme="majorBidi" w:hAnsiTheme="majorBidi"/>
                <w:b/>
                <w:bCs/>
                <w:noProof/>
              </w:rPr>
              <w:t>8.7 – Step 7 – Mapping of N-ary attributes</w:t>
            </w:r>
            <w:r w:rsidR="004819CD">
              <w:rPr>
                <w:noProof/>
                <w:webHidden/>
              </w:rPr>
              <w:tab/>
            </w:r>
            <w:r w:rsidR="004819CD">
              <w:rPr>
                <w:noProof/>
                <w:webHidden/>
              </w:rPr>
              <w:fldChar w:fldCharType="begin"/>
            </w:r>
            <w:r w:rsidR="004819CD">
              <w:rPr>
                <w:noProof/>
                <w:webHidden/>
              </w:rPr>
              <w:instrText xml:space="preserve"> PAGEREF _Toc183960562 \h </w:instrText>
            </w:r>
            <w:r w:rsidR="004819CD">
              <w:rPr>
                <w:noProof/>
                <w:webHidden/>
              </w:rPr>
            </w:r>
            <w:r w:rsidR="004819CD">
              <w:rPr>
                <w:noProof/>
                <w:webHidden/>
              </w:rPr>
              <w:fldChar w:fldCharType="separate"/>
            </w:r>
            <w:r>
              <w:rPr>
                <w:noProof/>
                <w:webHidden/>
              </w:rPr>
              <w:t>27</w:t>
            </w:r>
            <w:r w:rsidR="004819CD">
              <w:rPr>
                <w:noProof/>
                <w:webHidden/>
              </w:rPr>
              <w:fldChar w:fldCharType="end"/>
            </w:r>
          </w:hyperlink>
        </w:p>
        <w:p w14:paraId="6C8AAD0B" w14:textId="7539267E" w:rsidR="004819CD" w:rsidRDefault="00626CE8">
          <w:pPr>
            <w:pStyle w:val="TOC1"/>
            <w:tabs>
              <w:tab w:val="left" w:pos="480"/>
              <w:tab w:val="right" w:leader="dot" w:pos="9350"/>
            </w:tabs>
            <w:rPr>
              <w:noProof/>
              <w:kern w:val="2"/>
              <w:lang w:eastAsia="en-US"/>
              <w14:ligatures w14:val="standardContextual"/>
            </w:rPr>
          </w:pPr>
          <w:hyperlink w:anchor="_Toc183960563" w:history="1">
            <w:r w:rsidR="004819CD" w:rsidRPr="00A86B55">
              <w:rPr>
                <w:rStyle w:val="Hyperlink"/>
                <w:rFonts w:asciiTheme="majorBidi" w:hAnsiTheme="majorBidi"/>
                <w:b/>
                <w:bCs/>
                <w:noProof/>
              </w:rPr>
              <w:t>9.</w:t>
            </w:r>
            <w:r w:rsidR="004819CD">
              <w:rPr>
                <w:noProof/>
                <w:kern w:val="2"/>
                <w:lang w:eastAsia="en-US"/>
                <w14:ligatures w14:val="standardContextual"/>
              </w:rPr>
              <w:tab/>
            </w:r>
            <w:r w:rsidR="004819CD" w:rsidRPr="00A86B55">
              <w:rPr>
                <w:rStyle w:val="Hyperlink"/>
                <w:rFonts w:asciiTheme="majorBidi" w:hAnsiTheme="majorBidi"/>
                <w:b/>
                <w:bCs/>
                <w:noProof/>
              </w:rPr>
              <w:t>Final Display – all tables</w:t>
            </w:r>
            <w:r w:rsidR="004819CD">
              <w:rPr>
                <w:noProof/>
                <w:webHidden/>
              </w:rPr>
              <w:tab/>
            </w:r>
            <w:r w:rsidR="004819CD">
              <w:rPr>
                <w:noProof/>
                <w:webHidden/>
              </w:rPr>
              <w:fldChar w:fldCharType="begin"/>
            </w:r>
            <w:r w:rsidR="004819CD">
              <w:rPr>
                <w:noProof/>
                <w:webHidden/>
              </w:rPr>
              <w:instrText xml:space="preserve"> PAGEREF _Toc183960563 \h </w:instrText>
            </w:r>
            <w:r w:rsidR="004819CD">
              <w:rPr>
                <w:noProof/>
                <w:webHidden/>
              </w:rPr>
            </w:r>
            <w:r w:rsidR="004819CD">
              <w:rPr>
                <w:noProof/>
                <w:webHidden/>
              </w:rPr>
              <w:fldChar w:fldCharType="separate"/>
            </w:r>
            <w:r>
              <w:rPr>
                <w:noProof/>
                <w:webHidden/>
              </w:rPr>
              <w:t>27</w:t>
            </w:r>
            <w:r w:rsidR="004819CD">
              <w:rPr>
                <w:noProof/>
                <w:webHidden/>
              </w:rPr>
              <w:fldChar w:fldCharType="end"/>
            </w:r>
          </w:hyperlink>
        </w:p>
        <w:p w14:paraId="1F1D73F6" w14:textId="43B59730" w:rsidR="004819CD" w:rsidRDefault="00626CE8">
          <w:pPr>
            <w:pStyle w:val="TOC1"/>
            <w:tabs>
              <w:tab w:val="left" w:pos="720"/>
              <w:tab w:val="right" w:leader="dot" w:pos="9350"/>
            </w:tabs>
            <w:rPr>
              <w:noProof/>
              <w:kern w:val="2"/>
              <w:lang w:eastAsia="en-US"/>
              <w14:ligatures w14:val="standardContextual"/>
            </w:rPr>
          </w:pPr>
          <w:hyperlink w:anchor="_Toc183960564" w:history="1">
            <w:r w:rsidR="004819CD" w:rsidRPr="00A86B55">
              <w:rPr>
                <w:rStyle w:val="Hyperlink"/>
                <w:rFonts w:asciiTheme="majorBidi" w:hAnsiTheme="majorBidi"/>
                <w:b/>
                <w:bCs/>
                <w:noProof/>
              </w:rPr>
              <w:t>10.</w:t>
            </w:r>
            <w:r w:rsidR="004819CD">
              <w:rPr>
                <w:noProof/>
                <w:kern w:val="2"/>
                <w:lang w:eastAsia="en-US"/>
                <w14:ligatures w14:val="standardContextual"/>
              </w:rPr>
              <w:tab/>
            </w:r>
            <w:r w:rsidR="004819CD" w:rsidRPr="00A86B55">
              <w:rPr>
                <w:rStyle w:val="Hyperlink"/>
                <w:rFonts w:asciiTheme="majorBidi" w:hAnsiTheme="majorBidi"/>
                <w:b/>
                <w:bCs/>
                <w:noProof/>
              </w:rPr>
              <w:t>Table States</w:t>
            </w:r>
            <w:r w:rsidR="004819CD">
              <w:rPr>
                <w:noProof/>
                <w:webHidden/>
              </w:rPr>
              <w:tab/>
            </w:r>
            <w:r w:rsidR="004819CD">
              <w:rPr>
                <w:noProof/>
                <w:webHidden/>
              </w:rPr>
              <w:fldChar w:fldCharType="begin"/>
            </w:r>
            <w:r w:rsidR="004819CD">
              <w:rPr>
                <w:noProof/>
                <w:webHidden/>
              </w:rPr>
              <w:instrText xml:space="preserve"> PAGEREF _Toc183960564 \h </w:instrText>
            </w:r>
            <w:r w:rsidR="004819CD">
              <w:rPr>
                <w:noProof/>
                <w:webHidden/>
              </w:rPr>
            </w:r>
            <w:r w:rsidR="004819CD">
              <w:rPr>
                <w:noProof/>
                <w:webHidden/>
              </w:rPr>
              <w:fldChar w:fldCharType="separate"/>
            </w:r>
            <w:r>
              <w:rPr>
                <w:noProof/>
                <w:webHidden/>
              </w:rPr>
              <w:t>29</w:t>
            </w:r>
            <w:r w:rsidR="004819CD">
              <w:rPr>
                <w:noProof/>
                <w:webHidden/>
              </w:rPr>
              <w:fldChar w:fldCharType="end"/>
            </w:r>
          </w:hyperlink>
        </w:p>
        <w:p w14:paraId="47F66CAC" w14:textId="4F661413" w:rsidR="004819CD" w:rsidRDefault="00626CE8">
          <w:pPr>
            <w:pStyle w:val="TOC1"/>
            <w:tabs>
              <w:tab w:val="left" w:pos="720"/>
              <w:tab w:val="right" w:leader="dot" w:pos="9350"/>
            </w:tabs>
            <w:rPr>
              <w:noProof/>
              <w:kern w:val="2"/>
              <w:lang w:eastAsia="en-US"/>
              <w14:ligatures w14:val="standardContextual"/>
            </w:rPr>
          </w:pPr>
          <w:hyperlink w:anchor="_Toc183960565" w:history="1">
            <w:r w:rsidR="004819CD" w:rsidRPr="00A86B55">
              <w:rPr>
                <w:rStyle w:val="Hyperlink"/>
                <w:rFonts w:asciiTheme="majorBidi" w:hAnsiTheme="majorBidi"/>
                <w:b/>
                <w:bCs/>
                <w:noProof/>
              </w:rPr>
              <w:t>11.</w:t>
            </w:r>
            <w:r w:rsidR="004819CD">
              <w:rPr>
                <w:noProof/>
                <w:kern w:val="2"/>
                <w:lang w:eastAsia="en-US"/>
                <w14:ligatures w14:val="standardContextual"/>
              </w:rPr>
              <w:tab/>
            </w:r>
            <w:r w:rsidR="004819CD" w:rsidRPr="00A86B55">
              <w:rPr>
                <w:rStyle w:val="Hyperlink"/>
                <w:rFonts w:asciiTheme="majorBidi" w:hAnsiTheme="majorBidi"/>
                <w:b/>
                <w:bCs/>
                <w:noProof/>
              </w:rPr>
              <w:t>Creation of Tables</w:t>
            </w:r>
            <w:r w:rsidR="004819CD">
              <w:rPr>
                <w:noProof/>
                <w:webHidden/>
              </w:rPr>
              <w:tab/>
            </w:r>
            <w:r w:rsidR="004819CD">
              <w:rPr>
                <w:noProof/>
                <w:webHidden/>
              </w:rPr>
              <w:fldChar w:fldCharType="begin"/>
            </w:r>
            <w:r w:rsidR="004819CD">
              <w:rPr>
                <w:noProof/>
                <w:webHidden/>
              </w:rPr>
              <w:instrText xml:space="preserve"> PAGEREF _Toc183960565 \h </w:instrText>
            </w:r>
            <w:r w:rsidR="004819CD">
              <w:rPr>
                <w:noProof/>
                <w:webHidden/>
              </w:rPr>
            </w:r>
            <w:r w:rsidR="004819CD">
              <w:rPr>
                <w:noProof/>
                <w:webHidden/>
              </w:rPr>
              <w:fldChar w:fldCharType="separate"/>
            </w:r>
            <w:r>
              <w:rPr>
                <w:noProof/>
                <w:webHidden/>
              </w:rPr>
              <w:t>36</w:t>
            </w:r>
            <w:r w:rsidR="004819CD">
              <w:rPr>
                <w:noProof/>
                <w:webHidden/>
              </w:rPr>
              <w:fldChar w:fldCharType="end"/>
            </w:r>
          </w:hyperlink>
        </w:p>
        <w:p w14:paraId="53B3E730" w14:textId="65607B1D" w:rsidR="004819CD" w:rsidRDefault="00626CE8">
          <w:pPr>
            <w:pStyle w:val="TOC1"/>
            <w:tabs>
              <w:tab w:val="left" w:pos="720"/>
              <w:tab w:val="right" w:leader="dot" w:pos="9350"/>
            </w:tabs>
            <w:rPr>
              <w:noProof/>
              <w:kern w:val="2"/>
              <w:lang w:eastAsia="en-US"/>
              <w14:ligatures w14:val="standardContextual"/>
            </w:rPr>
          </w:pPr>
          <w:hyperlink w:anchor="_Toc183960566" w:history="1">
            <w:r w:rsidR="004819CD" w:rsidRPr="00A86B55">
              <w:rPr>
                <w:rStyle w:val="Hyperlink"/>
                <w:rFonts w:asciiTheme="majorBidi" w:hAnsiTheme="majorBidi"/>
                <w:b/>
                <w:bCs/>
                <w:noProof/>
              </w:rPr>
              <w:t>12.</w:t>
            </w:r>
            <w:r w:rsidR="004819CD">
              <w:rPr>
                <w:noProof/>
                <w:kern w:val="2"/>
                <w:lang w:eastAsia="en-US"/>
                <w14:ligatures w14:val="standardContextual"/>
              </w:rPr>
              <w:tab/>
            </w:r>
            <w:r w:rsidR="004819CD" w:rsidRPr="00A86B55">
              <w:rPr>
                <w:rStyle w:val="Hyperlink"/>
                <w:rFonts w:asciiTheme="majorBidi" w:hAnsiTheme="majorBidi"/>
                <w:b/>
                <w:bCs/>
                <w:noProof/>
              </w:rPr>
              <w:t>Insertion of Data</w:t>
            </w:r>
            <w:r w:rsidR="004819CD">
              <w:rPr>
                <w:noProof/>
                <w:webHidden/>
              </w:rPr>
              <w:tab/>
            </w:r>
            <w:r w:rsidR="004819CD">
              <w:rPr>
                <w:noProof/>
                <w:webHidden/>
              </w:rPr>
              <w:fldChar w:fldCharType="begin"/>
            </w:r>
            <w:r w:rsidR="004819CD">
              <w:rPr>
                <w:noProof/>
                <w:webHidden/>
              </w:rPr>
              <w:instrText xml:space="preserve"> PAGEREF _Toc183960566 \h </w:instrText>
            </w:r>
            <w:r w:rsidR="004819CD">
              <w:rPr>
                <w:noProof/>
                <w:webHidden/>
              </w:rPr>
            </w:r>
            <w:r w:rsidR="004819CD">
              <w:rPr>
                <w:noProof/>
                <w:webHidden/>
              </w:rPr>
              <w:fldChar w:fldCharType="separate"/>
            </w:r>
            <w:r>
              <w:rPr>
                <w:noProof/>
                <w:webHidden/>
              </w:rPr>
              <w:t>56</w:t>
            </w:r>
            <w:r w:rsidR="004819CD">
              <w:rPr>
                <w:noProof/>
                <w:webHidden/>
              </w:rPr>
              <w:fldChar w:fldCharType="end"/>
            </w:r>
          </w:hyperlink>
        </w:p>
        <w:p w14:paraId="37B8FB13" w14:textId="1A69629B" w:rsidR="004819CD" w:rsidRDefault="00626CE8">
          <w:pPr>
            <w:pStyle w:val="TOC1"/>
            <w:tabs>
              <w:tab w:val="left" w:pos="720"/>
              <w:tab w:val="right" w:leader="dot" w:pos="9350"/>
            </w:tabs>
            <w:rPr>
              <w:noProof/>
              <w:kern w:val="2"/>
              <w:lang w:eastAsia="en-US"/>
              <w14:ligatures w14:val="standardContextual"/>
            </w:rPr>
          </w:pPr>
          <w:hyperlink w:anchor="_Toc183960567" w:history="1">
            <w:r w:rsidR="004819CD" w:rsidRPr="00A86B55">
              <w:rPr>
                <w:rStyle w:val="Hyperlink"/>
                <w:rFonts w:asciiTheme="majorBidi" w:hAnsiTheme="majorBidi"/>
                <w:b/>
                <w:bCs/>
                <w:noProof/>
              </w:rPr>
              <w:t>13.</w:t>
            </w:r>
            <w:r w:rsidR="004819CD">
              <w:rPr>
                <w:noProof/>
                <w:kern w:val="2"/>
                <w:lang w:eastAsia="en-US"/>
                <w14:ligatures w14:val="standardContextual"/>
              </w:rPr>
              <w:tab/>
            </w:r>
            <w:r w:rsidR="004819CD" w:rsidRPr="00A86B55">
              <w:rPr>
                <w:rStyle w:val="Hyperlink"/>
                <w:rFonts w:asciiTheme="majorBidi" w:hAnsiTheme="majorBidi"/>
                <w:b/>
                <w:bCs/>
                <w:noProof/>
              </w:rPr>
              <w:t>Complex Transactions</w:t>
            </w:r>
            <w:r w:rsidR="004819CD">
              <w:rPr>
                <w:noProof/>
                <w:webHidden/>
              </w:rPr>
              <w:tab/>
            </w:r>
            <w:r w:rsidR="004819CD">
              <w:rPr>
                <w:noProof/>
                <w:webHidden/>
              </w:rPr>
              <w:fldChar w:fldCharType="begin"/>
            </w:r>
            <w:r w:rsidR="004819CD">
              <w:rPr>
                <w:noProof/>
                <w:webHidden/>
              </w:rPr>
              <w:instrText xml:space="preserve"> PAGEREF _Toc183960567 \h </w:instrText>
            </w:r>
            <w:r w:rsidR="004819CD">
              <w:rPr>
                <w:noProof/>
                <w:webHidden/>
              </w:rPr>
            </w:r>
            <w:r w:rsidR="004819CD">
              <w:rPr>
                <w:noProof/>
                <w:webHidden/>
              </w:rPr>
              <w:fldChar w:fldCharType="separate"/>
            </w:r>
            <w:r>
              <w:rPr>
                <w:noProof/>
                <w:webHidden/>
              </w:rPr>
              <w:t>92</w:t>
            </w:r>
            <w:r w:rsidR="004819CD">
              <w:rPr>
                <w:noProof/>
                <w:webHidden/>
              </w:rPr>
              <w:fldChar w:fldCharType="end"/>
            </w:r>
          </w:hyperlink>
        </w:p>
        <w:p w14:paraId="4E84CB30" w14:textId="74755C14" w:rsidR="004819CD" w:rsidRDefault="00626CE8">
          <w:pPr>
            <w:pStyle w:val="TOC1"/>
            <w:tabs>
              <w:tab w:val="left" w:pos="720"/>
              <w:tab w:val="right" w:leader="dot" w:pos="9350"/>
            </w:tabs>
            <w:rPr>
              <w:noProof/>
              <w:kern w:val="2"/>
              <w:lang w:eastAsia="en-US"/>
              <w14:ligatures w14:val="standardContextual"/>
            </w:rPr>
          </w:pPr>
          <w:hyperlink w:anchor="_Toc183960568" w:history="1">
            <w:r w:rsidR="004819CD" w:rsidRPr="00A86B55">
              <w:rPr>
                <w:rStyle w:val="Hyperlink"/>
                <w:rFonts w:asciiTheme="majorBidi" w:hAnsiTheme="majorBidi"/>
                <w:b/>
                <w:bCs/>
                <w:noProof/>
              </w:rPr>
              <w:t>14.</w:t>
            </w:r>
            <w:r w:rsidR="004819CD">
              <w:rPr>
                <w:noProof/>
                <w:kern w:val="2"/>
                <w:lang w:eastAsia="en-US"/>
                <w14:ligatures w14:val="standardContextual"/>
              </w:rPr>
              <w:tab/>
            </w:r>
            <w:r w:rsidR="004819CD" w:rsidRPr="00A86B55">
              <w:rPr>
                <w:rStyle w:val="Hyperlink"/>
                <w:rFonts w:asciiTheme="majorBidi" w:hAnsiTheme="majorBidi"/>
                <w:b/>
                <w:bCs/>
                <w:noProof/>
              </w:rPr>
              <w:t>Views / Triggers / Functions / Procedures</w:t>
            </w:r>
            <w:r w:rsidR="004819CD">
              <w:rPr>
                <w:noProof/>
                <w:webHidden/>
              </w:rPr>
              <w:tab/>
            </w:r>
            <w:r w:rsidR="004819CD">
              <w:rPr>
                <w:noProof/>
                <w:webHidden/>
              </w:rPr>
              <w:fldChar w:fldCharType="begin"/>
            </w:r>
            <w:r w:rsidR="004819CD">
              <w:rPr>
                <w:noProof/>
                <w:webHidden/>
              </w:rPr>
              <w:instrText xml:space="preserve"> PAGEREF _Toc183960568 \h </w:instrText>
            </w:r>
            <w:r w:rsidR="004819CD">
              <w:rPr>
                <w:noProof/>
                <w:webHidden/>
              </w:rPr>
            </w:r>
            <w:r w:rsidR="004819CD">
              <w:rPr>
                <w:noProof/>
                <w:webHidden/>
              </w:rPr>
              <w:fldChar w:fldCharType="separate"/>
            </w:r>
            <w:r>
              <w:rPr>
                <w:noProof/>
                <w:webHidden/>
              </w:rPr>
              <w:t>114</w:t>
            </w:r>
            <w:r w:rsidR="004819CD">
              <w:rPr>
                <w:noProof/>
                <w:webHidden/>
              </w:rPr>
              <w:fldChar w:fldCharType="end"/>
            </w:r>
          </w:hyperlink>
        </w:p>
        <w:p w14:paraId="5773CE9F" w14:textId="04E2FA12" w:rsidR="004819CD" w:rsidRDefault="00626CE8">
          <w:pPr>
            <w:pStyle w:val="TOC1"/>
            <w:tabs>
              <w:tab w:val="left" w:pos="720"/>
              <w:tab w:val="right" w:leader="dot" w:pos="9350"/>
            </w:tabs>
            <w:rPr>
              <w:noProof/>
              <w:kern w:val="2"/>
              <w:lang w:eastAsia="en-US"/>
              <w14:ligatures w14:val="standardContextual"/>
            </w:rPr>
          </w:pPr>
          <w:hyperlink w:anchor="_Toc183960569" w:history="1">
            <w:r w:rsidR="004819CD" w:rsidRPr="00A86B55">
              <w:rPr>
                <w:rStyle w:val="Hyperlink"/>
                <w:rFonts w:asciiTheme="majorBidi" w:hAnsiTheme="majorBidi"/>
                <w:b/>
                <w:bCs/>
                <w:noProof/>
              </w:rPr>
              <w:t>15.</w:t>
            </w:r>
            <w:r w:rsidR="004819CD">
              <w:rPr>
                <w:noProof/>
                <w:kern w:val="2"/>
                <w:lang w:eastAsia="en-US"/>
                <w14:ligatures w14:val="standardContextual"/>
              </w:rPr>
              <w:tab/>
            </w:r>
            <w:r w:rsidR="004819CD" w:rsidRPr="00A86B55">
              <w:rPr>
                <w:rStyle w:val="Hyperlink"/>
                <w:rFonts w:asciiTheme="majorBidi" w:hAnsiTheme="majorBidi"/>
                <w:b/>
                <w:bCs/>
                <w:noProof/>
              </w:rPr>
              <w:t>Bonuses</w:t>
            </w:r>
            <w:r w:rsidR="004819CD">
              <w:rPr>
                <w:noProof/>
                <w:webHidden/>
              </w:rPr>
              <w:tab/>
            </w:r>
            <w:r w:rsidR="004819CD">
              <w:rPr>
                <w:noProof/>
                <w:webHidden/>
              </w:rPr>
              <w:fldChar w:fldCharType="begin"/>
            </w:r>
            <w:r w:rsidR="004819CD">
              <w:rPr>
                <w:noProof/>
                <w:webHidden/>
              </w:rPr>
              <w:instrText xml:space="preserve"> PAGEREF _Toc183960569 \h </w:instrText>
            </w:r>
            <w:r w:rsidR="004819CD">
              <w:rPr>
                <w:noProof/>
                <w:webHidden/>
              </w:rPr>
            </w:r>
            <w:r w:rsidR="004819CD">
              <w:rPr>
                <w:noProof/>
                <w:webHidden/>
              </w:rPr>
              <w:fldChar w:fldCharType="separate"/>
            </w:r>
            <w:r>
              <w:rPr>
                <w:noProof/>
                <w:webHidden/>
              </w:rPr>
              <w:t>133</w:t>
            </w:r>
            <w:r w:rsidR="004819CD">
              <w:rPr>
                <w:noProof/>
                <w:webHidden/>
              </w:rPr>
              <w:fldChar w:fldCharType="end"/>
            </w:r>
          </w:hyperlink>
        </w:p>
        <w:p w14:paraId="10CA8FF8" w14:textId="29215126" w:rsidR="004819CD" w:rsidRDefault="00626CE8">
          <w:pPr>
            <w:pStyle w:val="TOC2"/>
            <w:tabs>
              <w:tab w:val="right" w:leader="dot" w:pos="9350"/>
            </w:tabs>
            <w:rPr>
              <w:noProof/>
              <w:kern w:val="2"/>
              <w:lang w:eastAsia="en-US"/>
              <w14:ligatures w14:val="standardContextual"/>
            </w:rPr>
          </w:pPr>
          <w:hyperlink w:anchor="_Toc183960570" w:history="1">
            <w:r w:rsidR="004819CD" w:rsidRPr="00A86B55">
              <w:rPr>
                <w:rStyle w:val="Hyperlink"/>
                <w:rFonts w:asciiTheme="majorBidi" w:hAnsiTheme="majorBidi"/>
                <w:b/>
                <w:bCs/>
                <w:noProof/>
              </w:rPr>
              <w:t>15.1 Recursive Query: Track Borrowing Chains for a Book</w:t>
            </w:r>
            <w:r w:rsidR="004819CD">
              <w:rPr>
                <w:noProof/>
                <w:webHidden/>
              </w:rPr>
              <w:tab/>
            </w:r>
            <w:r w:rsidR="004819CD">
              <w:rPr>
                <w:noProof/>
                <w:webHidden/>
              </w:rPr>
              <w:fldChar w:fldCharType="begin"/>
            </w:r>
            <w:r w:rsidR="004819CD">
              <w:rPr>
                <w:noProof/>
                <w:webHidden/>
              </w:rPr>
              <w:instrText xml:space="preserve"> PAGEREF _Toc183960570 \h </w:instrText>
            </w:r>
            <w:r w:rsidR="004819CD">
              <w:rPr>
                <w:noProof/>
                <w:webHidden/>
              </w:rPr>
            </w:r>
            <w:r w:rsidR="004819CD">
              <w:rPr>
                <w:noProof/>
                <w:webHidden/>
              </w:rPr>
              <w:fldChar w:fldCharType="separate"/>
            </w:r>
            <w:r>
              <w:rPr>
                <w:noProof/>
                <w:webHidden/>
              </w:rPr>
              <w:t>133</w:t>
            </w:r>
            <w:r w:rsidR="004819CD">
              <w:rPr>
                <w:noProof/>
                <w:webHidden/>
              </w:rPr>
              <w:fldChar w:fldCharType="end"/>
            </w:r>
          </w:hyperlink>
        </w:p>
        <w:p w14:paraId="4601C747" w14:textId="04CCFFDE" w:rsidR="004819CD" w:rsidRDefault="00626CE8">
          <w:pPr>
            <w:pStyle w:val="TOC2"/>
            <w:tabs>
              <w:tab w:val="right" w:leader="dot" w:pos="9350"/>
            </w:tabs>
            <w:rPr>
              <w:noProof/>
              <w:kern w:val="2"/>
              <w:lang w:eastAsia="en-US"/>
              <w14:ligatures w14:val="standardContextual"/>
            </w:rPr>
          </w:pPr>
          <w:hyperlink w:anchor="_Toc183960571" w:history="1">
            <w:r w:rsidR="004819CD" w:rsidRPr="00A86B55">
              <w:rPr>
                <w:rStyle w:val="Hyperlink"/>
                <w:rFonts w:asciiTheme="majorBidi" w:hAnsiTheme="majorBidi"/>
                <w:b/>
                <w:bCs/>
                <w:noProof/>
              </w:rPr>
              <w:t>15.2 Security Mechanism 1: Encryption &amp; Decryption of Sensitive Data</w:t>
            </w:r>
            <w:r w:rsidR="004819CD">
              <w:rPr>
                <w:noProof/>
                <w:webHidden/>
              </w:rPr>
              <w:tab/>
            </w:r>
            <w:r w:rsidR="004819CD">
              <w:rPr>
                <w:noProof/>
                <w:webHidden/>
              </w:rPr>
              <w:fldChar w:fldCharType="begin"/>
            </w:r>
            <w:r w:rsidR="004819CD">
              <w:rPr>
                <w:noProof/>
                <w:webHidden/>
              </w:rPr>
              <w:instrText xml:space="preserve"> PAGEREF _Toc183960571 \h </w:instrText>
            </w:r>
            <w:r w:rsidR="004819CD">
              <w:rPr>
                <w:noProof/>
                <w:webHidden/>
              </w:rPr>
            </w:r>
            <w:r w:rsidR="004819CD">
              <w:rPr>
                <w:noProof/>
                <w:webHidden/>
              </w:rPr>
              <w:fldChar w:fldCharType="separate"/>
            </w:r>
            <w:r>
              <w:rPr>
                <w:noProof/>
                <w:webHidden/>
              </w:rPr>
              <w:t>137</w:t>
            </w:r>
            <w:r w:rsidR="004819CD">
              <w:rPr>
                <w:noProof/>
                <w:webHidden/>
              </w:rPr>
              <w:fldChar w:fldCharType="end"/>
            </w:r>
          </w:hyperlink>
        </w:p>
        <w:p w14:paraId="4D46D2BF" w14:textId="2B13F493" w:rsidR="004819CD" w:rsidRDefault="00626CE8">
          <w:pPr>
            <w:pStyle w:val="TOC2"/>
            <w:tabs>
              <w:tab w:val="right" w:leader="dot" w:pos="9350"/>
            </w:tabs>
            <w:rPr>
              <w:noProof/>
              <w:kern w:val="2"/>
              <w:lang w:eastAsia="en-US"/>
              <w14:ligatures w14:val="standardContextual"/>
            </w:rPr>
          </w:pPr>
          <w:hyperlink w:anchor="_Toc183960572" w:history="1">
            <w:r w:rsidR="004819CD" w:rsidRPr="00A86B55">
              <w:rPr>
                <w:rStyle w:val="Hyperlink"/>
                <w:rFonts w:asciiTheme="majorBidi" w:hAnsiTheme="majorBidi"/>
                <w:b/>
                <w:bCs/>
                <w:noProof/>
              </w:rPr>
              <w:t>15.3. Security Mechanism 2: Implementing SQL Injection Prevention</w:t>
            </w:r>
            <w:r w:rsidR="004819CD">
              <w:rPr>
                <w:noProof/>
                <w:webHidden/>
              </w:rPr>
              <w:tab/>
            </w:r>
            <w:r w:rsidR="004819CD">
              <w:rPr>
                <w:noProof/>
                <w:webHidden/>
              </w:rPr>
              <w:fldChar w:fldCharType="begin"/>
            </w:r>
            <w:r w:rsidR="004819CD">
              <w:rPr>
                <w:noProof/>
                <w:webHidden/>
              </w:rPr>
              <w:instrText xml:space="preserve"> PAGEREF _Toc183960572 \h </w:instrText>
            </w:r>
            <w:r w:rsidR="004819CD">
              <w:rPr>
                <w:noProof/>
                <w:webHidden/>
              </w:rPr>
            </w:r>
            <w:r w:rsidR="004819CD">
              <w:rPr>
                <w:noProof/>
                <w:webHidden/>
              </w:rPr>
              <w:fldChar w:fldCharType="separate"/>
            </w:r>
            <w:r>
              <w:rPr>
                <w:noProof/>
                <w:webHidden/>
              </w:rPr>
              <w:t>139</w:t>
            </w:r>
            <w:r w:rsidR="004819CD">
              <w:rPr>
                <w:noProof/>
                <w:webHidden/>
              </w:rPr>
              <w:fldChar w:fldCharType="end"/>
            </w:r>
          </w:hyperlink>
        </w:p>
        <w:p w14:paraId="310FCF11" w14:textId="3D2D3640" w:rsidR="004819CD" w:rsidRDefault="00626CE8">
          <w:pPr>
            <w:pStyle w:val="TOC2"/>
            <w:tabs>
              <w:tab w:val="right" w:leader="dot" w:pos="9350"/>
            </w:tabs>
            <w:rPr>
              <w:noProof/>
              <w:kern w:val="2"/>
              <w:lang w:eastAsia="en-US"/>
              <w14:ligatures w14:val="standardContextual"/>
            </w:rPr>
          </w:pPr>
          <w:hyperlink w:anchor="_Toc183960573" w:history="1">
            <w:r w:rsidR="004819CD" w:rsidRPr="00A86B55">
              <w:rPr>
                <w:rStyle w:val="Hyperlink"/>
                <w:rFonts w:asciiTheme="majorBidi" w:hAnsiTheme="majorBidi"/>
                <w:b/>
                <w:bCs/>
                <w:noProof/>
              </w:rPr>
              <w:t>15.4 Security Mechanism 3: Row Level Security</w:t>
            </w:r>
            <w:r w:rsidR="004819CD">
              <w:rPr>
                <w:noProof/>
                <w:webHidden/>
              </w:rPr>
              <w:tab/>
            </w:r>
            <w:r w:rsidR="004819CD">
              <w:rPr>
                <w:noProof/>
                <w:webHidden/>
              </w:rPr>
              <w:fldChar w:fldCharType="begin"/>
            </w:r>
            <w:r w:rsidR="004819CD">
              <w:rPr>
                <w:noProof/>
                <w:webHidden/>
              </w:rPr>
              <w:instrText xml:space="preserve"> PAGEREF _Toc183960573 \h </w:instrText>
            </w:r>
            <w:r w:rsidR="004819CD">
              <w:rPr>
                <w:noProof/>
                <w:webHidden/>
              </w:rPr>
            </w:r>
            <w:r w:rsidR="004819CD">
              <w:rPr>
                <w:noProof/>
                <w:webHidden/>
              </w:rPr>
              <w:fldChar w:fldCharType="separate"/>
            </w:r>
            <w:r>
              <w:rPr>
                <w:noProof/>
                <w:webHidden/>
              </w:rPr>
              <w:t>141</w:t>
            </w:r>
            <w:r w:rsidR="004819CD">
              <w:rPr>
                <w:noProof/>
                <w:webHidden/>
              </w:rPr>
              <w:fldChar w:fldCharType="end"/>
            </w:r>
          </w:hyperlink>
        </w:p>
        <w:p w14:paraId="4687854F" w14:textId="7786579D" w:rsidR="004819CD" w:rsidRDefault="00626CE8">
          <w:pPr>
            <w:pStyle w:val="TOC1"/>
            <w:tabs>
              <w:tab w:val="left" w:pos="720"/>
              <w:tab w:val="right" w:leader="dot" w:pos="9350"/>
            </w:tabs>
            <w:rPr>
              <w:noProof/>
              <w:kern w:val="2"/>
              <w:lang w:eastAsia="en-US"/>
              <w14:ligatures w14:val="standardContextual"/>
            </w:rPr>
          </w:pPr>
          <w:hyperlink w:anchor="_Toc183960574" w:history="1">
            <w:r w:rsidR="004819CD" w:rsidRPr="00A86B55">
              <w:rPr>
                <w:rStyle w:val="Hyperlink"/>
                <w:rFonts w:asciiTheme="majorBidi" w:hAnsiTheme="majorBidi"/>
                <w:b/>
                <w:bCs/>
                <w:noProof/>
              </w:rPr>
              <w:t>16.</w:t>
            </w:r>
            <w:r w:rsidR="004819CD">
              <w:rPr>
                <w:noProof/>
                <w:kern w:val="2"/>
                <w:lang w:eastAsia="en-US"/>
                <w14:ligatures w14:val="standardContextual"/>
              </w:rPr>
              <w:tab/>
            </w:r>
            <w:r w:rsidR="004819CD" w:rsidRPr="00A86B55">
              <w:rPr>
                <w:rStyle w:val="Hyperlink"/>
                <w:rFonts w:asciiTheme="majorBidi" w:hAnsiTheme="majorBidi"/>
                <w:b/>
                <w:bCs/>
                <w:noProof/>
              </w:rPr>
              <w:t>Normalization</w:t>
            </w:r>
            <w:r w:rsidR="004819CD">
              <w:rPr>
                <w:noProof/>
                <w:webHidden/>
              </w:rPr>
              <w:tab/>
            </w:r>
            <w:r w:rsidR="004819CD">
              <w:rPr>
                <w:noProof/>
                <w:webHidden/>
              </w:rPr>
              <w:fldChar w:fldCharType="begin"/>
            </w:r>
            <w:r w:rsidR="004819CD">
              <w:rPr>
                <w:noProof/>
                <w:webHidden/>
              </w:rPr>
              <w:instrText xml:space="preserve"> PAGEREF _Toc183960574 \h </w:instrText>
            </w:r>
            <w:r w:rsidR="004819CD">
              <w:rPr>
                <w:noProof/>
                <w:webHidden/>
              </w:rPr>
            </w:r>
            <w:r w:rsidR="004819CD">
              <w:rPr>
                <w:noProof/>
                <w:webHidden/>
              </w:rPr>
              <w:fldChar w:fldCharType="separate"/>
            </w:r>
            <w:r>
              <w:rPr>
                <w:noProof/>
                <w:webHidden/>
              </w:rPr>
              <w:t>143</w:t>
            </w:r>
            <w:r w:rsidR="004819CD">
              <w:rPr>
                <w:noProof/>
                <w:webHidden/>
              </w:rPr>
              <w:fldChar w:fldCharType="end"/>
            </w:r>
          </w:hyperlink>
        </w:p>
        <w:p w14:paraId="58120223" w14:textId="53708C07" w:rsidR="004819CD" w:rsidRDefault="00626CE8">
          <w:pPr>
            <w:pStyle w:val="TOC1"/>
            <w:tabs>
              <w:tab w:val="left" w:pos="720"/>
              <w:tab w:val="right" w:leader="dot" w:pos="9350"/>
            </w:tabs>
            <w:rPr>
              <w:noProof/>
              <w:kern w:val="2"/>
              <w:lang w:eastAsia="en-US"/>
              <w14:ligatures w14:val="standardContextual"/>
            </w:rPr>
          </w:pPr>
          <w:hyperlink w:anchor="_Toc183960575" w:history="1">
            <w:r w:rsidR="004819CD" w:rsidRPr="00A86B55">
              <w:rPr>
                <w:rStyle w:val="Hyperlink"/>
                <w:rFonts w:asciiTheme="majorBidi" w:hAnsiTheme="majorBidi"/>
                <w:b/>
                <w:bCs/>
                <w:noProof/>
              </w:rPr>
              <w:t>17.</w:t>
            </w:r>
            <w:r w:rsidR="004819CD">
              <w:rPr>
                <w:noProof/>
                <w:kern w:val="2"/>
                <w:lang w:eastAsia="en-US"/>
                <w14:ligatures w14:val="standardContextual"/>
              </w:rPr>
              <w:tab/>
            </w:r>
            <w:r w:rsidR="004819CD" w:rsidRPr="00A86B55">
              <w:rPr>
                <w:rStyle w:val="Hyperlink"/>
                <w:rFonts w:asciiTheme="majorBidi" w:hAnsiTheme="majorBidi"/>
                <w:b/>
                <w:bCs/>
                <w:noProof/>
              </w:rPr>
              <w:t>Conclusion</w:t>
            </w:r>
            <w:r w:rsidR="004819CD">
              <w:rPr>
                <w:noProof/>
                <w:webHidden/>
              </w:rPr>
              <w:tab/>
            </w:r>
            <w:r w:rsidR="004819CD">
              <w:rPr>
                <w:noProof/>
                <w:webHidden/>
              </w:rPr>
              <w:fldChar w:fldCharType="begin"/>
            </w:r>
            <w:r w:rsidR="004819CD">
              <w:rPr>
                <w:noProof/>
                <w:webHidden/>
              </w:rPr>
              <w:instrText xml:space="preserve"> PAGEREF _Toc183960575 \h </w:instrText>
            </w:r>
            <w:r w:rsidR="004819CD">
              <w:rPr>
                <w:noProof/>
                <w:webHidden/>
              </w:rPr>
            </w:r>
            <w:r w:rsidR="004819CD">
              <w:rPr>
                <w:noProof/>
                <w:webHidden/>
              </w:rPr>
              <w:fldChar w:fldCharType="separate"/>
            </w:r>
            <w:r>
              <w:rPr>
                <w:noProof/>
                <w:webHidden/>
              </w:rPr>
              <w:t>157</w:t>
            </w:r>
            <w:r w:rsidR="004819CD">
              <w:rPr>
                <w:noProof/>
                <w:webHidden/>
              </w:rPr>
              <w:fldChar w:fldCharType="end"/>
            </w:r>
          </w:hyperlink>
        </w:p>
        <w:p w14:paraId="0BFBB3A6" w14:textId="45E8DBC5" w:rsidR="00E067E9" w:rsidRPr="00E067E9" w:rsidRDefault="00E21200" w:rsidP="00E067E9">
          <w:r>
            <w:rPr>
              <w:b/>
              <w:bCs/>
              <w:noProof/>
            </w:rPr>
            <w:fldChar w:fldCharType="end"/>
          </w:r>
        </w:p>
      </w:sdtContent>
    </w:sdt>
    <w:p w14:paraId="273F5D23" w14:textId="7E67BC02" w:rsidR="00E067E9" w:rsidRDefault="00E067E9" w:rsidP="00026B62">
      <w:pPr>
        <w:pStyle w:val="TableofFigures"/>
        <w:tabs>
          <w:tab w:val="right" w:leader="dot" w:pos="9350"/>
        </w:tabs>
        <w:rPr>
          <w:rFonts w:asciiTheme="majorHAnsi" w:eastAsiaTheme="majorEastAsia" w:hAnsiTheme="majorHAnsi" w:cstheme="majorBidi"/>
          <w:color w:val="0F4761" w:themeColor="accent1" w:themeShade="BF"/>
          <w:sz w:val="32"/>
          <w:szCs w:val="32"/>
          <w:lang w:eastAsia="en-US"/>
        </w:rPr>
      </w:pPr>
      <w:r>
        <w:rPr>
          <w:rFonts w:asciiTheme="majorHAnsi" w:eastAsiaTheme="majorEastAsia" w:hAnsiTheme="majorHAnsi" w:cstheme="majorBidi"/>
          <w:color w:val="0F4761" w:themeColor="accent1" w:themeShade="BF"/>
          <w:sz w:val="32"/>
          <w:szCs w:val="32"/>
          <w:lang w:eastAsia="en-US"/>
        </w:rPr>
        <w:t xml:space="preserve">Table of Figures </w:t>
      </w:r>
    </w:p>
    <w:p w14:paraId="6CA4A13E" w14:textId="77777777" w:rsidR="00E067E9" w:rsidRPr="00E067E9" w:rsidRDefault="00E067E9" w:rsidP="00E067E9">
      <w:pPr>
        <w:rPr>
          <w:lang w:eastAsia="en-US"/>
        </w:rPr>
      </w:pPr>
    </w:p>
    <w:p w14:paraId="675C3057" w14:textId="1061162B" w:rsidR="003D534F" w:rsidRDefault="00E067E9">
      <w:pPr>
        <w:pStyle w:val="TableofFigures"/>
        <w:tabs>
          <w:tab w:val="right" w:leader="dot" w:pos="9350"/>
        </w:tabs>
        <w:rPr>
          <w:noProof/>
          <w:kern w:val="2"/>
          <w:lang w:eastAsia="en-US"/>
          <w14:ligatures w14:val="standardContextual"/>
        </w:rPr>
      </w:pPr>
      <w:r>
        <w:rPr>
          <w:rFonts w:asciiTheme="majorHAnsi" w:eastAsiaTheme="majorEastAsia" w:hAnsiTheme="majorHAnsi" w:cstheme="majorBidi"/>
          <w:color w:val="0F4761" w:themeColor="accent1" w:themeShade="BF"/>
          <w:sz w:val="32"/>
          <w:szCs w:val="32"/>
          <w:lang w:eastAsia="en-US"/>
        </w:rPr>
        <w:fldChar w:fldCharType="begin"/>
      </w:r>
      <w:r>
        <w:rPr>
          <w:rFonts w:asciiTheme="majorHAnsi" w:eastAsiaTheme="majorEastAsia" w:hAnsiTheme="majorHAnsi" w:cstheme="majorBidi"/>
          <w:color w:val="0F4761" w:themeColor="accent1" w:themeShade="BF"/>
          <w:sz w:val="32"/>
          <w:szCs w:val="32"/>
          <w:lang w:eastAsia="en-US"/>
        </w:rPr>
        <w:instrText xml:space="preserve"> TOC \h \z \c "Figure" </w:instrText>
      </w:r>
      <w:r>
        <w:rPr>
          <w:rFonts w:asciiTheme="majorHAnsi" w:eastAsiaTheme="majorEastAsia" w:hAnsiTheme="majorHAnsi" w:cstheme="majorBidi"/>
          <w:color w:val="0F4761" w:themeColor="accent1" w:themeShade="BF"/>
          <w:sz w:val="32"/>
          <w:szCs w:val="32"/>
          <w:lang w:eastAsia="en-US"/>
        </w:rPr>
        <w:fldChar w:fldCharType="separate"/>
      </w:r>
      <w:hyperlink w:anchor="_Toc183091290" w:history="1">
        <w:r w:rsidR="003D534F" w:rsidRPr="003359FC">
          <w:rPr>
            <w:rStyle w:val="Hyperlink"/>
            <w:noProof/>
          </w:rPr>
          <w:t>Figure 1: Legend of ER Diagram</w:t>
        </w:r>
        <w:r w:rsidR="003D534F">
          <w:rPr>
            <w:noProof/>
            <w:webHidden/>
          </w:rPr>
          <w:tab/>
        </w:r>
        <w:r w:rsidR="003D534F">
          <w:rPr>
            <w:noProof/>
            <w:webHidden/>
          </w:rPr>
          <w:fldChar w:fldCharType="begin"/>
        </w:r>
        <w:r w:rsidR="003D534F">
          <w:rPr>
            <w:noProof/>
            <w:webHidden/>
          </w:rPr>
          <w:instrText xml:space="preserve"> PAGEREF _Toc183091290 \h </w:instrText>
        </w:r>
        <w:r w:rsidR="003D534F">
          <w:rPr>
            <w:noProof/>
            <w:webHidden/>
          </w:rPr>
        </w:r>
        <w:r w:rsidR="003D534F">
          <w:rPr>
            <w:noProof/>
            <w:webHidden/>
          </w:rPr>
          <w:fldChar w:fldCharType="separate"/>
        </w:r>
        <w:r w:rsidR="00626CE8">
          <w:rPr>
            <w:noProof/>
            <w:webHidden/>
          </w:rPr>
          <w:t>8</w:t>
        </w:r>
        <w:r w:rsidR="003D534F">
          <w:rPr>
            <w:noProof/>
            <w:webHidden/>
          </w:rPr>
          <w:fldChar w:fldCharType="end"/>
        </w:r>
      </w:hyperlink>
    </w:p>
    <w:p w14:paraId="56B75A0A" w14:textId="3B7CCD72" w:rsidR="003D534F" w:rsidRDefault="00626CE8">
      <w:pPr>
        <w:pStyle w:val="TableofFigures"/>
        <w:tabs>
          <w:tab w:val="right" w:leader="dot" w:pos="9350"/>
        </w:tabs>
        <w:rPr>
          <w:noProof/>
          <w:kern w:val="2"/>
          <w:lang w:eastAsia="en-US"/>
          <w14:ligatures w14:val="standardContextual"/>
        </w:rPr>
      </w:pPr>
      <w:hyperlink w:anchor="_Toc183091291" w:history="1">
        <w:r w:rsidR="003D534F" w:rsidRPr="003359FC">
          <w:rPr>
            <w:rStyle w:val="Hyperlink"/>
            <w:noProof/>
          </w:rPr>
          <w:t>Figure 2: Old ER Diagram of LIBTECH</w:t>
        </w:r>
        <w:r w:rsidR="003D534F">
          <w:rPr>
            <w:noProof/>
            <w:webHidden/>
          </w:rPr>
          <w:tab/>
        </w:r>
        <w:r w:rsidR="003D534F">
          <w:rPr>
            <w:noProof/>
            <w:webHidden/>
          </w:rPr>
          <w:fldChar w:fldCharType="begin"/>
        </w:r>
        <w:r w:rsidR="003D534F">
          <w:rPr>
            <w:noProof/>
            <w:webHidden/>
          </w:rPr>
          <w:instrText xml:space="preserve"> PAGEREF _Toc183091291 \h </w:instrText>
        </w:r>
        <w:r w:rsidR="003D534F">
          <w:rPr>
            <w:noProof/>
            <w:webHidden/>
          </w:rPr>
        </w:r>
        <w:r w:rsidR="003D534F">
          <w:rPr>
            <w:noProof/>
            <w:webHidden/>
          </w:rPr>
          <w:fldChar w:fldCharType="separate"/>
        </w:r>
        <w:r>
          <w:rPr>
            <w:noProof/>
            <w:webHidden/>
          </w:rPr>
          <w:t>9</w:t>
        </w:r>
        <w:r w:rsidR="003D534F">
          <w:rPr>
            <w:noProof/>
            <w:webHidden/>
          </w:rPr>
          <w:fldChar w:fldCharType="end"/>
        </w:r>
      </w:hyperlink>
    </w:p>
    <w:p w14:paraId="530602B4" w14:textId="302869E9" w:rsidR="003D534F" w:rsidRDefault="00626CE8">
      <w:pPr>
        <w:pStyle w:val="TableofFigures"/>
        <w:tabs>
          <w:tab w:val="right" w:leader="dot" w:pos="9350"/>
        </w:tabs>
        <w:rPr>
          <w:noProof/>
          <w:kern w:val="2"/>
          <w:lang w:eastAsia="en-US"/>
          <w14:ligatures w14:val="standardContextual"/>
        </w:rPr>
      </w:pPr>
      <w:hyperlink w:anchor="_Toc183091292" w:history="1">
        <w:r w:rsidR="003D534F" w:rsidRPr="003359FC">
          <w:rPr>
            <w:rStyle w:val="Hyperlink"/>
            <w:noProof/>
          </w:rPr>
          <w:t>Figure 3: New ER Diagram of LIBTECH</w:t>
        </w:r>
        <w:r w:rsidR="003D534F">
          <w:rPr>
            <w:noProof/>
            <w:webHidden/>
          </w:rPr>
          <w:tab/>
        </w:r>
        <w:r w:rsidR="003D534F">
          <w:rPr>
            <w:noProof/>
            <w:webHidden/>
          </w:rPr>
          <w:fldChar w:fldCharType="begin"/>
        </w:r>
        <w:r w:rsidR="003D534F">
          <w:rPr>
            <w:noProof/>
            <w:webHidden/>
          </w:rPr>
          <w:instrText xml:space="preserve"> PAGEREF _Toc183091292 \h </w:instrText>
        </w:r>
        <w:r w:rsidR="003D534F">
          <w:rPr>
            <w:noProof/>
            <w:webHidden/>
          </w:rPr>
        </w:r>
        <w:r w:rsidR="003D534F">
          <w:rPr>
            <w:noProof/>
            <w:webHidden/>
          </w:rPr>
          <w:fldChar w:fldCharType="separate"/>
        </w:r>
        <w:r>
          <w:rPr>
            <w:noProof/>
            <w:webHidden/>
          </w:rPr>
          <w:t>10</w:t>
        </w:r>
        <w:r w:rsidR="003D534F">
          <w:rPr>
            <w:noProof/>
            <w:webHidden/>
          </w:rPr>
          <w:fldChar w:fldCharType="end"/>
        </w:r>
      </w:hyperlink>
    </w:p>
    <w:p w14:paraId="28A2A1C3" w14:textId="0BB1EFAD" w:rsidR="003D534F" w:rsidRDefault="00626CE8">
      <w:pPr>
        <w:pStyle w:val="TableofFigures"/>
        <w:tabs>
          <w:tab w:val="right" w:leader="dot" w:pos="9350"/>
        </w:tabs>
        <w:rPr>
          <w:noProof/>
          <w:kern w:val="2"/>
          <w:lang w:eastAsia="en-US"/>
          <w14:ligatures w14:val="standardContextual"/>
        </w:rPr>
      </w:pPr>
      <w:hyperlink w:anchor="_Toc183091293" w:history="1">
        <w:r w:rsidR="003D534F" w:rsidRPr="003359FC">
          <w:rPr>
            <w:rStyle w:val="Hyperlink"/>
            <w:noProof/>
          </w:rPr>
          <w:t>Figure 4: Library Entity</w:t>
        </w:r>
        <w:r w:rsidR="003D534F">
          <w:rPr>
            <w:noProof/>
            <w:webHidden/>
          </w:rPr>
          <w:tab/>
        </w:r>
        <w:r w:rsidR="003D534F">
          <w:rPr>
            <w:noProof/>
            <w:webHidden/>
          </w:rPr>
          <w:fldChar w:fldCharType="begin"/>
        </w:r>
        <w:r w:rsidR="003D534F">
          <w:rPr>
            <w:noProof/>
            <w:webHidden/>
          </w:rPr>
          <w:instrText xml:space="preserve"> PAGEREF _Toc183091293 \h </w:instrText>
        </w:r>
        <w:r w:rsidR="003D534F">
          <w:rPr>
            <w:noProof/>
            <w:webHidden/>
          </w:rPr>
        </w:r>
        <w:r w:rsidR="003D534F">
          <w:rPr>
            <w:noProof/>
            <w:webHidden/>
          </w:rPr>
          <w:fldChar w:fldCharType="separate"/>
        </w:r>
        <w:r>
          <w:rPr>
            <w:noProof/>
            <w:webHidden/>
          </w:rPr>
          <w:t>11</w:t>
        </w:r>
        <w:r w:rsidR="003D534F">
          <w:rPr>
            <w:noProof/>
            <w:webHidden/>
          </w:rPr>
          <w:fldChar w:fldCharType="end"/>
        </w:r>
      </w:hyperlink>
    </w:p>
    <w:p w14:paraId="02247EAD" w14:textId="102E92A8" w:rsidR="003D534F" w:rsidRDefault="00626CE8">
      <w:pPr>
        <w:pStyle w:val="TableofFigures"/>
        <w:tabs>
          <w:tab w:val="right" w:leader="dot" w:pos="9350"/>
        </w:tabs>
        <w:rPr>
          <w:noProof/>
          <w:kern w:val="2"/>
          <w:lang w:eastAsia="en-US"/>
          <w14:ligatures w14:val="standardContextual"/>
        </w:rPr>
      </w:pPr>
      <w:hyperlink w:anchor="_Toc183091294" w:history="1">
        <w:r w:rsidR="003D534F" w:rsidRPr="003359FC">
          <w:rPr>
            <w:rStyle w:val="Hyperlink"/>
            <w:noProof/>
          </w:rPr>
          <w:t>Figure 5: Books_for_Sale Entity</w:t>
        </w:r>
        <w:r w:rsidR="003D534F">
          <w:rPr>
            <w:noProof/>
            <w:webHidden/>
          </w:rPr>
          <w:tab/>
        </w:r>
        <w:r w:rsidR="003D534F">
          <w:rPr>
            <w:noProof/>
            <w:webHidden/>
          </w:rPr>
          <w:fldChar w:fldCharType="begin"/>
        </w:r>
        <w:r w:rsidR="003D534F">
          <w:rPr>
            <w:noProof/>
            <w:webHidden/>
          </w:rPr>
          <w:instrText xml:space="preserve"> PAGEREF _Toc183091294 \h </w:instrText>
        </w:r>
        <w:r w:rsidR="003D534F">
          <w:rPr>
            <w:noProof/>
            <w:webHidden/>
          </w:rPr>
        </w:r>
        <w:r w:rsidR="003D534F">
          <w:rPr>
            <w:noProof/>
            <w:webHidden/>
          </w:rPr>
          <w:fldChar w:fldCharType="separate"/>
        </w:r>
        <w:r>
          <w:rPr>
            <w:noProof/>
            <w:webHidden/>
          </w:rPr>
          <w:t>11</w:t>
        </w:r>
        <w:r w:rsidR="003D534F">
          <w:rPr>
            <w:noProof/>
            <w:webHidden/>
          </w:rPr>
          <w:fldChar w:fldCharType="end"/>
        </w:r>
      </w:hyperlink>
    </w:p>
    <w:p w14:paraId="4D1C553D" w14:textId="1C5D84D0" w:rsidR="003D534F" w:rsidRDefault="00626CE8">
      <w:pPr>
        <w:pStyle w:val="TableofFigures"/>
        <w:tabs>
          <w:tab w:val="right" w:leader="dot" w:pos="9350"/>
        </w:tabs>
        <w:rPr>
          <w:noProof/>
          <w:kern w:val="2"/>
          <w:lang w:eastAsia="en-US"/>
          <w14:ligatures w14:val="standardContextual"/>
        </w:rPr>
      </w:pPr>
      <w:hyperlink w:anchor="_Toc183091295" w:history="1">
        <w:r w:rsidR="003D534F" w:rsidRPr="003359FC">
          <w:rPr>
            <w:rStyle w:val="Hyperlink"/>
            <w:noProof/>
          </w:rPr>
          <w:t>Figure 6: Books_for_Rent Entity</w:t>
        </w:r>
        <w:r w:rsidR="003D534F">
          <w:rPr>
            <w:noProof/>
            <w:webHidden/>
          </w:rPr>
          <w:tab/>
        </w:r>
        <w:r w:rsidR="003D534F">
          <w:rPr>
            <w:noProof/>
            <w:webHidden/>
          </w:rPr>
          <w:fldChar w:fldCharType="begin"/>
        </w:r>
        <w:r w:rsidR="003D534F">
          <w:rPr>
            <w:noProof/>
            <w:webHidden/>
          </w:rPr>
          <w:instrText xml:space="preserve"> PAGEREF _Toc183091295 \h </w:instrText>
        </w:r>
        <w:r w:rsidR="003D534F">
          <w:rPr>
            <w:noProof/>
            <w:webHidden/>
          </w:rPr>
        </w:r>
        <w:r w:rsidR="003D534F">
          <w:rPr>
            <w:noProof/>
            <w:webHidden/>
          </w:rPr>
          <w:fldChar w:fldCharType="separate"/>
        </w:r>
        <w:r>
          <w:rPr>
            <w:noProof/>
            <w:webHidden/>
          </w:rPr>
          <w:t>12</w:t>
        </w:r>
        <w:r w:rsidR="003D534F">
          <w:rPr>
            <w:noProof/>
            <w:webHidden/>
          </w:rPr>
          <w:fldChar w:fldCharType="end"/>
        </w:r>
      </w:hyperlink>
    </w:p>
    <w:p w14:paraId="52FEED50" w14:textId="4C79CFF4" w:rsidR="003D534F" w:rsidRDefault="00626CE8">
      <w:pPr>
        <w:pStyle w:val="TableofFigures"/>
        <w:tabs>
          <w:tab w:val="right" w:leader="dot" w:pos="9350"/>
        </w:tabs>
        <w:rPr>
          <w:noProof/>
          <w:kern w:val="2"/>
          <w:lang w:eastAsia="en-US"/>
          <w14:ligatures w14:val="standardContextual"/>
        </w:rPr>
      </w:pPr>
      <w:hyperlink w:anchor="_Toc183091296" w:history="1">
        <w:r w:rsidR="003D534F" w:rsidRPr="003359FC">
          <w:rPr>
            <w:rStyle w:val="Hyperlink"/>
            <w:noProof/>
          </w:rPr>
          <w:t>Figure 7: Items Entity</w:t>
        </w:r>
        <w:r w:rsidR="003D534F">
          <w:rPr>
            <w:noProof/>
            <w:webHidden/>
          </w:rPr>
          <w:tab/>
        </w:r>
        <w:r w:rsidR="003D534F">
          <w:rPr>
            <w:noProof/>
            <w:webHidden/>
          </w:rPr>
          <w:fldChar w:fldCharType="begin"/>
        </w:r>
        <w:r w:rsidR="003D534F">
          <w:rPr>
            <w:noProof/>
            <w:webHidden/>
          </w:rPr>
          <w:instrText xml:space="preserve"> PAGEREF _Toc183091296 \h </w:instrText>
        </w:r>
        <w:r w:rsidR="003D534F">
          <w:rPr>
            <w:noProof/>
            <w:webHidden/>
          </w:rPr>
        </w:r>
        <w:r w:rsidR="003D534F">
          <w:rPr>
            <w:noProof/>
            <w:webHidden/>
          </w:rPr>
          <w:fldChar w:fldCharType="separate"/>
        </w:r>
        <w:r>
          <w:rPr>
            <w:noProof/>
            <w:webHidden/>
          </w:rPr>
          <w:t>13</w:t>
        </w:r>
        <w:r w:rsidR="003D534F">
          <w:rPr>
            <w:noProof/>
            <w:webHidden/>
          </w:rPr>
          <w:fldChar w:fldCharType="end"/>
        </w:r>
      </w:hyperlink>
    </w:p>
    <w:p w14:paraId="18E2F2FA" w14:textId="3EFCEA0F" w:rsidR="003D534F" w:rsidRDefault="00626CE8">
      <w:pPr>
        <w:pStyle w:val="TableofFigures"/>
        <w:tabs>
          <w:tab w:val="right" w:leader="dot" w:pos="9350"/>
        </w:tabs>
        <w:rPr>
          <w:noProof/>
          <w:kern w:val="2"/>
          <w:lang w:eastAsia="en-US"/>
          <w14:ligatures w14:val="standardContextual"/>
        </w:rPr>
      </w:pPr>
      <w:hyperlink w:anchor="_Toc183091297" w:history="1">
        <w:r w:rsidR="003D534F" w:rsidRPr="003359FC">
          <w:rPr>
            <w:rStyle w:val="Hyperlink"/>
            <w:noProof/>
          </w:rPr>
          <w:t>Figure 8: Supplier Entity</w:t>
        </w:r>
        <w:r w:rsidR="003D534F">
          <w:rPr>
            <w:noProof/>
            <w:webHidden/>
          </w:rPr>
          <w:tab/>
        </w:r>
        <w:r w:rsidR="003D534F">
          <w:rPr>
            <w:noProof/>
            <w:webHidden/>
          </w:rPr>
          <w:fldChar w:fldCharType="begin"/>
        </w:r>
        <w:r w:rsidR="003D534F">
          <w:rPr>
            <w:noProof/>
            <w:webHidden/>
          </w:rPr>
          <w:instrText xml:space="preserve"> PAGEREF _Toc183091297 \h </w:instrText>
        </w:r>
        <w:r w:rsidR="003D534F">
          <w:rPr>
            <w:noProof/>
            <w:webHidden/>
          </w:rPr>
        </w:r>
        <w:r w:rsidR="003D534F">
          <w:rPr>
            <w:noProof/>
            <w:webHidden/>
          </w:rPr>
          <w:fldChar w:fldCharType="separate"/>
        </w:r>
        <w:r>
          <w:rPr>
            <w:noProof/>
            <w:webHidden/>
          </w:rPr>
          <w:t>13</w:t>
        </w:r>
        <w:r w:rsidR="003D534F">
          <w:rPr>
            <w:noProof/>
            <w:webHidden/>
          </w:rPr>
          <w:fldChar w:fldCharType="end"/>
        </w:r>
      </w:hyperlink>
    </w:p>
    <w:p w14:paraId="55901D49" w14:textId="70943812" w:rsidR="003D534F" w:rsidRDefault="00626CE8">
      <w:pPr>
        <w:pStyle w:val="TableofFigures"/>
        <w:tabs>
          <w:tab w:val="right" w:leader="dot" w:pos="9350"/>
        </w:tabs>
        <w:rPr>
          <w:noProof/>
          <w:kern w:val="2"/>
          <w:lang w:eastAsia="en-US"/>
          <w14:ligatures w14:val="standardContextual"/>
        </w:rPr>
      </w:pPr>
      <w:hyperlink w:anchor="_Toc183091298" w:history="1">
        <w:r w:rsidR="003D534F" w:rsidRPr="003359FC">
          <w:rPr>
            <w:rStyle w:val="Hyperlink"/>
            <w:noProof/>
          </w:rPr>
          <w:t>Figure 9: Authentication_System Entity</w:t>
        </w:r>
        <w:r w:rsidR="003D534F">
          <w:rPr>
            <w:noProof/>
            <w:webHidden/>
          </w:rPr>
          <w:tab/>
        </w:r>
        <w:r w:rsidR="003D534F">
          <w:rPr>
            <w:noProof/>
            <w:webHidden/>
          </w:rPr>
          <w:fldChar w:fldCharType="begin"/>
        </w:r>
        <w:r w:rsidR="003D534F">
          <w:rPr>
            <w:noProof/>
            <w:webHidden/>
          </w:rPr>
          <w:instrText xml:space="preserve"> PAGEREF _Toc183091298 \h </w:instrText>
        </w:r>
        <w:r w:rsidR="003D534F">
          <w:rPr>
            <w:noProof/>
            <w:webHidden/>
          </w:rPr>
        </w:r>
        <w:r w:rsidR="003D534F">
          <w:rPr>
            <w:noProof/>
            <w:webHidden/>
          </w:rPr>
          <w:fldChar w:fldCharType="separate"/>
        </w:r>
        <w:r>
          <w:rPr>
            <w:noProof/>
            <w:webHidden/>
          </w:rPr>
          <w:t>14</w:t>
        </w:r>
        <w:r w:rsidR="003D534F">
          <w:rPr>
            <w:noProof/>
            <w:webHidden/>
          </w:rPr>
          <w:fldChar w:fldCharType="end"/>
        </w:r>
      </w:hyperlink>
    </w:p>
    <w:p w14:paraId="14C069C4" w14:textId="5AA8534F" w:rsidR="003D534F" w:rsidRDefault="00626CE8">
      <w:pPr>
        <w:pStyle w:val="TableofFigures"/>
        <w:tabs>
          <w:tab w:val="right" w:leader="dot" w:pos="9350"/>
        </w:tabs>
        <w:rPr>
          <w:noProof/>
          <w:kern w:val="2"/>
          <w:lang w:eastAsia="en-US"/>
          <w14:ligatures w14:val="standardContextual"/>
        </w:rPr>
      </w:pPr>
      <w:hyperlink w:anchor="_Toc183091299" w:history="1">
        <w:r w:rsidR="003D534F" w:rsidRPr="003359FC">
          <w:rPr>
            <w:rStyle w:val="Hyperlink"/>
            <w:noProof/>
          </w:rPr>
          <w:t>Figure 10: Staff Entity</w:t>
        </w:r>
        <w:r w:rsidR="003D534F">
          <w:rPr>
            <w:noProof/>
            <w:webHidden/>
          </w:rPr>
          <w:tab/>
        </w:r>
        <w:r w:rsidR="003D534F">
          <w:rPr>
            <w:noProof/>
            <w:webHidden/>
          </w:rPr>
          <w:fldChar w:fldCharType="begin"/>
        </w:r>
        <w:r w:rsidR="003D534F">
          <w:rPr>
            <w:noProof/>
            <w:webHidden/>
          </w:rPr>
          <w:instrText xml:space="preserve"> PAGEREF _Toc183091299 \h </w:instrText>
        </w:r>
        <w:r w:rsidR="003D534F">
          <w:rPr>
            <w:noProof/>
            <w:webHidden/>
          </w:rPr>
        </w:r>
        <w:r w:rsidR="003D534F">
          <w:rPr>
            <w:noProof/>
            <w:webHidden/>
          </w:rPr>
          <w:fldChar w:fldCharType="separate"/>
        </w:r>
        <w:r>
          <w:rPr>
            <w:noProof/>
            <w:webHidden/>
          </w:rPr>
          <w:t>14</w:t>
        </w:r>
        <w:r w:rsidR="003D534F">
          <w:rPr>
            <w:noProof/>
            <w:webHidden/>
          </w:rPr>
          <w:fldChar w:fldCharType="end"/>
        </w:r>
      </w:hyperlink>
    </w:p>
    <w:p w14:paraId="34A63B6D" w14:textId="7EB4FA3D" w:rsidR="003D534F" w:rsidRDefault="00626CE8">
      <w:pPr>
        <w:pStyle w:val="TableofFigures"/>
        <w:tabs>
          <w:tab w:val="right" w:leader="dot" w:pos="9350"/>
        </w:tabs>
        <w:rPr>
          <w:noProof/>
          <w:kern w:val="2"/>
          <w:lang w:eastAsia="en-US"/>
          <w14:ligatures w14:val="standardContextual"/>
        </w:rPr>
      </w:pPr>
      <w:hyperlink w:anchor="_Toc183091300" w:history="1">
        <w:r w:rsidR="003D534F" w:rsidRPr="003359FC">
          <w:rPr>
            <w:rStyle w:val="Hyperlink"/>
            <w:noProof/>
          </w:rPr>
          <w:t>Figure 11: Dependents Entity</w:t>
        </w:r>
        <w:r w:rsidR="003D534F">
          <w:rPr>
            <w:noProof/>
            <w:webHidden/>
          </w:rPr>
          <w:tab/>
        </w:r>
        <w:r w:rsidR="003D534F">
          <w:rPr>
            <w:noProof/>
            <w:webHidden/>
          </w:rPr>
          <w:fldChar w:fldCharType="begin"/>
        </w:r>
        <w:r w:rsidR="003D534F">
          <w:rPr>
            <w:noProof/>
            <w:webHidden/>
          </w:rPr>
          <w:instrText xml:space="preserve"> PAGEREF _Toc183091300 \h </w:instrText>
        </w:r>
        <w:r w:rsidR="003D534F">
          <w:rPr>
            <w:noProof/>
            <w:webHidden/>
          </w:rPr>
        </w:r>
        <w:r w:rsidR="003D534F">
          <w:rPr>
            <w:noProof/>
            <w:webHidden/>
          </w:rPr>
          <w:fldChar w:fldCharType="separate"/>
        </w:r>
        <w:r>
          <w:rPr>
            <w:noProof/>
            <w:webHidden/>
          </w:rPr>
          <w:t>15</w:t>
        </w:r>
        <w:r w:rsidR="003D534F">
          <w:rPr>
            <w:noProof/>
            <w:webHidden/>
          </w:rPr>
          <w:fldChar w:fldCharType="end"/>
        </w:r>
      </w:hyperlink>
    </w:p>
    <w:p w14:paraId="6842996A" w14:textId="58F1AD7F" w:rsidR="003D534F" w:rsidRDefault="00626CE8">
      <w:pPr>
        <w:pStyle w:val="TableofFigures"/>
        <w:tabs>
          <w:tab w:val="right" w:leader="dot" w:pos="9350"/>
        </w:tabs>
        <w:rPr>
          <w:noProof/>
          <w:kern w:val="2"/>
          <w:lang w:eastAsia="en-US"/>
          <w14:ligatures w14:val="standardContextual"/>
        </w:rPr>
      </w:pPr>
      <w:hyperlink w:anchor="_Toc183091301" w:history="1">
        <w:r w:rsidR="003D534F" w:rsidRPr="003359FC">
          <w:rPr>
            <w:rStyle w:val="Hyperlink"/>
            <w:noProof/>
          </w:rPr>
          <w:t>Figure 12: Customer Entity</w:t>
        </w:r>
        <w:r w:rsidR="003D534F">
          <w:rPr>
            <w:noProof/>
            <w:webHidden/>
          </w:rPr>
          <w:tab/>
        </w:r>
        <w:r w:rsidR="003D534F">
          <w:rPr>
            <w:noProof/>
            <w:webHidden/>
          </w:rPr>
          <w:fldChar w:fldCharType="begin"/>
        </w:r>
        <w:r w:rsidR="003D534F">
          <w:rPr>
            <w:noProof/>
            <w:webHidden/>
          </w:rPr>
          <w:instrText xml:space="preserve"> PAGEREF _Toc183091301 \h </w:instrText>
        </w:r>
        <w:r w:rsidR="003D534F">
          <w:rPr>
            <w:noProof/>
            <w:webHidden/>
          </w:rPr>
        </w:r>
        <w:r w:rsidR="003D534F">
          <w:rPr>
            <w:noProof/>
            <w:webHidden/>
          </w:rPr>
          <w:fldChar w:fldCharType="separate"/>
        </w:r>
        <w:r>
          <w:rPr>
            <w:noProof/>
            <w:webHidden/>
          </w:rPr>
          <w:t>16</w:t>
        </w:r>
        <w:r w:rsidR="003D534F">
          <w:rPr>
            <w:noProof/>
            <w:webHidden/>
          </w:rPr>
          <w:fldChar w:fldCharType="end"/>
        </w:r>
      </w:hyperlink>
    </w:p>
    <w:p w14:paraId="5E046906" w14:textId="0B192748" w:rsidR="003D534F" w:rsidRDefault="00626CE8">
      <w:pPr>
        <w:pStyle w:val="TableofFigures"/>
        <w:tabs>
          <w:tab w:val="right" w:leader="dot" w:pos="9350"/>
        </w:tabs>
        <w:rPr>
          <w:noProof/>
          <w:kern w:val="2"/>
          <w:lang w:eastAsia="en-US"/>
          <w14:ligatures w14:val="standardContextual"/>
        </w:rPr>
      </w:pPr>
      <w:hyperlink w:anchor="_Toc183091302" w:history="1">
        <w:r w:rsidR="003D534F" w:rsidRPr="003359FC">
          <w:rPr>
            <w:rStyle w:val="Hyperlink"/>
            <w:noProof/>
          </w:rPr>
          <w:t>Figure 13: Publisher Entity</w:t>
        </w:r>
        <w:r w:rsidR="003D534F">
          <w:rPr>
            <w:noProof/>
            <w:webHidden/>
          </w:rPr>
          <w:tab/>
        </w:r>
        <w:r w:rsidR="003D534F">
          <w:rPr>
            <w:noProof/>
            <w:webHidden/>
          </w:rPr>
          <w:fldChar w:fldCharType="begin"/>
        </w:r>
        <w:r w:rsidR="003D534F">
          <w:rPr>
            <w:noProof/>
            <w:webHidden/>
          </w:rPr>
          <w:instrText xml:space="preserve"> PAGEREF _Toc183091302 \h </w:instrText>
        </w:r>
        <w:r w:rsidR="003D534F">
          <w:rPr>
            <w:noProof/>
            <w:webHidden/>
          </w:rPr>
        </w:r>
        <w:r w:rsidR="003D534F">
          <w:rPr>
            <w:noProof/>
            <w:webHidden/>
          </w:rPr>
          <w:fldChar w:fldCharType="separate"/>
        </w:r>
        <w:r>
          <w:rPr>
            <w:noProof/>
            <w:webHidden/>
          </w:rPr>
          <w:t>16</w:t>
        </w:r>
        <w:r w:rsidR="003D534F">
          <w:rPr>
            <w:noProof/>
            <w:webHidden/>
          </w:rPr>
          <w:fldChar w:fldCharType="end"/>
        </w:r>
      </w:hyperlink>
    </w:p>
    <w:p w14:paraId="6A3DEC22" w14:textId="535B42C7" w:rsidR="003D534F" w:rsidRDefault="00626CE8">
      <w:pPr>
        <w:pStyle w:val="TableofFigures"/>
        <w:tabs>
          <w:tab w:val="right" w:leader="dot" w:pos="9350"/>
        </w:tabs>
        <w:rPr>
          <w:noProof/>
          <w:kern w:val="2"/>
          <w:lang w:eastAsia="en-US"/>
          <w14:ligatures w14:val="standardContextual"/>
        </w:rPr>
      </w:pPr>
      <w:hyperlink w:anchor="_Toc183091303" w:history="1">
        <w:r w:rsidR="003D534F" w:rsidRPr="003359FC">
          <w:rPr>
            <w:rStyle w:val="Hyperlink"/>
            <w:noProof/>
          </w:rPr>
          <w:t>Figure 14: Supervises Relationship</w:t>
        </w:r>
        <w:r w:rsidR="003D534F">
          <w:rPr>
            <w:noProof/>
            <w:webHidden/>
          </w:rPr>
          <w:tab/>
        </w:r>
        <w:r w:rsidR="003D534F">
          <w:rPr>
            <w:noProof/>
            <w:webHidden/>
          </w:rPr>
          <w:fldChar w:fldCharType="begin"/>
        </w:r>
        <w:r w:rsidR="003D534F">
          <w:rPr>
            <w:noProof/>
            <w:webHidden/>
          </w:rPr>
          <w:instrText xml:space="preserve"> PAGEREF _Toc183091303 \h </w:instrText>
        </w:r>
        <w:r w:rsidR="003D534F">
          <w:rPr>
            <w:noProof/>
            <w:webHidden/>
          </w:rPr>
        </w:r>
        <w:r w:rsidR="003D534F">
          <w:rPr>
            <w:noProof/>
            <w:webHidden/>
          </w:rPr>
          <w:fldChar w:fldCharType="separate"/>
        </w:r>
        <w:r>
          <w:rPr>
            <w:noProof/>
            <w:webHidden/>
          </w:rPr>
          <w:t>17</w:t>
        </w:r>
        <w:r w:rsidR="003D534F">
          <w:rPr>
            <w:noProof/>
            <w:webHidden/>
          </w:rPr>
          <w:fldChar w:fldCharType="end"/>
        </w:r>
      </w:hyperlink>
    </w:p>
    <w:p w14:paraId="6498D633" w14:textId="61192566" w:rsidR="003D534F" w:rsidRDefault="00626CE8">
      <w:pPr>
        <w:pStyle w:val="TableofFigures"/>
        <w:tabs>
          <w:tab w:val="right" w:leader="dot" w:pos="9350"/>
        </w:tabs>
        <w:rPr>
          <w:noProof/>
          <w:kern w:val="2"/>
          <w:lang w:eastAsia="en-US"/>
          <w14:ligatures w14:val="standardContextual"/>
        </w:rPr>
      </w:pPr>
      <w:hyperlink w:anchor="_Toc183091304" w:history="1">
        <w:r w:rsidR="003D534F" w:rsidRPr="003359FC">
          <w:rPr>
            <w:rStyle w:val="Hyperlink"/>
            <w:noProof/>
          </w:rPr>
          <w:t>Figure 15: Dependents Relationship</w:t>
        </w:r>
        <w:r w:rsidR="003D534F">
          <w:rPr>
            <w:noProof/>
            <w:webHidden/>
          </w:rPr>
          <w:tab/>
        </w:r>
        <w:r w:rsidR="003D534F">
          <w:rPr>
            <w:noProof/>
            <w:webHidden/>
          </w:rPr>
          <w:fldChar w:fldCharType="begin"/>
        </w:r>
        <w:r w:rsidR="003D534F">
          <w:rPr>
            <w:noProof/>
            <w:webHidden/>
          </w:rPr>
          <w:instrText xml:space="preserve"> PAGEREF _Toc183091304 \h </w:instrText>
        </w:r>
        <w:r w:rsidR="003D534F">
          <w:rPr>
            <w:noProof/>
            <w:webHidden/>
          </w:rPr>
        </w:r>
        <w:r w:rsidR="003D534F">
          <w:rPr>
            <w:noProof/>
            <w:webHidden/>
          </w:rPr>
          <w:fldChar w:fldCharType="separate"/>
        </w:r>
        <w:r>
          <w:rPr>
            <w:noProof/>
            <w:webHidden/>
          </w:rPr>
          <w:t>17</w:t>
        </w:r>
        <w:r w:rsidR="003D534F">
          <w:rPr>
            <w:noProof/>
            <w:webHidden/>
          </w:rPr>
          <w:fldChar w:fldCharType="end"/>
        </w:r>
      </w:hyperlink>
    </w:p>
    <w:p w14:paraId="565E5A69" w14:textId="0C84E735" w:rsidR="003D534F" w:rsidRDefault="00626CE8">
      <w:pPr>
        <w:pStyle w:val="TableofFigures"/>
        <w:tabs>
          <w:tab w:val="right" w:leader="dot" w:pos="9350"/>
        </w:tabs>
        <w:rPr>
          <w:noProof/>
          <w:kern w:val="2"/>
          <w:lang w:eastAsia="en-US"/>
          <w14:ligatures w14:val="standardContextual"/>
        </w:rPr>
      </w:pPr>
      <w:hyperlink w:anchor="_Toc183091305" w:history="1">
        <w:r w:rsidR="003D534F" w:rsidRPr="003359FC">
          <w:rPr>
            <w:rStyle w:val="Hyperlink"/>
            <w:noProof/>
          </w:rPr>
          <w:t>Figure 16: Logs_in Relationship</w:t>
        </w:r>
        <w:r w:rsidR="003D534F">
          <w:rPr>
            <w:noProof/>
            <w:webHidden/>
          </w:rPr>
          <w:tab/>
        </w:r>
        <w:r w:rsidR="003D534F">
          <w:rPr>
            <w:noProof/>
            <w:webHidden/>
          </w:rPr>
          <w:fldChar w:fldCharType="begin"/>
        </w:r>
        <w:r w:rsidR="003D534F">
          <w:rPr>
            <w:noProof/>
            <w:webHidden/>
          </w:rPr>
          <w:instrText xml:space="preserve"> PAGEREF _Toc183091305 \h </w:instrText>
        </w:r>
        <w:r w:rsidR="003D534F">
          <w:rPr>
            <w:noProof/>
            <w:webHidden/>
          </w:rPr>
        </w:r>
        <w:r w:rsidR="003D534F">
          <w:rPr>
            <w:noProof/>
            <w:webHidden/>
          </w:rPr>
          <w:fldChar w:fldCharType="separate"/>
        </w:r>
        <w:r>
          <w:rPr>
            <w:noProof/>
            <w:webHidden/>
          </w:rPr>
          <w:t>18</w:t>
        </w:r>
        <w:r w:rsidR="003D534F">
          <w:rPr>
            <w:noProof/>
            <w:webHidden/>
          </w:rPr>
          <w:fldChar w:fldCharType="end"/>
        </w:r>
      </w:hyperlink>
    </w:p>
    <w:p w14:paraId="7CBF5FF5" w14:textId="4F09FD6A" w:rsidR="003D534F" w:rsidRDefault="00626CE8">
      <w:pPr>
        <w:pStyle w:val="TableofFigures"/>
        <w:tabs>
          <w:tab w:val="right" w:leader="dot" w:pos="9350"/>
        </w:tabs>
        <w:rPr>
          <w:noProof/>
          <w:kern w:val="2"/>
          <w:lang w:eastAsia="en-US"/>
          <w14:ligatures w14:val="standardContextual"/>
        </w:rPr>
      </w:pPr>
      <w:hyperlink w:anchor="_Toc183091306" w:history="1">
        <w:r w:rsidR="003D534F" w:rsidRPr="003359FC">
          <w:rPr>
            <w:rStyle w:val="Hyperlink"/>
            <w:noProof/>
          </w:rPr>
          <w:t>Figure 17: Works_at Relationship</w:t>
        </w:r>
        <w:r w:rsidR="003D534F">
          <w:rPr>
            <w:noProof/>
            <w:webHidden/>
          </w:rPr>
          <w:tab/>
        </w:r>
        <w:r w:rsidR="003D534F">
          <w:rPr>
            <w:noProof/>
            <w:webHidden/>
          </w:rPr>
          <w:fldChar w:fldCharType="begin"/>
        </w:r>
        <w:r w:rsidR="003D534F">
          <w:rPr>
            <w:noProof/>
            <w:webHidden/>
          </w:rPr>
          <w:instrText xml:space="preserve"> PAGEREF _Toc183091306 \h </w:instrText>
        </w:r>
        <w:r w:rsidR="003D534F">
          <w:rPr>
            <w:noProof/>
            <w:webHidden/>
          </w:rPr>
        </w:r>
        <w:r w:rsidR="003D534F">
          <w:rPr>
            <w:noProof/>
            <w:webHidden/>
          </w:rPr>
          <w:fldChar w:fldCharType="separate"/>
        </w:r>
        <w:r>
          <w:rPr>
            <w:noProof/>
            <w:webHidden/>
          </w:rPr>
          <w:t>18</w:t>
        </w:r>
        <w:r w:rsidR="003D534F">
          <w:rPr>
            <w:noProof/>
            <w:webHidden/>
          </w:rPr>
          <w:fldChar w:fldCharType="end"/>
        </w:r>
      </w:hyperlink>
    </w:p>
    <w:p w14:paraId="54D136D5" w14:textId="6A4116EF" w:rsidR="003D534F" w:rsidRDefault="00626CE8">
      <w:pPr>
        <w:pStyle w:val="TableofFigures"/>
        <w:tabs>
          <w:tab w:val="right" w:leader="dot" w:pos="9350"/>
        </w:tabs>
        <w:rPr>
          <w:noProof/>
          <w:kern w:val="2"/>
          <w:lang w:eastAsia="en-US"/>
          <w14:ligatures w14:val="standardContextual"/>
        </w:rPr>
      </w:pPr>
      <w:hyperlink w:anchor="_Toc183091307" w:history="1">
        <w:r w:rsidR="003D534F" w:rsidRPr="003359FC">
          <w:rPr>
            <w:rStyle w:val="Hyperlink"/>
            <w:noProof/>
          </w:rPr>
          <w:t>Figure 18: Supplies Relationship</w:t>
        </w:r>
        <w:r w:rsidR="003D534F">
          <w:rPr>
            <w:noProof/>
            <w:webHidden/>
          </w:rPr>
          <w:tab/>
        </w:r>
        <w:r w:rsidR="003D534F">
          <w:rPr>
            <w:noProof/>
            <w:webHidden/>
          </w:rPr>
          <w:fldChar w:fldCharType="begin"/>
        </w:r>
        <w:r w:rsidR="003D534F">
          <w:rPr>
            <w:noProof/>
            <w:webHidden/>
          </w:rPr>
          <w:instrText xml:space="preserve"> PAGEREF _Toc183091307 \h </w:instrText>
        </w:r>
        <w:r w:rsidR="003D534F">
          <w:rPr>
            <w:noProof/>
            <w:webHidden/>
          </w:rPr>
        </w:r>
        <w:r w:rsidR="003D534F">
          <w:rPr>
            <w:noProof/>
            <w:webHidden/>
          </w:rPr>
          <w:fldChar w:fldCharType="separate"/>
        </w:r>
        <w:r>
          <w:rPr>
            <w:noProof/>
            <w:webHidden/>
          </w:rPr>
          <w:t>19</w:t>
        </w:r>
        <w:r w:rsidR="003D534F">
          <w:rPr>
            <w:noProof/>
            <w:webHidden/>
          </w:rPr>
          <w:fldChar w:fldCharType="end"/>
        </w:r>
      </w:hyperlink>
    </w:p>
    <w:p w14:paraId="79317AE4" w14:textId="1AF50196" w:rsidR="003D534F" w:rsidRDefault="00626CE8">
      <w:pPr>
        <w:pStyle w:val="TableofFigures"/>
        <w:tabs>
          <w:tab w:val="right" w:leader="dot" w:pos="9350"/>
        </w:tabs>
        <w:rPr>
          <w:noProof/>
          <w:kern w:val="2"/>
          <w:lang w:eastAsia="en-US"/>
          <w14:ligatures w14:val="standardContextual"/>
        </w:rPr>
      </w:pPr>
      <w:hyperlink w:anchor="_Toc183091308" w:history="1">
        <w:r w:rsidR="003D534F" w:rsidRPr="003359FC">
          <w:rPr>
            <w:rStyle w:val="Hyperlink"/>
            <w:noProof/>
          </w:rPr>
          <w:t>Figure 19: Stores_items Relationship</w:t>
        </w:r>
        <w:r w:rsidR="003D534F">
          <w:rPr>
            <w:noProof/>
            <w:webHidden/>
          </w:rPr>
          <w:tab/>
        </w:r>
        <w:r w:rsidR="003D534F">
          <w:rPr>
            <w:noProof/>
            <w:webHidden/>
          </w:rPr>
          <w:fldChar w:fldCharType="begin"/>
        </w:r>
        <w:r w:rsidR="003D534F">
          <w:rPr>
            <w:noProof/>
            <w:webHidden/>
          </w:rPr>
          <w:instrText xml:space="preserve"> PAGEREF _Toc183091308 \h </w:instrText>
        </w:r>
        <w:r w:rsidR="003D534F">
          <w:rPr>
            <w:noProof/>
            <w:webHidden/>
          </w:rPr>
        </w:r>
        <w:r w:rsidR="003D534F">
          <w:rPr>
            <w:noProof/>
            <w:webHidden/>
          </w:rPr>
          <w:fldChar w:fldCharType="separate"/>
        </w:r>
        <w:r>
          <w:rPr>
            <w:noProof/>
            <w:webHidden/>
          </w:rPr>
          <w:t>19</w:t>
        </w:r>
        <w:r w:rsidR="003D534F">
          <w:rPr>
            <w:noProof/>
            <w:webHidden/>
          </w:rPr>
          <w:fldChar w:fldCharType="end"/>
        </w:r>
      </w:hyperlink>
    </w:p>
    <w:p w14:paraId="7A448425" w14:textId="7BB392E6" w:rsidR="003D534F" w:rsidRDefault="00626CE8">
      <w:pPr>
        <w:pStyle w:val="TableofFigures"/>
        <w:tabs>
          <w:tab w:val="right" w:leader="dot" w:pos="9350"/>
        </w:tabs>
        <w:rPr>
          <w:noProof/>
          <w:kern w:val="2"/>
          <w:lang w:eastAsia="en-US"/>
          <w14:ligatures w14:val="standardContextual"/>
        </w:rPr>
      </w:pPr>
      <w:hyperlink w:anchor="_Toc183091309" w:history="1">
        <w:r w:rsidR="003D534F" w:rsidRPr="003359FC">
          <w:rPr>
            <w:rStyle w:val="Hyperlink"/>
            <w:noProof/>
          </w:rPr>
          <w:t>Figure 20: Borrows Relationship</w:t>
        </w:r>
        <w:r w:rsidR="003D534F">
          <w:rPr>
            <w:noProof/>
            <w:webHidden/>
          </w:rPr>
          <w:tab/>
        </w:r>
        <w:r w:rsidR="003D534F">
          <w:rPr>
            <w:noProof/>
            <w:webHidden/>
          </w:rPr>
          <w:fldChar w:fldCharType="begin"/>
        </w:r>
        <w:r w:rsidR="003D534F">
          <w:rPr>
            <w:noProof/>
            <w:webHidden/>
          </w:rPr>
          <w:instrText xml:space="preserve"> PAGEREF _Toc183091309 \h </w:instrText>
        </w:r>
        <w:r w:rsidR="003D534F">
          <w:rPr>
            <w:noProof/>
            <w:webHidden/>
          </w:rPr>
        </w:r>
        <w:r w:rsidR="003D534F">
          <w:rPr>
            <w:noProof/>
            <w:webHidden/>
          </w:rPr>
          <w:fldChar w:fldCharType="separate"/>
        </w:r>
        <w:r>
          <w:rPr>
            <w:noProof/>
            <w:webHidden/>
          </w:rPr>
          <w:t>20</w:t>
        </w:r>
        <w:r w:rsidR="003D534F">
          <w:rPr>
            <w:noProof/>
            <w:webHidden/>
          </w:rPr>
          <w:fldChar w:fldCharType="end"/>
        </w:r>
      </w:hyperlink>
    </w:p>
    <w:p w14:paraId="318E8171" w14:textId="27A6038E" w:rsidR="003D534F" w:rsidRDefault="00626CE8">
      <w:pPr>
        <w:pStyle w:val="TableofFigures"/>
        <w:tabs>
          <w:tab w:val="right" w:leader="dot" w:pos="9350"/>
        </w:tabs>
        <w:rPr>
          <w:noProof/>
          <w:kern w:val="2"/>
          <w:lang w:eastAsia="en-US"/>
          <w14:ligatures w14:val="standardContextual"/>
        </w:rPr>
      </w:pPr>
      <w:hyperlink w:anchor="_Toc183091310" w:history="1">
        <w:r w:rsidR="003D534F" w:rsidRPr="003359FC">
          <w:rPr>
            <w:rStyle w:val="Hyperlink"/>
            <w:noProof/>
          </w:rPr>
          <w:t>Figure 21: Publishes Relationship</w:t>
        </w:r>
        <w:r w:rsidR="003D534F">
          <w:rPr>
            <w:noProof/>
            <w:webHidden/>
          </w:rPr>
          <w:tab/>
        </w:r>
        <w:r w:rsidR="003D534F">
          <w:rPr>
            <w:noProof/>
            <w:webHidden/>
          </w:rPr>
          <w:fldChar w:fldCharType="begin"/>
        </w:r>
        <w:r w:rsidR="003D534F">
          <w:rPr>
            <w:noProof/>
            <w:webHidden/>
          </w:rPr>
          <w:instrText xml:space="preserve"> PAGEREF _Toc183091310 \h </w:instrText>
        </w:r>
        <w:r w:rsidR="003D534F">
          <w:rPr>
            <w:noProof/>
            <w:webHidden/>
          </w:rPr>
        </w:r>
        <w:r w:rsidR="003D534F">
          <w:rPr>
            <w:noProof/>
            <w:webHidden/>
          </w:rPr>
          <w:fldChar w:fldCharType="separate"/>
        </w:r>
        <w:r>
          <w:rPr>
            <w:noProof/>
            <w:webHidden/>
          </w:rPr>
          <w:t>20</w:t>
        </w:r>
        <w:r w:rsidR="003D534F">
          <w:rPr>
            <w:noProof/>
            <w:webHidden/>
          </w:rPr>
          <w:fldChar w:fldCharType="end"/>
        </w:r>
      </w:hyperlink>
    </w:p>
    <w:p w14:paraId="4308AB96" w14:textId="70D11AA1" w:rsidR="003D534F" w:rsidRDefault="00626CE8">
      <w:pPr>
        <w:pStyle w:val="TableofFigures"/>
        <w:tabs>
          <w:tab w:val="right" w:leader="dot" w:pos="9350"/>
        </w:tabs>
        <w:rPr>
          <w:noProof/>
          <w:kern w:val="2"/>
          <w:lang w:eastAsia="en-US"/>
          <w14:ligatures w14:val="standardContextual"/>
        </w:rPr>
      </w:pPr>
      <w:hyperlink w:anchor="_Toc183091311" w:history="1">
        <w:r w:rsidR="003D534F" w:rsidRPr="003359FC">
          <w:rPr>
            <w:rStyle w:val="Hyperlink"/>
            <w:noProof/>
          </w:rPr>
          <w:t>Figure 22: Sale_to_Rent Relationship</w:t>
        </w:r>
        <w:r w:rsidR="003D534F">
          <w:rPr>
            <w:noProof/>
            <w:webHidden/>
          </w:rPr>
          <w:tab/>
        </w:r>
        <w:r w:rsidR="003D534F">
          <w:rPr>
            <w:noProof/>
            <w:webHidden/>
          </w:rPr>
          <w:fldChar w:fldCharType="begin"/>
        </w:r>
        <w:r w:rsidR="003D534F">
          <w:rPr>
            <w:noProof/>
            <w:webHidden/>
          </w:rPr>
          <w:instrText xml:space="preserve"> PAGEREF _Toc183091311 \h </w:instrText>
        </w:r>
        <w:r w:rsidR="003D534F">
          <w:rPr>
            <w:noProof/>
            <w:webHidden/>
          </w:rPr>
        </w:r>
        <w:r w:rsidR="003D534F">
          <w:rPr>
            <w:noProof/>
            <w:webHidden/>
          </w:rPr>
          <w:fldChar w:fldCharType="separate"/>
        </w:r>
        <w:r>
          <w:rPr>
            <w:noProof/>
            <w:webHidden/>
          </w:rPr>
          <w:t>21</w:t>
        </w:r>
        <w:r w:rsidR="003D534F">
          <w:rPr>
            <w:noProof/>
            <w:webHidden/>
          </w:rPr>
          <w:fldChar w:fldCharType="end"/>
        </w:r>
      </w:hyperlink>
    </w:p>
    <w:p w14:paraId="3EAB63AC" w14:textId="50B5B0CF" w:rsidR="003D534F" w:rsidRDefault="00626CE8">
      <w:pPr>
        <w:pStyle w:val="TableofFigures"/>
        <w:tabs>
          <w:tab w:val="right" w:leader="dot" w:pos="9350"/>
        </w:tabs>
        <w:rPr>
          <w:noProof/>
          <w:kern w:val="2"/>
          <w:lang w:eastAsia="en-US"/>
          <w14:ligatures w14:val="standardContextual"/>
        </w:rPr>
      </w:pPr>
      <w:hyperlink w:anchor="_Toc183091312" w:history="1">
        <w:r w:rsidR="003D534F" w:rsidRPr="003359FC">
          <w:rPr>
            <w:rStyle w:val="Hyperlink"/>
            <w:noProof/>
          </w:rPr>
          <w:t>Figure 23: Stores_Booksforrent Relationship</w:t>
        </w:r>
        <w:r w:rsidR="003D534F">
          <w:rPr>
            <w:noProof/>
            <w:webHidden/>
          </w:rPr>
          <w:tab/>
        </w:r>
        <w:r w:rsidR="003D534F">
          <w:rPr>
            <w:noProof/>
            <w:webHidden/>
          </w:rPr>
          <w:fldChar w:fldCharType="begin"/>
        </w:r>
        <w:r w:rsidR="003D534F">
          <w:rPr>
            <w:noProof/>
            <w:webHidden/>
          </w:rPr>
          <w:instrText xml:space="preserve"> PAGEREF _Toc183091312 \h </w:instrText>
        </w:r>
        <w:r w:rsidR="003D534F">
          <w:rPr>
            <w:noProof/>
            <w:webHidden/>
          </w:rPr>
        </w:r>
        <w:r w:rsidR="003D534F">
          <w:rPr>
            <w:noProof/>
            <w:webHidden/>
          </w:rPr>
          <w:fldChar w:fldCharType="separate"/>
        </w:r>
        <w:r>
          <w:rPr>
            <w:noProof/>
            <w:webHidden/>
          </w:rPr>
          <w:t>21</w:t>
        </w:r>
        <w:r w:rsidR="003D534F">
          <w:rPr>
            <w:noProof/>
            <w:webHidden/>
          </w:rPr>
          <w:fldChar w:fldCharType="end"/>
        </w:r>
      </w:hyperlink>
    </w:p>
    <w:p w14:paraId="501B9094" w14:textId="4F701BA4" w:rsidR="003D534F" w:rsidRDefault="00626CE8">
      <w:pPr>
        <w:pStyle w:val="TableofFigures"/>
        <w:tabs>
          <w:tab w:val="right" w:leader="dot" w:pos="9350"/>
        </w:tabs>
        <w:rPr>
          <w:noProof/>
          <w:kern w:val="2"/>
          <w:lang w:eastAsia="en-US"/>
          <w14:ligatures w14:val="standardContextual"/>
        </w:rPr>
      </w:pPr>
      <w:hyperlink w:anchor="_Toc183091313" w:history="1">
        <w:r w:rsidR="003D534F" w:rsidRPr="003359FC">
          <w:rPr>
            <w:rStyle w:val="Hyperlink"/>
            <w:noProof/>
          </w:rPr>
          <w:t>Figure 24: Stores_bookforsale Relationship</w:t>
        </w:r>
        <w:r w:rsidR="003D534F">
          <w:rPr>
            <w:noProof/>
            <w:webHidden/>
          </w:rPr>
          <w:tab/>
        </w:r>
        <w:r w:rsidR="003D534F">
          <w:rPr>
            <w:noProof/>
            <w:webHidden/>
          </w:rPr>
          <w:fldChar w:fldCharType="begin"/>
        </w:r>
        <w:r w:rsidR="003D534F">
          <w:rPr>
            <w:noProof/>
            <w:webHidden/>
          </w:rPr>
          <w:instrText xml:space="preserve"> PAGEREF _Toc183091313 \h </w:instrText>
        </w:r>
        <w:r w:rsidR="003D534F">
          <w:rPr>
            <w:noProof/>
            <w:webHidden/>
          </w:rPr>
        </w:r>
        <w:r w:rsidR="003D534F">
          <w:rPr>
            <w:noProof/>
            <w:webHidden/>
          </w:rPr>
          <w:fldChar w:fldCharType="separate"/>
        </w:r>
        <w:r>
          <w:rPr>
            <w:noProof/>
            <w:webHidden/>
          </w:rPr>
          <w:t>22</w:t>
        </w:r>
        <w:r w:rsidR="003D534F">
          <w:rPr>
            <w:noProof/>
            <w:webHidden/>
          </w:rPr>
          <w:fldChar w:fldCharType="end"/>
        </w:r>
      </w:hyperlink>
    </w:p>
    <w:p w14:paraId="4C866877" w14:textId="4CA41461" w:rsidR="003D534F" w:rsidRDefault="00626CE8">
      <w:pPr>
        <w:pStyle w:val="TableofFigures"/>
        <w:tabs>
          <w:tab w:val="right" w:leader="dot" w:pos="9350"/>
        </w:tabs>
        <w:rPr>
          <w:noProof/>
          <w:kern w:val="2"/>
          <w:lang w:eastAsia="en-US"/>
          <w14:ligatures w14:val="standardContextual"/>
        </w:rPr>
      </w:pPr>
      <w:hyperlink w:anchor="_Toc183091314" w:history="1">
        <w:r w:rsidR="003D534F" w:rsidRPr="003359FC">
          <w:rPr>
            <w:rStyle w:val="Hyperlink"/>
            <w:noProof/>
          </w:rPr>
          <w:t>Figure 25: Purchase_Items Relationship</w:t>
        </w:r>
        <w:r w:rsidR="003D534F">
          <w:rPr>
            <w:noProof/>
            <w:webHidden/>
          </w:rPr>
          <w:tab/>
        </w:r>
        <w:r w:rsidR="003D534F">
          <w:rPr>
            <w:noProof/>
            <w:webHidden/>
          </w:rPr>
          <w:fldChar w:fldCharType="begin"/>
        </w:r>
        <w:r w:rsidR="003D534F">
          <w:rPr>
            <w:noProof/>
            <w:webHidden/>
          </w:rPr>
          <w:instrText xml:space="preserve"> PAGEREF _Toc183091314 \h </w:instrText>
        </w:r>
        <w:r w:rsidR="003D534F">
          <w:rPr>
            <w:noProof/>
            <w:webHidden/>
          </w:rPr>
        </w:r>
        <w:r w:rsidR="003D534F">
          <w:rPr>
            <w:noProof/>
            <w:webHidden/>
          </w:rPr>
          <w:fldChar w:fldCharType="separate"/>
        </w:r>
        <w:r>
          <w:rPr>
            <w:noProof/>
            <w:webHidden/>
          </w:rPr>
          <w:t>22</w:t>
        </w:r>
        <w:r w:rsidR="003D534F">
          <w:rPr>
            <w:noProof/>
            <w:webHidden/>
          </w:rPr>
          <w:fldChar w:fldCharType="end"/>
        </w:r>
      </w:hyperlink>
    </w:p>
    <w:p w14:paraId="5B6269E1" w14:textId="43127BFE" w:rsidR="003D534F" w:rsidRDefault="00626CE8">
      <w:pPr>
        <w:pStyle w:val="TableofFigures"/>
        <w:tabs>
          <w:tab w:val="right" w:leader="dot" w:pos="9350"/>
        </w:tabs>
        <w:rPr>
          <w:noProof/>
          <w:kern w:val="2"/>
          <w:lang w:eastAsia="en-US"/>
          <w14:ligatures w14:val="standardContextual"/>
        </w:rPr>
      </w:pPr>
      <w:hyperlink w:anchor="_Toc183091315" w:history="1">
        <w:r w:rsidR="003D534F" w:rsidRPr="003359FC">
          <w:rPr>
            <w:rStyle w:val="Hyperlink"/>
            <w:noProof/>
          </w:rPr>
          <w:t>Figure 26: Buys_Books Relationship</w:t>
        </w:r>
        <w:r w:rsidR="003D534F">
          <w:rPr>
            <w:noProof/>
            <w:webHidden/>
          </w:rPr>
          <w:tab/>
        </w:r>
        <w:r w:rsidR="003D534F">
          <w:rPr>
            <w:noProof/>
            <w:webHidden/>
          </w:rPr>
          <w:fldChar w:fldCharType="begin"/>
        </w:r>
        <w:r w:rsidR="003D534F">
          <w:rPr>
            <w:noProof/>
            <w:webHidden/>
          </w:rPr>
          <w:instrText xml:space="preserve"> PAGEREF _Toc183091315 \h </w:instrText>
        </w:r>
        <w:r w:rsidR="003D534F">
          <w:rPr>
            <w:noProof/>
            <w:webHidden/>
          </w:rPr>
        </w:r>
        <w:r w:rsidR="003D534F">
          <w:rPr>
            <w:noProof/>
            <w:webHidden/>
          </w:rPr>
          <w:fldChar w:fldCharType="separate"/>
        </w:r>
        <w:r>
          <w:rPr>
            <w:noProof/>
            <w:webHidden/>
          </w:rPr>
          <w:t>23</w:t>
        </w:r>
        <w:r w:rsidR="003D534F">
          <w:rPr>
            <w:noProof/>
            <w:webHidden/>
          </w:rPr>
          <w:fldChar w:fldCharType="end"/>
        </w:r>
      </w:hyperlink>
    </w:p>
    <w:p w14:paraId="6984D5F8" w14:textId="213B8114" w:rsidR="003D534F" w:rsidRDefault="00626CE8">
      <w:pPr>
        <w:pStyle w:val="TableofFigures"/>
        <w:tabs>
          <w:tab w:val="right" w:leader="dot" w:pos="9350"/>
        </w:tabs>
        <w:rPr>
          <w:noProof/>
          <w:kern w:val="2"/>
          <w:lang w:eastAsia="en-US"/>
          <w14:ligatures w14:val="standardContextual"/>
        </w:rPr>
      </w:pPr>
      <w:hyperlink w:anchor="_Toc183091316" w:history="1">
        <w:r w:rsidR="003D534F" w:rsidRPr="003359FC">
          <w:rPr>
            <w:rStyle w:val="Hyperlink"/>
            <w:noProof/>
          </w:rPr>
          <w:t>Figure 27: Creation of Authentication_System Relation</w:t>
        </w:r>
        <w:r w:rsidR="003D534F">
          <w:rPr>
            <w:noProof/>
            <w:webHidden/>
          </w:rPr>
          <w:tab/>
        </w:r>
        <w:r w:rsidR="003D534F">
          <w:rPr>
            <w:noProof/>
            <w:webHidden/>
          </w:rPr>
          <w:fldChar w:fldCharType="begin"/>
        </w:r>
        <w:r w:rsidR="003D534F">
          <w:rPr>
            <w:noProof/>
            <w:webHidden/>
          </w:rPr>
          <w:instrText xml:space="preserve"> PAGEREF _Toc183091316 \h </w:instrText>
        </w:r>
        <w:r w:rsidR="003D534F">
          <w:rPr>
            <w:noProof/>
            <w:webHidden/>
          </w:rPr>
        </w:r>
        <w:r w:rsidR="003D534F">
          <w:rPr>
            <w:noProof/>
            <w:webHidden/>
          </w:rPr>
          <w:fldChar w:fldCharType="separate"/>
        </w:r>
        <w:r>
          <w:rPr>
            <w:noProof/>
            <w:webHidden/>
          </w:rPr>
          <w:t>36</w:t>
        </w:r>
        <w:r w:rsidR="003D534F">
          <w:rPr>
            <w:noProof/>
            <w:webHidden/>
          </w:rPr>
          <w:fldChar w:fldCharType="end"/>
        </w:r>
      </w:hyperlink>
    </w:p>
    <w:p w14:paraId="28118740" w14:textId="0901E06A" w:rsidR="003D534F" w:rsidRDefault="00626CE8">
      <w:pPr>
        <w:pStyle w:val="TableofFigures"/>
        <w:tabs>
          <w:tab w:val="right" w:leader="dot" w:pos="9350"/>
        </w:tabs>
        <w:rPr>
          <w:noProof/>
          <w:kern w:val="2"/>
          <w:lang w:eastAsia="en-US"/>
          <w14:ligatures w14:val="standardContextual"/>
        </w:rPr>
      </w:pPr>
      <w:hyperlink w:anchor="_Toc183091317" w:history="1">
        <w:r w:rsidR="003D534F" w:rsidRPr="003359FC">
          <w:rPr>
            <w:rStyle w:val="Hyperlink"/>
            <w:noProof/>
          </w:rPr>
          <w:t>Figure 28: Creation of Customer Relation</w:t>
        </w:r>
        <w:r w:rsidR="003D534F">
          <w:rPr>
            <w:noProof/>
            <w:webHidden/>
          </w:rPr>
          <w:tab/>
        </w:r>
        <w:r w:rsidR="003D534F">
          <w:rPr>
            <w:noProof/>
            <w:webHidden/>
          </w:rPr>
          <w:fldChar w:fldCharType="begin"/>
        </w:r>
        <w:r w:rsidR="003D534F">
          <w:rPr>
            <w:noProof/>
            <w:webHidden/>
          </w:rPr>
          <w:instrText xml:space="preserve"> PAGEREF _Toc183091317 \h </w:instrText>
        </w:r>
        <w:r w:rsidR="003D534F">
          <w:rPr>
            <w:noProof/>
            <w:webHidden/>
          </w:rPr>
        </w:r>
        <w:r w:rsidR="003D534F">
          <w:rPr>
            <w:noProof/>
            <w:webHidden/>
          </w:rPr>
          <w:fldChar w:fldCharType="separate"/>
        </w:r>
        <w:r>
          <w:rPr>
            <w:noProof/>
            <w:webHidden/>
          </w:rPr>
          <w:t>37</w:t>
        </w:r>
        <w:r w:rsidR="003D534F">
          <w:rPr>
            <w:noProof/>
            <w:webHidden/>
          </w:rPr>
          <w:fldChar w:fldCharType="end"/>
        </w:r>
      </w:hyperlink>
    </w:p>
    <w:p w14:paraId="437E7B44" w14:textId="48F2FD0C" w:rsidR="003D534F" w:rsidRDefault="00626CE8">
      <w:pPr>
        <w:pStyle w:val="TableofFigures"/>
        <w:tabs>
          <w:tab w:val="right" w:leader="dot" w:pos="9350"/>
        </w:tabs>
        <w:rPr>
          <w:noProof/>
          <w:kern w:val="2"/>
          <w:lang w:eastAsia="en-US"/>
          <w14:ligatures w14:val="standardContextual"/>
        </w:rPr>
      </w:pPr>
      <w:hyperlink w:anchor="_Toc183091318" w:history="1">
        <w:r w:rsidR="003D534F" w:rsidRPr="003359FC">
          <w:rPr>
            <w:rStyle w:val="Hyperlink"/>
            <w:noProof/>
          </w:rPr>
          <w:t>Figure 29: Creation of Libraryy Relation</w:t>
        </w:r>
        <w:r w:rsidR="003D534F">
          <w:rPr>
            <w:noProof/>
            <w:webHidden/>
          </w:rPr>
          <w:tab/>
        </w:r>
        <w:r w:rsidR="003D534F">
          <w:rPr>
            <w:noProof/>
            <w:webHidden/>
          </w:rPr>
          <w:fldChar w:fldCharType="begin"/>
        </w:r>
        <w:r w:rsidR="003D534F">
          <w:rPr>
            <w:noProof/>
            <w:webHidden/>
          </w:rPr>
          <w:instrText xml:space="preserve"> PAGEREF _Toc183091318 \h </w:instrText>
        </w:r>
        <w:r w:rsidR="003D534F">
          <w:rPr>
            <w:noProof/>
            <w:webHidden/>
          </w:rPr>
        </w:r>
        <w:r w:rsidR="003D534F">
          <w:rPr>
            <w:noProof/>
            <w:webHidden/>
          </w:rPr>
          <w:fldChar w:fldCharType="separate"/>
        </w:r>
        <w:r>
          <w:rPr>
            <w:noProof/>
            <w:webHidden/>
          </w:rPr>
          <w:t>38</w:t>
        </w:r>
        <w:r w:rsidR="003D534F">
          <w:rPr>
            <w:noProof/>
            <w:webHidden/>
          </w:rPr>
          <w:fldChar w:fldCharType="end"/>
        </w:r>
      </w:hyperlink>
    </w:p>
    <w:p w14:paraId="664BB173" w14:textId="0A309E04" w:rsidR="003D534F" w:rsidRDefault="00626CE8">
      <w:pPr>
        <w:pStyle w:val="TableofFigures"/>
        <w:tabs>
          <w:tab w:val="right" w:leader="dot" w:pos="9350"/>
        </w:tabs>
        <w:rPr>
          <w:noProof/>
          <w:kern w:val="2"/>
          <w:lang w:eastAsia="en-US"/>
          <w14:ligatures w14:val="standardContextual"/>
        </w:rPr>
      </w:pPr>
      <w:hyperlink w:anchor="_Toc183091319" w:history="1">
        <w:r w:rsidR="003D534F" w:rsidRPr="003359FC">
          <w:rPr>
            <w:rStyle w:val="Hyperlink"/>
            <w:noProof/>
          </w:rPr>
          <w:t>Figure 30: Creation of Staff Relation</w:t>
        </w:r>
        <w:r w:rsidR="003D534F">
          <w:rPr>
            <w:noProof/>
            <w:webHidden/>
          </w:rPr>
          <w:tab/>
        </w:r>
        <w:r w:rsidR="003D534F">
          <w:rPr>
            <w:noProof/>
            <w:webHidden/>
          </w:rPr>
          <w:fldChar w:fldCharType="begin"/>
        </w:r>
        <w:r w:rsidR="003D534F">
          <w:rPr>
            <w:noProof/>
            <w:webHidden/>
          </w:rPr>
          <w:instrText xml:space="preserve"> PAGEREF _Toc183091319 \h </w:instrText>
        </w:r>
        <w:r w:rsidR="003D534F">
          <w:rPr>
            <w:noProof/>
            <w:webHidden/>
          </w:rPr>
        </w:r>
        <w:r w:rsidR="003D534F">
          <w:rPr>
            <w:noProof/>
            <w:webHidden/>
          </w:rPr>
          <w:fldChar w:fldCharType="separate"/>
        </w:r>
        <w:r>
          <w:rPr>
            <w:noProof/>
            <w:webHidden/>
          </w:rPr>
          <w:t>38</w:t>
        </w:r>
        <w:r w:rsidR="003D534F">
          <w:rPr>
            <w:noProof/>
            <w:webHidden/>
          </w:rPr>
          <w:fldChar w:fldCharType="end"/>
        </w:r>
      </w:hyperlink>
    </w:p>
    <w:p w14:paraId="00E36924" w14:textId="2EB1EB0C" w:rsidR="003D534F" w:rsidRDefault="00626CE8">
      <w:pPr>
        <w:pStyle w:val="TableofFigures"/>
        <w:tabs>
          <w:tab w:val="right" w:leader="dot" w:pos="9350"/>
        </w:tabs>
        <w:rPr>
          <w:noProof/>
          <w:kern w:val="2"/>
          <w:lang w:eastAsia="en-US"/>
          <w14:ligatures w14:val="standardContextual"/>
        </w:rPr>
      </w:pPr>
      <w:hyperlink w:anchor="_Toc183091320" w:history="1">
        <w:r w:rsidR="003D534F" w:rsidRPr="003359FC">
          <w:rPr>
            <w:rStyle w:val="Hyperlink"/>
            <w:noProof/>
          </w:rPr>
          <w:t>Figure 31: Creation of Dependents Relation</w:t>
        </w:r>
        <w:r w:rsidR="003D534F">
          <w:rPr>
            <w:noProof/>
            <w:webHidden/>
          </w:rPr>
          <w:tab/>
        </w:r>
        <w:r w:rsidR="003D534F">
          <w:rPr>
            <w:noProof/>
            <w:webHidden/>
          </w:rPr>
          <w:fldChar w:fldCharType="begin"/>
        </w:r>
        <w:r w:rsidR="003D534F">
          <w:rPr>
            <w:noProof/>
            <w:webHidden/>
          </w:rPr>
          <w:instrText xml:space="preserve"> PAGEREF _Toc183091320 \h </w:instrText>
        </w:r>
        <w:r w:rsidR="003D534F">
          <w:rPr>
            <w:noProof/>
            <w:webHidden/>
          </w:rPr>
        </w:r>
        <w:r w:rsidR="003D534F">
          <w:rPr>
            <w:noProof/>
            <w:webHidden/>
          </w:rPr>
          <w:fldChar w:fldCharType="separate"/>
        </w:r>
        <w:r>
          <w:rPr>
            <w:noProof/>
            <w:webHidden/>
          </w:rPr>
          <w:t>39</w:t>
        </w:r>
        <w:r w:rsidR="003D534F">
          <w:rPr>
            <w:noProof/>
            <w:webHidden/>
          </w:rPr>
          <w:fldChar w:fldCharType="end"/>
        </w:r>
      </w:hyperlink>
    </w:p>
    <w:p w14:paraId="2F452DD2" w14:textId="75A2C28A" w:rsidR="003D534F" w:rsidRDefault="00626CE8">
      <w:pPr>
        <w:pStyle w:val="TableofFigures"/>
        <w:tabs>
          <w:tab w:val="right" w:leader="dot" w:pos="9350"/>
        </w:tabs>
        <w:rPr>
          <w:noProof/>
          <w:kern w:val="2"/>
          <w:lang w:eastAsia="en-US"/>
          <w14:ligatures w14:val="standardContextual"/>
        </w:rPr>
      </w:pPr>
      <w:hyperlink w:anchor="_Toc183091321" w:history="1">
        <w:r w:rsidR="003D534F" w:rsidRPr="003359FC">
          <w:rPr>
            <w:rStyle w:val="Hyperlink"/>
            <w:noProof/>
          </w:rPr>
          <w:t>Figure 32: Creation of Supplier Relation</w:t>
        </w:r>
        <w:r w:rsidR="003D534F">
          <w:rPr>
            <w:noProof/>
            <w:webHidden/>
          </w:rPr>
          <w:tab/>
        </w:r>
        <w:r w:rsidR="003D534F">
          <w:rPr>
            <w:noProof/>
            <w:webHidden/>
          </w:rPr>
          <w:fldChar w:fldCharType="begin"/>
        </w:r>
        <w:r w:rsidR="003D534F">
          <w:rPr>
            <w:noProof/>
            <w:webHidden/>
          </w:rPr>
          <w:instrText xml:space="preserve"> PAGEREF _Toc183091321 \h </w:instrText>
        </w:r>
        <w:r w:rsidR="003D534F">
          <w:rPr>
            <w:noProof/>
            <w:webHidden/>
          </w:rPr>
        </w:r>
        <w:r w:rsidR="003D534F">
          <w:rPr>
            <w:noProof/>
            <w:webHidden/>
          </w:rPr>
          <w:fldChar w:fldCharType="separate"/>
        </w:r>
        <w:r>
          <w:rPr>
            <w:noProof/>
            <w:webHidden/>
          </w:rPr>
          <w:t>40</w:t>
        </w:r>
        <w:r w:rsidR="003D534F">
          <w:rPr>
            <w:noProof/>
            <w:webHidden/>
          </w:rPr>
          <w:fldChar w:fldCharType="end"/>
        </w:r>
      </w:hyperlink>
    </w:p>
    <w:p w14:paraId="0BFB9D6C" w14:textId="3AE634B6" w:rsidR="003D534F" w:rsidRDefault="00626CE8">
      <w:pPr>
        <w:pStyle w:val="TableofFigures"/>
        <w:tabs>
          <w:tab w:val="right" w:leader="dot" w:pos="9350"/>
        </w:tabs>
        <w:rPr>
          <w:noProof/>
          <w:kern w:val="2"/>
          <w:lang w:eastAsia="en-US"/>
          <w14:ligatures w14:val="standardContextual"/>
        </w:rPr>
      </w:pPr>
      <w:hyperlink w:anchor="_Toc183091322" w:history="1">
        <w:r w:rsidR="003D534F" w:rsidRPr="003359FC">
          <w:rPr>
            <w:rStyle w:val="Hyperlink"/>
            <w:noProof/>
          </w:rPr>
          <w:t>Figure 33: Creation of Publisher Relation</w:t>
        </w:r>
        <w:r w:rsidR="003D534F">
          <w:rPr>
            <w:noProof/>
            <w:webHidden/>
          </w:rPr>
          <w:tab/>
        </w:r>
        <w:r w:rsidR="003D534F">
          <w:rPr>
            <w:noProof/>
            <w:webHidden/>
          </w:rPr>
          <w:fldChar w:fldCharType="begin"/>
        </w:r>
        <w:r w:rsidR="003D534F">
          <w:rPr>
            <w:noProof/>
            <w:webHidden/>
          </w:rPr>
          <w:instrText xml:space="preserve"> PAGEREF _Toc183091322 \h </w:instrText>
        </w:r>
        <w:r w:rsidR="003D534F">
          <w:rPr>
            <w:noProof/>
            <w:webHidden/>
          </w:rPr>
        </w:r>
        <w:r w:rsidR="003D534F">
          <w:rPr>
            <w:noProof/>
            <w:webHidden/>
          </w:rPr>
          <w:fldChar w:fldCharType="separate"/>
        </w:r>
        <w:r>
          <w:rPr>
            <w:noProof/>
            <w:webHidden/>
          </w:rPr>
          <w:t>41</w:t>
        </w:r>
        <w:r w:rsidR="003D534F">
          <w:rPr>
            <w:noProof/>
            <w:webHidden/>
          </w:rPr>
          <w:fldChar w:fldCharType="end"/>
        </w:r>
      </w:hyperlink>
    </w:p>
    <w:p w14:paraId="4ED2E5D4" w14:textId="6E33B9C8" w:rsidR="003D534F" w:rsidRDefault="00626CE8">
      <w:pPr>
        <w:pStyle w:val="TableofFigures"/>
        <w:tabs>
          <w:tab w:val="right" w:leader="dot" w:pos="9350"/>
        </w:tabs>
        <w:rPr>
          <w:noProof/>
          <w:kern w:val="2"/>
          <w:lang w:eastAsia="en-US"/>
          <w14:ligatures w14:val="standardContextual"/>
        </w:rPr>
      </w:pPr>
      <w:hyperlink w:anchor="_Toc183091323" w:history="1">
        <w:r w:rsidR="003D534F" w:rsidRPr="003359FC">
          <w:rPr>
            <w:rStyle w:val="Hyperlink"/>
            <w:noProof/>
          </w:rPr>
          <w:t>Figure 34: Creation of Items Relation</w:t>
        </w:r>
        <w:r w:rsidR="003D534F">
          <w:rPr>
            <w:noProof/>
            <w:webHidden/>
          </w:rPr>
          <w:tab/>
        </w:r>
        <w:r w:rsidR="003D534F">
          <w:rPr>
            <w:noProof/>
            <w:webHidden/>
          </w:rPr>
          <w:fldChar w:fldCharType="begin"/>
        </w:r>
        <w:r w:rsidR="003D534F">
          <w:rPr>
            <w:noProof/>
            <w:webHidden/>
          </w:rPr>
          <w:instrText xml:space="preserve"> PAGEREF _Toc183091323 \h </w:instrText>
        </w:r>
        <w:r w:rsidR="003D534F">
          <w:rPr>
            <w:noProof/>
            <w:webHidden/>
          </w:rPr>
        </w:r>
        <w:r w:rsidR="003D534F">
          <w:rPr>
            <w:noProof/>
            <w:webHidden/>
          </w:rPr>
          <w:fldChar w:fldCharType="separate"/>
        </w:r>
        <w:r>
          <w:rPr>
            <w:noProof/>
            <w:webHidden/>
          </w:rPr>
          <w:t>41</w:t>
        </w:r>
        <w:r w:rsidR="003D534F">
          <w:rPr>
            <w:noProof/>
            <w:webHidden/>
          </w:rPr>
          <w:fldChar w:fldCharType="end"/>
        </w:r>
      </w:hyperlink>
    </w:p>
    <w:p w14:paraId="0BC7D0F2" w14:textId="16CB4E42" w:rsidR="003D534F" w:rsidRDefault="00626CE8">
      <w:pPr>
        <w:pStyle w:val="TableofFigures"/>
        <w:tabs>
          <w:tab w:val="right" w:leader="dot" w:pos="9350"/>
        </w:tabs>
        <w:rPr>
          <w:noProof/>
          <w:kern w:val="2"/>
          <w:lang w:eastAsia="en-US"/>
          <w14:ligatures w14:val="standardContextual"/>
        </w:rPr>
      </w:pPr>
      <w:hyperlink w:anchor="_Toc183091324" w:history="1">
        <w:r w:rsidR="003D534F" w:rsidRPr="003359FC">
          <w:rPr>
            <w:rStyle w:val="Hyperlink"/>
            <w:noProof/>
          </w:rPr>
          <w:t>Figure 35: Creation of Books_for_Sale Relation</w:t>
        </w:r>
        <w:r w:rsidR="003D534F">
          <w:rPr>
            <w:noProof/>
            <w:webHidden/>
          </w:rPr>
          <w:tab/>
        </w:r>
        <w:r w:rsidR="003D534F">
          <w:rPr>
            <w:noProof/>
            <w:webHidden/>
          </w:rPr>
          <w:fldChar w:fldCharType="begin"/>
        </w:r>
        <w:r w:rsidR="003D534F">
          <w:rPr>
            <w:noProof/>
            <w:webHidden/>
          </w:rPr>
          <w:instrText xml:space="preserve"> PAGEREF _Toc183091324 \h </w:instrText>
        </w:r>
        <w:r w:rsidR="003D534F">
          <w:rPr>
            <w:noProof/>
            <w:webHidden/>
          </w:rPr>
        </w:r>
        <w:r w:rsidR="003D534F">
          <w:rPr>
            <w:noProof/>
            <w:webHidden/>
          </w:rPr>
          <w:fldChar w:fldCharType="separate"/>
        </w:r>
        <w:r>
          <w:rPr>
            <w:noProof/>
            <w:webHidden/>
          </w:rPr>
          <w:t>42</w:t>
        </w:r>
        <w:r w:rsidR="003D534F">
          <w:rPr>
            <w:noProof/>
            <w:webHidden/>
          </w:rPr>
          <w:fldChar w:fldCharType="end"/>
        </w:r>
      </w:hyperlink>
    </w:p>
    <w:p w14:paraId="0BA78452" w14:textId="7C71F2A1" w:rsidR="003D534F" w:rsidRDefault="00626CE8">
      <w:pPr>
        <w:pStyle w:val="TableofFigures"/>
        <w:tabs>
          <w:tab w:val="right" w:leader="dot" w:pos="9350"/>
        </w:tabs>
        <w:rPr>
          <w:noProof/>
          <w:kern w:val="2"/>
          <w:lang w:eastAsia="en-US"/>
          <w14:ligatures w14:val="standardContextual"/>
        </w:rPr>
      </w:pPr>
      <w:hyperlink w:anchor="_Toc183091325" w:history="1">
        <w:r w:rsidR="003D534F" w:rsidRPr="003359FC">
          <w:rPr>
            <w:rStyle w:val="Hyperlink"/>
            <w:noProof/>
          </w:rPr>
          <w:t>Figure 36: Creation of Books_for_Rent Relation</w:t>
        </w:r>
        <w:r w:rsidR="003D534F">
          <w:rPr>
            <w:noProof/>
            <w:webHidden/>
          </w:rPr>
          <w:tab/>
        </w:r>
        <w:r w:rsidR="003D534F">
          <w:rPr>
            <w:noProof/>
            <w:webHidden/>
          </w:rPr>
          <w:fldChar w:fldCharType="begin"/>
        </w:r>
        <w:r w:rsidR="003D534F">
          <w:rPr>
            <w:noProof/>
            <w:webHidden/>
          </w:rPr>
          <w:instrText xml:space="preserve"> PAGEREF _Toc183091325 \h </w:instrText>
        </w:r>
        <w:r w:rsidR="003D534F">
          <w:rPr>
            <w:noProof/>
            <w:webHidden/>
          </w:rPr>
        </w:r>
        <w:r w:rsidR="003D534F">
          <w:rPr>
            <w:noProof/>
            <w:webHidden/>
          </w:rPr>
          <w:fldChar w:fldCharType="separate"/>
        </w:r>
        <w:r>
          <w:rPr>
            <w:noProof/>
            <w:webHidden/>
          </w:rPr>
          <w:t>43</w:t>
        </w:r>
        <w:r w:rsidR="003D534F">
          <w:rPr>
            <w:noProof/>
            <w:webHidden/>
          </w:rPr>
          <w:fldChar w:fldCharType="end"/>
        </w:r>
      </w:hyperlink>
    </w:p>
    <w:p w14:paraId="348BFE4E" w14:textId="5C7F65BD" w:rsidR="003D534F" w:rsidRDefault="00626CE8">
      <w:pPr>
        <w:pStyle w:val="TableofFigures"/>
        <w:tabs>
          <w:tab w:val="right" w:leader="dot" w:pos="9350"/>
        </w:tabs>
        <w:rPr>
          <w:noProof/>
          <w:kern w:val="2"/>
          <w:lang w:eastAsia="en-US"/>
          <w14:ligatures w14:val="standardContextual"/>
        </w:rPr>
      </w:pPr>
      <w:hyperlink w:anchor="_Toc183091326" w:history="1">
        <w:r w:rsidR="003D534F" w:rsidRPr="003359FC">
          <w:rPr>
            <w:rStyle w:val="Hyperlink"/>
            <w:noProof/>
          </w:rPr>
          <w:t>Figure 37: Creation of Authors_BookSale Relation</w:t>
        </w:r>
        <w:r w:rsidR="003D534F">
          <w:rPr>
            <w:noProof/>
            <w:webHidden/>
          </w:rPr>
          <w:tab/>
        </w:r>
        <w:r w:rsidR="003D534F">
          <w:rPr>
            <w:noProof/>
            <w:webHidden/>
          </w:rPr>
          <w:fldChar w:fldCharType="begin"/>
        </w:r>
        <w:r w:rsidR="003D534F">
          <w:rPr>
            <w:noProof/>
            <w:webHidden/>
          </w:rPr>
          <w:instrText xml:space="preserve"> PAGEREF _Toc183091326 \h </w:instrText>
        </w:r>
        <w:r w:rsidR="003D534F">
          <w:rPr>
            <w:noProof/>
            <w:webHidden/>
          </w:rPr>
        </w:r>
        <w:r w:rsidR="003D534F">
          <w:rPr>
            <w:noProof/>
            <w:webHidden/>
          </w:rPr>
          <w:fldChar w:fldCharType="separate"/>
        </w:r>
        <w:r>
          <w:rPr>
            <w:noProof/>
            <w:webHidden/>
          </w:rPr>
          <w:t>44</w:t>
        </w:r>
        <w:r w:rsidR="003D534F">
          <w:rPr>
            <w:noProof/>
            <w:webHidden/>
          </w:rPr>
          <w:fldChar w:fldCharType="end"/>
        </w:r>
      </w:hyperlink>
    </w:p>
    <w:p w14:paraId="79A7B8DE" w14:textId="2298369C" w:rsidR="003D534F" w:rsidRDefault="00626CE8">
      <w:pPr>
        <w:pStyle w:val="TableofFigures"/>
        <w:tabs>
          <w:tab w:val="right" w:leader="dot" w:pos="9350"/>
        </w:tabs>
        <w:rPr>
          <w:noProof/>
          <w:kern w:val="2"/>
          <w:lang w:eastAsia="en-US"/>
          <w14:ligatures w14:val="standardContextual"/>
        </w:rPr>
      </w:pPr>
      <w:hyperlink w:anchor="_Toc183091327" w:history="1">
        <w:r w:rsidR="003D534F" w:rsidRPr="003359FC">
          <w:rPr>
            <w:rStyle w:val="Hyperlink"/>
            <w:noProof/>
          </w:rPr>
          <w:t>Figure 38: Creation of Authors_BookRent Relation</w:t>
        </w:r>
        <w:r w:rsidR="003D534F">
          <w:rPr>
            <w:noProof/>
            <w:webHidden/>
          </w:rPr>
          <w:tab/>
        </w:r>
        <w:r w:rsidR="003D534F">
          <w:rPr>
            <w:noProof/>
            <w:webHidden/>
          </w:rPr>
          <w:fldChar w:fldCharType="begin"/>
        </w:r>
        <w:r w:rsidR="003D534F">
          <w:rPr>
            <w:noProof/>
            <w:webHidden/>
          </w:rPr>
          <w:instrText xml:space="preserve"> PAGEREF _Toc183091327 \h </w:instrText>
        </w:r>
        <w:r w:rsidR="003D534F">
          <w:rPr>
            <w:noProof/>
            <w:webHidden/>
          </w:rPr>
        </w:r>
        <w:r w:rsidR="003D534F">
          <w:rPr>
            <w:noProof/>
            <w:webHidden/>
          </w:rPr>
          <w:fldChar w:fldCharType="separate"/>
        </w:r>
        <w:r>
          <w:rPr>
            <w:noProof/>
            <w:webHidden/>
          </w:rPr>
          <w:t>44</w:t>
        </w:r>
        <w:r w:rsidR="003D534F">
          <w:rPr>
            <w:noProof/>
            <w:webHidden/>
          </w:rPr>
          <w:fldChar w:fldCharType="end"/>
        </w:r>
      </w:hyperlink>
    </w:p>
    <w:p w14:paraId="326C283E" w14:textId="25720E62" w:rsidR="003D534F" w:rsidRDefault="00626CE8">
      <w:pPr>
        <w:pStyle w:val="TableofFigures"/>
        <w:tabs>
          <w:tab w:val="right" w:leader="dot" w:pos="9350"/>
        </w:tabs>
        <w:rPr>
          <w:noProof/>
          <w:kern w:val="2"/>
          <w:lang w:eastAsia="en-US"/>
          <w14:ligatures w14:val="standardContextual"/>
        </w:rPr>
      </w:pPr>
      <w:hyperlink w:anchor="_Toc183091328" w:history="1">
        <w:r w:rsidR="003D534F" w:rsidRPr="003359FC">
          <w:rPr>
            <w:rStyle w:val="Hyperlink"/>
            <w:noProof/>
          </w:rPr>
          <w:t>Figure 39: Creation of Stores_Items Relation</w:t>
        </w:r>
        <w:r w:rsidR="003D534F">
          <w:rPr>
            <w:noProof/>
            <w:webHidden/>
          </w:rPr>
          <w:tab/>
        </w:r>
        <w:r w:rsidR="003D534F">
          <w:rPr>
            <w:noProof/>
            <w:webHidden/>
          </w:rPr>
          <w:fldChar w:fldCharType="begin"/>
        </w:r>
        <w:r w:rsidR="003D534F">
          <w:rPr>
            <w:noProof/>
            <w:webHidden/>
          </w:rPr>
          <w:instrText xml:space="preserve"> PAGEREF _Toc183091328 \h </w:instrText>
        </w:r>
        <w:r w:rsidR="003D534F">
          <w:rPr>
            <w:noProof/>
            <w:webHidden/>
          </w:rPr>
        </w:r>
        <w:r w:rsidR="003D534F">
          <w:rPr>
            <w:noProof/>
            <w:webHidden/>
          </w:rPr>
          <w:fldChar w:fldCharType="separate"/>
        </w:r>
        <w:r>
          <w:rPr>
            <w:noProof/>
            <w:webHidden/>
          </w:rPr>
          <w:t>45</w:t>
        </w:r>
        <w:r w:rsidR="003D534F">
          <w:rPr>
            <w:noProof/>
            <w:webHidden/>
          </w:rPr>
          <w:fldChar w:fldCharType="end"/>
        </w:r>
      </w:hyperlink>
    </w:p>
    <w:p w14:paraId="7A509548" w14:textId="15D934ED" w:rsidR="003D534F" w:rsidRDefault="00626CE8">
      <w:pPr>
        <w:pStyle w:val="TableofFigures"/>
        <w:tabs>
          <w:tab w:val="right" w:leader="dot" w:pos="9350"/>
        </w:tabs>
        <w:rPr>
          <w:noProof/>
          <w:kern w:val="2"/>
          <w:lang w:eastAsia="en-US"/>
          <w14:ligatures w14:val="standardContextual"/>
        </w:rPr>
      </w:pPr>
      <w:hyperlink w:anchor="_Toc183091329" w:history="1">
        <w:r w:rsidR="003D534F" w:rsidRPr="003359FC">
          <w:rPr>
            <w:rStyle w:val="Hyperlink"/>
            <w:noProof/>
          </w:rPr>
          <w:t>Figure 40: Creation of Stores_BooksforSale Relation</w:t>
        </w:r>
        <w:r w:rsidR="003D534F">
          <w:rPr>
            <w:noProof/>
            <w:webHidden/>
          </w:rPr>
          <w:tab/>
        </w:r>
        <w:r w:rsidR="003D534F">
          <w:rPr>
            <w:noProof/>
            <w:webHidden/>
          </w:rPr>
          <w:fldChar w:fldCharType="begin"/>
        </w:r>
        <w:r w:rsidR="003D534F">
          <w:rPr>
            <w:noProof/>
            <w:webHidden/>
          </w:rPr>
          <w:instrText xml:space="preserve"> PAGEREF _Toc183091329 \h </w:instrText>
        </w:r>
        <w:r w:rsidR="003D534F">
          <w:rPr>
            <w:noProof/>
            <w:webHidden/>
          </w:rPr>
        </w:r>
        <w:r w:rsidR="003D534F">
          <w:rPr>
            <w:noProof/>
            <w:webHidden/>
          </w:rPr>
          <w:fldChar w:fldCharType="separate"/>
        </w:r>
        <w:r>
          <w:rPr>
            <w:noProof/>
            <w:webHidden/>
          </w:rPr>
          <w:t>46</w:t>
        </w:r>
        <w:r w:rsidR="003D534F">
          <w:rPr>
            <w:noProof/>
            <w:webHidden/>
          </w:rPr>
          <w:fldChar w:fldCharType="end"/>
        </w:r>
      </w:hyperlink>
    </w:p>
    <w:p w14:paraId="007BE54B" w14:textId="7453F5D6" w:rsidR="003D534F" w:rsidRDefault="00626CE8">
      <w:pPr>
        <w:pStyle w:val="TableofFigures"/>
        <w:tabs>
          <w:tab w:val="right" w:leader="dot" w:pos="9350"/>
        </w:tabs>
        <w:rPr>
          <w:noProof/>
          <w:kern w:val="2"/>
          <w:lang w:eastAsia="en-US"/>
          <w14:ligatures w14:val="standardContextual"/>
        </w:rPr>
      </w:pPr>
      <w:hyperlink w:anchor="_Toc183091330" w:history="1">
        <w:r w:rsidR="003D534F" w:rsidRPr="003359FC">
          <w:rPr>
            <w:rStyle w:val="Hyperlink"/>
            <w:noProof/>
          </w:rPr>
          <w:t>Figure 41: Creation of Buys_Books Relation</w:t>
        </w:r>
        <w:r w:rsidR="003D534F">
          <w:rPr>
            <w:noProof/>
            <w:webHidden/>
          </w:rPr>
          <w:tab/>
        </w:r>
        <w:r w:rsidR="003D534F">
          <w:rPr>
            <w:noProof/>
            <w:webHidden/>
          </w:rPr>
          <w:fldChar w:fldCharType="begin"/>
        </w:r>
        <w:r w:rsidR="003D534F">
          <w:rPr>
            <w:noProof/>
            <w:webHidden/>
          </w:rPr>
          <w:instrText xml:space="preserve"> PAGEREF _Toc183091330 \h </w:instrText>
        </w:r>
        <w:r w:rsidR="003D534F">
          <w:rPr>
            <w:noProof/>
            <w:webHidden/>
          </w:rPr>
        </w:r>
        <w:r w:rsidR="003D534F">
          <w:rPr>
            <w:noProof/>
            <w:webHidden/>
          </w:rPr>
          <w:fldChar w:fldCharType="separate"/>
        </w:r>
        <w:r>
          <w:rPr>
            <w:noProof/>
            <w:webHidden/>
          </w:rPr>
          <w:t>46</w:t>
        </w:r>
        <w:r w:rsidR="003D534F">
          <w:rPr>
            <w:noProof/>
            <w:webHidden/>
          </w:rPr>
          <w:fldChar w:fldCharType="end"/>
        </w:r>
      </w:hyperlink>
    </w:p>
    <w:p w14:paraId="2C1824B8" w14:textId="46F9CA36" w:rsidR="003D534F" w:rsidRDefault="00626CE8">
      <w:pPr>
        <w:pStyle w:val="TableofFigures"/>
        <w:tabs>
          <w:tab w:val="right" w:leader="dot" w:pos="9350"/>
        </w:tabs>
        <w:rPr>
          <w:noProof/>
          <w:kern w:val="2"/>
          <w:lang w:eastAsia="en-US"/>
          <w14:ligatures w14:val="standardContextual"/>
        </w:rPr>
      </w:pPr>
      <w:hyperlink w:anchor="_Toc183091331" w:history="1">
        <w:r w:rsidR="003D534F" w:rsidRPr="003359FC">
          <w:rPr>
            <w:rStyle w:val="Hyperlink"/>
            <w:noProof/>
          </w:rPr>
          <w:t>Figure 42: Creation of Purchases_Items Relation</w:t>
        </w:r>
        <w:r w:rsidR="003D534F">
          <w:rPr>
            <w:noProof/>
            <w:webHidden/>
          </w:rPr>
          <w:tab/>
        </w:r>
        <w:r w:rsidR="003D534F">
          <w:rPr>
            <w:noProof/>
            <w:webHidden/>
          </w:rPr>
          <w:fldChar w:fldCharType="begin"/>
        </w:r>
        <w:r w:rsidR="003D534F">
          <w:rPr>
            <w:noProof/>
            <w:webHidden/>
          </w:rPr>
          <w:instrText xml:space="preserve"> PAGEREF _Toc183091331 \h </w:instrText>
        </w:r>
        <w:r w:rsidR="003D534F">
          <w:rPr>
            <w:noProof/>
            <w:webHidden/>
          </w:rPr>
        </w:r>
        <w:r w:rsidR="003D534F">
          <w:rPr>
            <w:noProof/>
            <w:webHidden/>
          </w:rPr>
          <w:fldChar w:fldCharType="separate"/>
        </w:r>
        <w:r>
          <w:rPr>
            <w:noProof/>
            <w:webHidden/>
          </w:rPr>
          <w:t>47</w:t>
        </w:r>
        <w:r w:rsidR="003D534F">
          <w:rPr>
            <w:noProof/>
            <w:webHidden/>
          </w:rPr>
          <w:fldChar w:fldCharType="end"/>
        </w:r>
      </w:hyperlink>
    </w:p>
    <w:p w14:paraId="354582B5" w14:textId="680F1DAF" w:rsidR="003D534F" w:rsidRDefault="00626CE8">
      <w:pPr>
        <w:pStyle w:val="TableofFigures"/>
        <w:tabs>
          <w:tab w:val="right" w:leader="dot" w:pos="9350"/>
        </w:tabs>
        <w:rPr>
          <w:noProof/>
          <w:kern w:val="2"/>
          <w:lang w:eastAsia="en-US"/>
          <w14:ligatures w14:val="standardContextual"/>
        </w:rPr>
      </w:pPr>
      <w:hyperlink w:anchor="_Toc183091332" w:history="1">
        <w:r w:rsidR="003D534F" w:rsidRPr="003359FC">
          <w:rPr>
            <w:rStyle w:val="Hyperlink"/>
            <w:noProof/>
          </w:rPr>
          <w:t>Figure 43: Creation of Borrows Relation</w:t>
        </w:r>
        <w:r w:rsidR="003D534F">
          <w:rPr>
            <w:noProof/>
            <w:webHidden/>
          </w:rPr>
          <w:tab/>
        </w:r>
        <w:r w:rsidR="003D534F">
          <w:rPr>
            <w:noProof/>
            <w:webHidden/>
          </w:rPr>
          <w:fldChar w:fldCharType="begin"/>
        </w:r>
        <w:r w:rsidR="003D534F">
          <w:rPr>
            <w:noProof/>
            <w:webHidden/>
          </w:rPr>
          <w:instrText xml:space="preserve"> PAGEREF _Toc183091332 \h </w:instrText>
        </w:r>
        <w:r w:rsidR="003D534F">
          <w:rPr>
            <w:noProof/>
            <w:webHidden/>
          </w:rPr>
        </w:r>
        <w:r w:rsidR="003D534F">
          <w:rPr>
            <w:noProof/>
            <w:webHidden/>
          </w:rPr>
          <w:fldChar w:fldCharType="separate"/>
        </w:r>
        <w:r>
          <w:rPr>
            <w:noProof/>
            <w:webHidden/>
          </w:rPr>
          <w:t>48</w:t>
        </w:r>
        <w:r w:rsidR="003D534F">
          <w:rPr>
            <w:noProof/>
            <w:webHidden/>
          </w:rPr>
          <w:fldChar w:fldCharType="end"/>
        </w:r>
      </w:hyperlink>
    </w:p>
    <w:p w14:paraId="46B43341" w14:textId="44EB9A3B" w:rsidR="003D534F" w:rsidRDefault="00626CE8">
      <w:pPr>
        <w:pStyle w:val="TableofFigures"/>
        <w:tabs>
          <w:tab w:val="right" w:leader="dot" w:pos="9350"/>
        </w:tabs>
        <w:rPr>
          <w:noProof/>
          <w:kern w:val="2"/>
          <w:lang w:eastAsia="en-US"/>
          <w14:ligatures w14:val="standardContextual"/>
        </w:rPr>
      </w:pPr>
      <w:hyperlink w:anchor="_Toc183091333" w:history="1">
        <w:r w:rsidR="003D534F" w:rsidRPr="003359FC">
          <w:rPr>
            <w:rStyle w:val="Hyperlink"/>
            <w:noProof/>
          </w:rPr>
          <w:t>Figure 44: Creation of Sales_to_Rent Relation</w:t>
        </w:r>
        <w:r w:rsidR="003D534F">
          <w:rPr>
            <w:noProof/>
            <w:webHidden/>
          </w:rPr>
          <w:tab/>
        </w:r>
        <w:r w:rsidR="003D534F">
          <w:rPr>
            <w:noProof/>
            <w:webHidden/>
          </w:rPr>
          <w:fldChar w:fldCharType="begin"/>
        </w:r>
        <w:r w:rsidR="003D534F">
          <w:rPr>
            <w:noProof/>
            <w:webHidden/>
          </w:rPr>
          <w:instrText xml:space="preserve"> PAGEREF _Toc183091333 \h </w:instrText>
        </w:r>
        <w:r w:rsidR="003D534F">
          <w:rPr>
            <w:noProof/>
            <w:webHidden/>
          </w:rPr>
        </w:r>
        <w:r w:rsidR="003D534F">
          <w:rPr>
            <w:noProof/>
            <w:webHidden/>
          </w:rPr>
          <w:fldChar w:fldCharType="separate"/>
        </w:r>
        <w:r>
          <w:rPr>
            <w:noProof/>
            <w:webHidden/>
          </w:rPr>
          <w:t>48</w:t>
        </w:r>
        <w:r w:rsidR="003D534F">
          <w:rPr>
            <w:noProof/>
            <w:webHidden/>
          </w:rPr>
          <w:fldChar w:fldCharType="end"/>
        </w:r>
      </w:hyperlink>
    </w:p>
    <w:p w14:paraId="0A1F307A" w14:textId="1E318300" w:rsidR="003D534F" w:rsidRDefault="00626CE8">
      <w:pPr>
        <w:pStyle w:val="TableofFigures"/>
        <w:tabs>
          <w:tab w:val="right" w:leader="dot" w:pos="9350"/>
        </w:tabs>
        <w:rPr>
          <w:noProof/>
          <w:kern w:val="2"/>
          <w:lang w:eastAsia="en-US"/>
          <w14:ligatures w14:val="standardContextual"/>
        </w:rPr>
      </w:pPr>
      <w:hyperlink w:anchor="_Toc183091334" w:history="1">
        <w:r w:rsidR="003D534F" w:rsidRPr="003359FC">
          <w:rPr>
            <w:rStyle w:val="Hyperlink"/>
            <w:noProof/>
          </w:rPr>
          <w:t>Figure 45: Inserting Data into Authentication_System Relation</w:t>
        </w:r>
        <w:r w:rsidR="003D534F">
          <w:rPr>
            <w:noProof/>
            <w:webHidden/>
          </w:rPr>
          <w:tab/>
        </w:r>
        <w:r w:rsidR="003D534F">
          <w:rPr>
            <w:noProof/>
            <w:webHidden/>
          </w:rPr>
          <w:fldChar w:fldCharType="begin"/>
        </w:r>
        <w:r w:rsidR="003D534F">
          <w:rPr>
            <w:noProof/>
            <w:webHidden/>
          </w:rPr>
          <w:instrText xml:space="preserve"> PAGEREF _Toc183091334 \h </w:instrText>
        </w:r>
        <w:r w:rsidR="003D534F">
          <w:rPr>
            <w:noProof/>
            <w:webHidden/>
          </w:rPr>
        </w:r>
        <w:r w:rsidR="003D534F">
          <w:rPr>
            <w:noProof/>
            <w:webHidden/>
          </w:rPr>
          <w:fldChar w:fldCharType="separate"/>
        </w:r>
        <w:r>
          <w:rPr>
            <w:noProof/>
            <w:webHidden/>
          </w:rPr>
          <w:t>57</w:t>
        </w:r>
        <w:r w:rsidR="003D534F">
          <w:rPr>
            <w:noProof/>
            <w:webHidden/>
          </w:rPr>
          <w:fldChar w:fldCharType="end"/>
        </w:r>
      </w:hyperlink>
    </w:p>
    <w:p w14:paraId="69936AAB" w14:textId="5340A0D5" w:rsidR="003D534F" w:rsidRDefault="00626CE8">
      <w:pPr>
        <w:pStyle w:val="TableofFigures"/>
        <w:tabs>
          <w:tab w:val="right" w:leader="dot" w:pos="9350"/>
        </w:tabs>
        <w:rPr>
          <w:noProof/>
          <w:kern w:val="2"/>
          <w:lang w:eastAsia="en-US"/>
          <w14:ligatures w14:val="standardContextual"/>
        </w:rPr>
      </w:pPr>
      <w:hyperlink w:anchor="_Toc183091335" w:history="1">
        <w:r w:rsidR="003D534F" w:rsidRPr="003359FC">
          <w:rPr>
            <w:rStyle w:val="Hyperlink"/>
            <w:noProof/>
          </w:rPr>
          <w:t>Figure 46: Inserting Data into Customer Relation</w:t>
        </w:r>
        <w:r w:rsidR="003D534F">
          <w:rPr>
            <w:noProof/>
            <w:webHidden/>
          </w:rPr>
          <w:tab/>
        </w:r>
        <w:r w:rsidR="003D534F">
          <w:rPr>
            <w:noProof/>
            <w:webHidden/>
          </w:rPr>
          <w:fldChar w:fldCharType="begin"/>
        </w:r>
        <w:r w:rsidR="003D534F">
          <w:rPr>
            <w:noProof/>
            <w:webHidden/>
          </w:rPr>
          <w:instrText xml:space="preserve"> PAGEREF _Toc183091335 \h </w:instrText>
        </w:r>
        <w:r w:rsidR="003D534F">
          <w:rPr>
            <w:noProof/>
            <w:webHidden/>
          </w:rPr>
        </w:r>
        <w:r w:rsidR="003D534F">
          <w:rPr>
            <w:noProof/>
            <w:webHidden/>
          </w:rPr>
          <w:fldChar w:fldCharType="separate"/>
        </w:r>
        <w:r>
          <w:rPr>
            <w:noProof/>
            <w:webHidden/>
          </w:rPr>
          <w:t>58</w:t>
        </w:r>
        <w:r w:rsidR="003D534F">
          <w:rPr>
            <w:noProof/>
            <w:webHidden/>
          </w:rPr>
          <w:fldChar w:fldCharType="end"/>
        </w:r>
      </w:hyperlink>
    </w:p>
    <w:p w14:paraId="577024B8" w14:textId="15ECCA91" w:rsidR="003D534F" w:rsidRDefault="00626CE8">
      <w:pPr>
        <w:pStyle w:val="TableofFigures"/>
        <w:tabs>
          <w:tab w:val="right" w:leader="dot" w:pos="9350"/>
        </w:tabs>
        <w:rPr>
          <w:noProof/>
          <w:kern w:val="2"/>
          <w:lang w:eastAsia="en-US"/>
          <w14:ligatures w14:val="standardContextual"/>
        </w:rPr>
      </w:pPr>
      <w:hyperlink w:anchor="_Toc183091336" w:history="1">
        <w:r w:rsidR="003D534F" w:rsidRPr="003359FC">
          <w:rPr>
            <w:rStyle w:val="Hyperlink"/>
            <w:noProof/>
          </w:rPr>
          <w:t>Figure 47: Inserting Data into Libraryy Relation</w:t>
        </w:r>
        <w:r w:rsidR="003D534F">
          <w:rPr>
            <w:noProof/>
            <w:webHidden/>
          </w:rPr>
          <w:tab/>
        </w:r>
        <w:r w:rsidR="003D534F">
          <w:rPr>
            <w:noProof/>
            <w:webHidden/>
          </w:rPr>
          <w:fldChar w:fldCharType="begin"/>
        </w:r>
        <w:r w:rsidR="003D534F">
          <w:rPr>
            <w:noProof/>
            <w:webHidden/>
          </w:rPr>
          <w:instrText xml:space="preserve"> PAGEREF _Toc183091336 \h </w:instrText>
        </w:r>
        <w:r w:rsidR="003D534F">
          <w:rPr>
            <w:noProof/>
            <w:webHidden/>
          </w:rPr>
        </w:r>
        <w:r w:rsidR="003D534F">
          <w:rPr>
            <w:noProof/>
            <w:webHidden/>
          </w:rPr>
          <w:fldChar w:fldCharType="separate"/>
        </w:r>
        <w:r>
          <w:rPr>
            <w:noProof/>
            <w:webHidden/>
          </w:rPr>
          <w:t>59</w:t>
        </w:r>
        <w:r w:rsidR="003D534F">
          <w:rPr>
            <w:noProof/>
            <w:webHidden/>
          </w:rPr>
          <w:fldChar w:fldCharType="end"/>
        </w:r>
      </w:hyperlink>
    </w:p>
    <w:p w14:paraId="043D97B1" w14:textId="5306220B" w:rsidR="003D534F" w:rsidRDefault="00626CE8">
      <w:pPr>
        <w:pStyle w:val="TableofFigures"/>
        <w:tabs>
          <w:tab w:val="right" w:leader="dot" w:pos="9350"/>
        </w:tabs>
        <w:rPr>
          <w:noProof/>
          <w:kern w:val="2"/>
          <w:lang w:eastAsia="en-US"/>
          <w14:ligatures w14:val="standardContextual"/>
        </w:rPr>
      </w:pPr>
      <w:hyperlink w:anchor="_Toc183091337" w:history="1">
        <w:r w:rsidR="003D534F" w:rsidRPr="003359FC">
          <w:rPr>
            <w:rStyle w:val="Hyperlink"/>
            <w:noProof/>
          </w:rPr>
          <w:t>Figure 48: Inserting Data into Staff Relation</w:t>
        </w:r>
        <w:r w:rsidR="003D534F">
          <w:rPr>
            <w:noProof/>
            <w:webHidden/>
          </w:rPr>
          <w:tab/>
        </w:r>
        <w:r w:rsidR="003D534F">
          <w:rPr>
            <w:noProof/>
            <w:webHidden/>
          </w:rPr>
          <w:fldChar w:fldCharType="begin"/>
        </w:r>
        <w:r w:rsidR="003D534F">
          <w:rPr>
            <w:noProof/>
            <w:webHidden/>
          </w:rPr>
          <w:instrText xml:space="preserve"> PAGEREF _Toc183091337 \h </w:instrText>
        </w:r>
        <w:r w:rsidR="003D534F">
          <w:rPr>
            <w:noProof/>
            <w:webHidden/>
          </w:rPr>
        </w:r>
        <w:r w:rsidR="003D534F">
          <w:rPr>
            <w:noProof/>
            <w:webHidden/>
          </w:rPr>
          <w:fldChar w:fldCharType="separate"/>
        </w:r>
        <w:r>
          <w:rPr>
            <w:noProof/>
            <w:webHidden/>
          </w:rPr>
          <w:t>60</w:t>
        </w:r>
        <w:r w:rsidR="003D534F">
          <w:rPr>
            <w:noProof/>
            <w:webHidden/>
          </w:rPr>
          <w:fldChar w:fldCharType="end"/>
        </w:r>
      </w:hyperlink>
    </w:p>
    <w:p w14:paraId="49F1038B" w14:textId="2C7D69AC" w:rsidR="003D534F" w:rsidRDefault="00626CE8">
      <w:pPr>
        <w:pStyle w:val="TableofFigures"/>
        <w:tabs>
          <w:tab w:val="right" w:leader="dot" w:pos="9350"/>
        </w:tabs>
        <w:rPr>
          <w:noProof/>
          <w:kern w:val="2"/>
          <w:lang w:eastAsia="en-US"/>
          <w14:ligatures w14:val="standardContextual"/>
        </w:rPr>
      </w:pPr>
      <w:hyperlink w:anchor="_Toc183091338" w:history="1">
        <w:r w:rsidR="003D534F" w:rsidRPr="003359FC">
          <w:rPr>
            <w:rStyle w:val="Hyperlink"/>
            <w:noProof/>
          </w:rPr>
          <w:t>Figure 49: Inserting Data into Dependents Relation</w:t>
        </w:r>
        <w:r w:rsidR="003D534F">
          <w:rPr>
            <w:noProof/>
            <w:webHidden/>
          </w:rPr>
          <w:tab/>
        </w:r>
        <w:r w:rsidR="003D534F">
          <w:rPr>
            <w:noProof/>
            <w:webHidden/>
          </w:rPr>
          <w:fldChar w:fldCharType="begin"/>
        </w:r>
        <w:r w:rsidR="003D534F">
          <w:rPr>
            <w:noProof/>
            <w:webHidden/>
          </w:rPr>
          <w:instrText xml:space="preserve"> PAGEREF _Toc183091338 \h </w:instrText>
        </w:r>
        <w:r w:rsidR="003D534F">
          <w:rPr>
            <w:noProof/>
            <w:webHidden/>
          </w:rPr>
        </w:r>
        <w:r w:rsidR="003D534F">
          <w:rPr>
            <w:noProof/>
            <w:webHidden/>
          </w:rPr>
          <w:fldChar w:fldCharType="separate"/>
        </w:r>
        <w:r>
          <w:rPr>
            <w:noProof/>
            <w:webHidden/>
          </w:rPr>
          <w:t>61</w:t>
        </w:r>
        <w:r w:rsidR="003D534F">
          <w:rPr>
            <w:noProof/>
            <w:webHidden/>
          </w:rPr>
          <w:fldChar w:fldCharType="end"/>
        </w:r>
      </w:hyperlink>
    </w:p>
    <w:p w14:paraId="3E21C5B6" w14:textId="0E6263E6" w:rsidR="003D534F" w:rsidRDefault="00626CE8">
      <w:pPr>
        <w:pStyle w:val="TableofFigures"/>
        <w:tabs>
          <w:tab w:val="right" w:leader="dot" w:pos="9350"/>
        </w:tabs>
        <w:rPr>
          <w:noProof/>
          <w:kern w:val="2"/>
          <w:lang w:eastAsia="en-US"/>
          <w14:ligatures w14:val="standardContextual"/>
        </w:rPr>
      </w:pPr>
      <w:hyperlink w:anchor="_Toc183091339" w:history="1">
        <w:r w:rsidR="003D534F" w:rsidRPr="003359FC">
          <w:rPr>
            <w:rStyle w:val="Hyperlink"/>
            <w:noProof/>
          </w:rPr>
          <w:t>Figure 50: Inserting Data into Supplier Relation</w:t>
        </w:r>
        <w:r w:rsidR="003D534F">
          <w:rPr>
            <w:noProof/>
            <w:webHidden/>
          </w:rPr>
          <w:tab/>
        </w:r>
        <w:r w:rsidR="003D534F">
          <w:rPr>
            <w:noProof/>
            <w:webHidden/>
          </w:rPr>
          <w:fldChar w:fldCharType="begin"/>
        </w:r>
        <w:r w:rsidR="003D534F">
          <w:rPr>
            <w:noProof/>
            <w:webHidden/>
          </w:rPr>
          <w:instrText xml:space="preserve"> PAGEREF _Toc183091339 \h </w:instrText>
        </w:r>
        <w:r w:rsidR="003D534F">
          <w:rPr>
            <w:noProof/>
            <w:webHidden/>
          </w:rPr>
        </w:r>
        <w:r w:rsidR="003D534F">
          <w:rPr>
            <w:noProof/>
            <w:webHidden/>
          </w:rPr>
          <w:fldChar w:fldCharType="separate"/>
        </w:r>
        <w:r>
          <w:rPr>
            <w:noProof/>
            <w:webHidden/>
          </w:rPr>
          <w:t>62</w:t>
        </w:r>
        <w:r w:rsidR="003D534F">
          <w:rPr>
            <w:noProof/>
            <w:webHidden/>
          </w:rPr>
          <w:fldChar w:fldCharType="end"/>
        </w:r>
      </w:hyperlink>
    </w:p>
    <w:p w14:paraId="30AAA545" w14:textId="47E09375" w:rsidR="003D534F" w:rsidRDefault="00626CE8">
      <w:pPr>
        <w:pStyle w:val="TableofFigures"/>
        <w:tabs>
          <w:tab w:val="right" w:leader="dot" w:pos="9350"/>
        </w:tabs>
        <w:rPr>
          <w:noProof/>
          <w:kern w:val="2"/>
          <w:lang w:eastAsia="en-US"/>
          <w14:ligatures w14:val="standardContextual"/>
        </w:rPr>
      </w:pPr>
      <w:hyperlink w:anchor="_Toc183091340" w:history="1">
        <w:r w:rsidR="003D534F" w:rsidRPr="003359FC">
          <w:rPr>
            <w:rStyle w:val="Hyperlink"/>
            <w:noProof/>
          </w:rPr>
          <w:t>Figure 51: Inserting Data into Items Relation</w:t>
        </w:r>
        <w:r w:rsidR="003D534F">
          <w:rPr>
            <w:noProof/>
            <w:webHidden/>
          </w:rPr>
          <w:tab/>
        </w:r>
        <w:r w:rsidR="003D534F">
          <w:rPr>
            <w:noProof/>
            <w:webHidden/>
          </w:rPr>
          <w:fldChar w:fldCharType="begin"/>
        </w:r>
        <w:r w:rsidR="003D534F">
          <w:rPr>
            <w:noProof/>
            <w:webHidden/>
          </w:rPr>
          <w:instrText xml:space="preserve"> PAGEREF _Toc183091340 \h </w:instrText>
        </w:r>
        <w:r w:rsidR="003D534F">
          <w:rPr>
            <w:noProof/>
            <w:webHidden/>
          </w:rPr>
        </w:r>
        <w:r w:rsidR="003D534F">
          <w:rPr>
            <w:noProof/>
            <w:webHidden/>
          </w:rPr>
          <w:fldChar w:fldCharType="separate"/>
        </w:r>
        <w:r>
          <w:rPr>
            <w:noProof/>
            <w:webHidden/>
          </w:rPr>
          <w:t>63</w:t>
        </w:r>
        <w:r w:rsidR="003D534F">
          <w:rPr>
            <w:noProof/>
            <w:webHidden/>
          </w:rPr>
          <w:fldChar w:fldCharType="end"/>
        </w:r>
      </w:hyperlink>
    </w:p>
    <w:p w14:paraId="1D930CDA" w14:textId="5F1A1731" w:rsidR="003D534F" w:rsidRDefault="00626CE8">
      <w:pPr>
        <w:pStyle w:val="TableofFigures"/>
        <w:tabs>
          <w:tab w:val="right" w:leader="dot" w:pos="9350"/>
        </w:tabs>
        <w:rPr>
          <w:noProof/>
          <w:kern w:val="2"/>
          <w:lang w:eastAsia="en-US"/>
          <w14:ligatures w14:val="standardContextual"/>
        </w:rPr>
      </w:pPr>
      <w:hyperlink w:anchor="_Toc183091341" w:history="1">
        <w:r w:rsidR="003D534F" w:rsidRPr="003359FC">
          <w:rPr>
            <w:rStyle w:val="Hyperlink"/>
            <w:noProof/>
          </w:rPr>
          <w:t>Figure 52: Inserting Data into Publisher Relation</w:t>
        </w:r>
        <w:r w:rsidR="003D534F">
          <w:rPr>
            <w:noProof/>
            <w:webHidden/>
          </w:rPr>
          <w:tab/>
        </w:r>
        <w:r w:rsidR="003D534F">
          <w:rPr>
            <w:noProof/>
            <w:webHidden/>
          </w:rPr>
          <w:fldChar w:fldCharType="begin"/>
        </w:r>
        <w:r w:rsidR="003D534F">
          <w:rPr>
            <w:noProof/>
            <w:webHidden/>
          </w:rPr>
          <w:instrText xml:space="preserve"> PAGEREF _Toc183091341 \h </w:instrText>
        </w:r>
        <w:r w:rsidR="003D534F">
          <w:rPr>
            <w:noProof/>
            <w:webHidden/>
          </w:rPr>
        </w:r>
        <w:r w:rsidR="003D534F">
          <w:rPr>
            <w:noProof/>
            <w:webHidden/>
          </w:rPr>
          <w:fldChar w:fldCharType="separate"/>
        </w:r>
        <w:r>
          <w:rPr>
            <w:noProof/>
            <w:webHidden/>
          </w:rPr>
          <w:t>64</w:t>
        </w:r>
        <w:r w:rsidR="003D534F">
          <w:rPr>
            <w:noProof/>
            <w:webHidden/>
          </w:rPr>
          <w:fldChar w:fldCharType="end"/>
        </w:r>
      </w:hyperlink>
    </w:p>
    <w:p w14:paraId="2D60D74C" w14:textId="0C76D05E" w:rsidR="003D534F" w:rsidRDefault="00626CE8">
      <w:pPr>
        <w:pStyle w:val="TableofFigures"/>
        <w:tabs>
          <w:tab w:val="right" w:leader="dot" w:pos="9350"/>
        </w:tabs>
        <w:rPr>
          <w:noProof/>
          <w:kern w:val="2"/>
          <w:lang w:eastAsia="en-US"/>
          <w14:ligatures w14:val="standardContextual"/>
        </w:rPr>
      </w:pPr>
      <w:hyperlink w:anchor="_Toc183091342" w:history="1">
        <w:r w:rsidR="003D534F" w:rsidRPr="003359FC">
          <w:rPr>
            <w:rStyle w:val="Hyperlink"/>
            <w:noProof/>
          </w:rPr>
          <w:t>Figure 53: Inserting Data into Books_for_Sale Relation</w:t>
        </w:r>
        <w:r w:rsidR="003D534F">
          <w:rPr>
            <w:noProof/>
            <w:webHidden/>
          </w:rPr>
          <w:tab/>
        </w:r>
        <w:r w:rsidR="003D534F">
          <w:rPr>
            <w:noProof/>
            <w:webHidden/>
          </w:rPr>
          <w:fldChar w:fldCharType="begin"/>
        </w:r>
        <w:r w:rsidR="003D534F">
          <w:rPr>
            <w:noProof/>
            <w:webHidden/>
          </w:rPr>
          <w:instrText xml:space="preserve"> PAGEREF _Toc183091342 \h </w:instrText>
        </w:r>
        <w:r w:rsidR="003D534F">
          <w:rPr>
            <w:noProof/>
            <w:webHidden/>
          </w:rPr>
        </w:r>
        <w:r w:rsidR="003D534F">
          <w:rPr>
            <w:noProof/>
            <w:webHidden/>
          </w:rPr>
          <w:fldChar w:fldCharType="separate"/>
        </w:r>
        <w:r>
          <w:rPr>
            <w:noProof/>
            <w:webHidden/>
          </w:rPr>
          <w:t>65</w:t>
        </w:r>
        <w:r w:rsidR="003D534F">
          <w:rPr>
            <w:noProof/>
            <w:webHidden/>
          </w:rPr>
          <w:fldChar w:fldCharType="end"/>
        </w:r>
      </w:hyperlink>
    </w:p>
    <w:p w14:paraId="773038C0" w14:textId="20C28774" w:rsidR="003D534F" w:rsidRDefault="00626CE8">
      <w:pPr>
        <w:pStyle w:val="TableofFigures"/>
        <w:tabs>
          <w:tab w:val="right" w:leader="dot" w:pos="9350"/>
        </w:tabs>
        <w:rPr>
          <w:noProof/>
          <w:kern w:val="2"/>
          <w:lang w:eastAsia="en-US"/>
          <w14:ligatures w14:val="standardContextual"/>
        </w:rPr>
      </w:pPr>
      <w:hyperlink w:anchor="_Toc183091343" w:history="1">
        <w:r w:rsidR="003D534F" w:rsidRPr="003359FC">
          <w:rPr>
            <w:rStyle w:val="Hyperlink"/>
            <w:noProof/>
          </w:rPr>
          <w:t>Figure 54: Inserting Data into Books_for_Rent Relation</w:t>
        </w:r>
        <w:r w:rsidR="003D534F">
          <w:rPr>
            <w:noProof/>
            <w:webHidden/>
          </w:rPr>
          <w:tab/>
        </w:r>
        <w:r w:rsidR="003D534F">
          <w:rPr>
            <w:noProof/>
            <w:webHidden/>
          </w:rPr>
          <w:fldChar w:fldCharType="begin"/>
        </w:r>
        <w:r w:rsidR="003D534F">
          <w:rPr>
            <w:noProof/>
            <w:webHidden/>
          </w:rPr>
          <w:instrText xml:space="preserve"> PAGEREF _Toc183091343 \h </w:instrText>
        </w:r>
        <w:r w:rsidR="003D534F">
          <w:rPr>
            <w:noProof/>
            <w:webHidden/>
          </w:rPr>
        </w:r>
        <w:r w:rsidR="003D534F">
          <w:rPr>
            <w:noProof/>
            <w:webHidden/>
          </w:rPr>
          <w:fldChar w:fldCharType="separate"/>
        </w:r>
        <w:r>
          <w:rPr>
            <w:noProof/>
            <w:webHidden/>
          </w:rPr>
          <w:t>66</w:t>
        </w:r>
        <w:r w:rsidR="003D534F">
          <w:rPr>
            <w:noProof/>
            <w:webHidden/>
          </w:rPr>
          <w:fldChar w:fldCharType="end"/>
        </w:r>
      </w:hyperlink>
    </w:p>
    <w:p w14:paraId="0FFE1C28" w14:textId="7B356377" w:rsidR="003D534F" w:rsidRDefault="00626CE8">
      <w:pPr>
        <w:pStyle w:val="TableofFigures"/>
        <w:tabs>
          <w:tab w:val="right" w:leader="dot" w:pos="9350"/>
        </w:tabs>
        <w:rPr>
          <w:noProof/>
          <w:kern w:val="2"/>
          <w:lang w:eastAsia="en-US"/>
          <w14:ligatures w14:val="standardContextual"/>
        </w:rPr>
      </w:pPr>
      <w:hyperlink w:anchor="_Toc183091344" w:history="1">
        <w:r w:rsidR="003D534F" w:rsidRPr="003359FC">
          <w:rPr>
            <w:rStyle w:val="Hyperlink"/>
            <w:noProof/>
          </w:rPr>
          <w:t>Figure 55: Inserting Data into Authors_booksale Relation</w:t>
        </w:r>
        <w:r w:rsidR="003D534F">
          <w:rPr>
            <w:noProof/>
            <w:webHidden/>
          </w:rPr>
          <w:tab/>
        </w:r>
        <w:r w:rsidR="003D534F">
          <w:rPr>
            <w:noProof/>
            <w:webHidden/>
          </w:rPr>
          <w:fldChar w:fldCharType="begin"/>
        </w:r>
        <w:r w:rsidR="003D534F">
          <w:rPr>
            <w:noProof/>
            <w:webHidden/>
          </w:rPr>
          <w:instrText xml:space="preserve"> PAGEREF _Toc183091344 \h </w:instrText>
        </w:r>
        <w:r w:rsidR="003D534F">
          <w:rPr>
            <w:noProof/>
            <w:webHidden/>
          </w:rPr>
        </w:r>
        <w:r w:rsidR="003D534F">
          <w:rPr>
            <w:noProof/>
            <w:webHidden/>
          </w:rPr>
          <w:fldChar w:fldCharType="separate"/>
        </w:r>
        <w:r>
          <w:rPr>
            <w:noProof/>
            <w:webHidden/>
          </w:rPr>
          <w:t>67</w:t>
        </w:r>
        <w:r w:rsidR="003D534F">
          <w:rPr>
            <w:noProof/>
            <w:webHidden/>
          </w:rPr>
          <w:fldChar w:fldCharType="end"/>
        </w:r>
      </w:hyperlink>
    </w:p>
    <w:p w14:paraId="228AEE7E" w14:textId="0ADFA7DF" w:rsidR="003D534F" w:rsidRDefault="00626CE8">
      <w:pPr>
        <w:pStyle w:val="TableofFigures"/>
        <w:tabs>
          <w:tab w:val="right" w:leader="dot" w:pos="9350"/>
        </w:tabs>
        <w:rPr>
          <w:noProof/>
          <w:kern w:val="2"/>
          <w:lang w:eastAsia="en-US"/>
          <w14:ligatures w14:val="standardContextual"/>
        </w:rPr>
      </w:pPr>
      <w:hyperlink w:anchor="_Toc183091345" w:history="1">
        <w:r w:rsidR="003D534F" w:rsidRPr="003359FC">
          <w:rPr>
            <w:rStyle w:val="Hyperlink"/>
            <w:noProof/>
          </w:rPr>
          <w:t>Figure 56: Inserting Data into Authors_bookrent Relation</w:t>
        </w:r>
        <w:r w:rsidR="003D534F">
          <w:rPr>
            <w:noProof/>
            <w:webHidden/>
          </w:rPr>
          <w:tab/>
        </w:r>
        <w:r w:rsidR="003D534F">
          <w:rPr>
            <w:noProof/>
            <w:webHidden/>
          </w:rPr>
          <w:fldChar w:fldCharType="begin"/>
        </w:r>
        <w:r w:rsidR="003D534F">
          <w:rPr>
            <w:noProof/>
            <w:webHidden/>
          </w:rPr>
          <w:instrText xml:space="preserve"> PAGEREF _Toc183091345 \h </w:instrText>
        </w:r>
        <w:r w:rsidR="003D534F">
          <w:rPr>
            <w:noProof/>
            <w:webHidden/>
          </w:rPr>
        </w:r>
        <w:r w:rsidR="003D534F">
          <w:rPr>
            <w:noProof/>
            <w:webHidden/>
          </w:rPr>
          <w:fldChar w:fldCharType="separate"/>
        </w:r>
        <w:r>
          <w:rPr>
            <w:noProof/>
            <w:webHidden/>
          </w:rPr>
          <w:t>68</w:t>
        </w:r>
        <w:r w:rsidR="003D534F">
          <w:rPr>
            <w:noProof/>
            <w:webHidden/>
          </w:rPr>
          <w:fldChar w:fldCharType="end"/>
        </w:r>
      </w:hyperlink>
    </w:p>
    <w:p w14:paraId="46EC27F2" w14:textId="13DAB65A" w:rsidR="003D534F" w:rsidRDefault="00626CE8">
      <w:pPr>
        <w:pStyle w:val="TableofFigures"/>
        <w:tabs>
          <w:tab w:val="right" w:leader="dot" w:pos="9350"/>
        </w:tabs>
        <w:rPr>
          <w:noProof/>
          <w:kern w:val="2"/>
          <w:lang w:eastAsia="en-US"/>
          <w14:ligatures w14:val="standardContextual"/>
        </w:rPr>
      </w:pPr>
      <w:hyperlink w:anchor="_Toc183091346" w:history="1">
        <w:r w:rsidR="003D534F" w:rsidRPr="003359FC">
          <w:rPr>
            <w:rStyle w:val="Hyperlink"/>
            <w:noProof/>
          </w:rPr>
          <w:t>Figure 57: Inserting Data into Stores_Items Relation</w:t>
        </w:r>
        <w:r w:rsidR="003D534F">
          <w:rPr>
            <w:noProof/>
            <w:webHidden/>
          </w:rPr>
          <w:tab/>
        </w:r>
        <w:r w:rsidR="003D534F">
          <w:rPr>
            <w:noProof/>
            <w:webHidden/>
          </w:rPr>
          <w:fldChar w:fldCharType="begin"/>
        </w:r>
        <w:r w:rsidR="003D534F">
          <w:rPr>
            <w:noProof/>
            <w:webHidden/>
          </w:rPr>
          <w:instrText xml:space="preserve"> PAGEREF _Toc183091346 \h </w:instrText>
        </w:r>
        <w:r w:rsidR="003D534F">
          <w:rPr>
            <w:noProof/>
            <w:webHidden/>
          </w:rPr>
        </w:r>
        <w:r w:rsidR="003D534F">
          <w:rPr>
            <w:noProof/>
            <w:webHidden/>
          </w:rPr>
          <w:fldChar w:fldCharType="separate"/>
        </w:r>
        <w:r>
          <w:rPr>
            <w:noProof/>
            <w:webHidden/>
          </w:rPr>
          <w:t>69</w:t>
        </w:r>
        <w:r w:rsidR="003D534F">
          <w:rPr>
            <w:noProof/>
            <w:webHidden/>
          </w:rPr>
          <w:fldChar w:fldCharType="end"/>
        </w:r>
      </w:hyperlink>
    </w:p>
    <w:p w14:paraId="6CC55663" w14:textId="32DE7C5A" w:rsidR="003D534F" w:rsidRDefault="00626CE8">
      <w:pPr>
        <w:pStyle w:val="TableofFigures"/>
        <w:tabs>
          <w:tab w:val="right" w:leader="dot" w:pos="9350"/>
        </w:tabs>
        <w:rPr>
          <w:noProof/>
          <w:kern w:val="2"/>
          <w:lang w:eastAsia="en-US"/>
          <w14:ligatures w14:val="standardContextual"/>
        </w:rPr>
      </w:pPr>
      <w:hyperlink w:anchor="_Toc183091347" w:history="1">
        <w:r w:rsidR="003D534F" w:rsidRPr="003359FC">
          <w:rPr>
            <w:rStyle w:val="Hyperlink"/>
            <w:noProof/>
          </w:rPr>
          <w:t>Figure 58: Insertingt Data into Stores_booksforsale Relation</w:t>
        </w:r>
        <w:r w:rsidR="003D534F">
          <w:rPr>
            <w:noProof/>
            <w:webHidden/>
          </w:rPr>
          <w:tab/>
        </w:r>
        <w:r w:rsidR="003D534F">
          <w:rPr>
            <w:noProof/>
            <w:webHidden/>
          </w:rPr>
          <w:fldChar w:fldCharType="begin"/>
        </w:r>
        <w:r w:rsidR="003D534F">
          <w:rPr>
            <w:noProof/>
            <w:webHidden/>
          </w:rPr>
          <w:instrText xml:space="preserve"> PAGEREF _Toc183091347 \h </w:instrText>
        </w:r>
        <w:r w:rsidR="003D534F">
          <w:rPr>
            <w:noProof/>
            <w:webHidden/>
          </w:rPr>
        </w:r>
        <w:r w:rsidR="003D534F">
          <w:rPr>
            <w:noProof/>
            <w:webHidden/>
          </w:rPr>
          <w:fldChar w:fldCharType="separate"/>
        </w:r>
        <w:r>
          <w:rPr>
            <w:noProof/>
            <w:webHidden/>
          </w:rPr>
          <w:t>70</w:t>
        </w:r>
        <w:r w:rsidR="003D534F">
          <w:rPr>
            <w:noProof/>
            <w:webHidden/>
          </w:rPr>
          <w:fldChar w:fldCharType="end"/>
        </w:r>
      </w:hyperlink>
    </w:p>
    <w:p w14:paraId="69900E3F" w14:textId="10C0A9D1" w:rsidR="003D534F" w:rsidRDefault="00626CE8">
      <w:pPr>
        <w:pStyle w:val="TableofFigures"/>
        <w:tabs>
          <w:tab w:val="right" w:leader="dot" w:pos="9350"/>
        </w:tabs>
        <w:rPr>
          <w:noProof/>
          <w:kern w:val="2"/>
          <w:lang w:eastAsia="en-US"/>
          <w14:ligatures w14:val="standardContextual"/>
        </w:rPr>
      </w:pPr>
      <w:hyperlink w:anchor="_Toc183091348" w:history="1">
        <w:r w:rsidR="003D534F" w:rsidRPr="003359FC">
          <w:rPr>
            <w:rStyle w:val="Hyperlink"/>
            <w:noProof/>
          </w:rPr>
          <w:t>Figure 59: Inserting Data into Buys_Books Relation</w:t>
        </w:r>
        <w:r w:rsidR="003D534F">
          <w:rPr>
            <w:noProof/>
            <w:webHidden/>
          </w:rPr>
          <w:tab/>
        </w:r>
        <w:r w:rsidR="003D534F">
          <w:rPr>
            <w:noProof/>
            <w:webHidden/>
          </w:rPr>
          <w:fldChar w:fldCharType="begin"/>
        </w:r>
        <w:r w:rsidR="003D534F">
          <w:rPr>
            <w:noProof/>
            <w:webHidden/>
          </w:rPr>
          <w:instrText xml:space="preserve"> PAGEREF _Toc183091348 \h </w:instrText>
        </w:r>
        <w:r w:rsidR="003D534F">
          <w:rPr>
            <w:noProof/>
            <w:webHidden/>
          </w:rPr>
        </w:r>
        <w:r w:rsidR="003D534F">
          <w:rPr>
            <w:noProof/>
            <w:webHidden/>
          </w:rPr>
          <w:fldChar w:fldCharType="separate"/>
        </w:r>
        <w:r>
          <w:rPr>
            <w:noProof/>
            <w:webHidden/>
          </w:rPr>
          <w:t>71</w:t>
        </w:r>
        <w:r w:rsidR="003D534F">
          <w:rPr>
            <w:noProof/>
            <w:webHidden/>
          </w:rPr>
          <w:fldChar w:fldCharType="end"/>
        </w:r>
      </w:hyperlink>
    </w:p>
    <w:p w14:paraId="567F7182" w14:textId="012BFD34" w:rsidR="003D534F" w:rsidRDefault="00626CE8">
      <w:pPr>
        <w:pStyle w:val="TableofFigures"/>
        <w:tabs>
          <w:tab w:val="right" w:leader="dot" w:pos="9350"/>
        </w:tabs>
        <w:rPr>
          <w:noProof/>
          <w:kern w:val="2"/>
          <w:lang w:eastAsia="en-US"/>
          <w14:ligatures w14:val="standardContextual"/>
        </w:rPr>
      </w:pPr>
      <w:hyperlink w:anchor="_Toc183091349" w:history="1">
        <w:r w:rsidR="003D534F" w:rsidRPr="003359FC">
          <w:rPr>
            <w:rStyle w:val="Hyperlink"/>
            <w:noProof/>
          </w:rPr>
          <w:t>Figure 60: Inserting Data into Purchases_Items Relation</w:t>
        </w:r>
        <w:r w:rsidR="003D534F">
          <w:rPr>
            <w:noProof/>
            <w:webHidden/>
          </w:rPr>
          <w:tab/>
        </w:r>
        <w:r w:rsidR="003D534F">
          <w:rPr>
            <w:noProof/>
            <w:webHidden/>
          </w:rPr>
          <w:fldChar w:fldCharType="begin"/>
        </w:r>
        <w:r w:rsidR="003D534F">
          <w:rPr>
            <w:noProof/>
            <w:webHidden/>
          </w:rPr>
          <w:instrText xml:space="preserve"> PAGEREF _Toc183091349 \h </w:instrText>
        </w:r>
        <w:r w:rsidR="003D534F">
          <w:rPr>
            <w:noProof/>
            <w:webHidden/>
          </w:rPr>
        </w:r>
        <w:r w:rsidR="003D534F">
          <w:rPr>
            <w:noProof/>
            <w:webHidden/>
          </w:rPr>
          <w:fldChar w:fldCharType="separate"/>
        </w:r>
        <w:r>
          <w:rPr>
            <w:noProof/>
            <w:webHidden/>
          </w:rPr>
          <w:t>72</w:t>
        </w:r>
        <w:r w:rsidR="003D534F">
          <w:rPr>
            <w:noProof/>
            <w:webHidden/>
          </w:rPr>
          <w:fldChar w:fldCharType="end"/>
        </w:r>
      </w:hyperlink>
    </w:p>
    <w:p w14:paraId="72327445" w14:textId="21C79307" w:rsidR="003D534F" w:rsidRDefault="00626CE8">
      <w:pPr>
        <w:pStyle w:val="TableofFigures"/>
        <w:tabs>
          <w:tab w:val="right" w:leader="dot" w:pos="9350"/>
        </w:tabs>
        <w:rPr>
          <w:noProof/>
          <w:kern w:val="2"/>
          <w:lang w:eastAsia="en-US"/>
          <w14:ligatures w14:val="standardContextual"/>
        </w:rPr>
      </w:pPr>
      <w:hyperlink w:anchor="_Toc183091350" w:history="1">
        <w:r w:rsidR="003D534F" w:rsidRPr="003359FC">
          <w:rPr>
            <w:rStyle w:val="Hyperlink"/>
            <w:noProof/>
          </w:rPr>
          <w:t>Figure 61: Inserting Data into Borrows Relation</w:t>
        </w:r>
        <w:r w:rsidR="003D534F">
          <w:rPr>
            <w:noProof/>
            <w:webHidden/>
          </w:rPr>
          <w:tab/>
        </w:r>
        <w:r w:rsidR="003D534F">
          <w:rPr>
            <w:noProof/>
            <w:webHidden/>
          </w:rPr>
          <w:fldChar w:fldCharType="begin"/>
        </w:r>
        <w:r w:rsidR="003D534F">
          <w:rPr>
            <w:noProof/>
            <w:webHidden/>
          </w:rPr>
          <w:instrText xml:space="preserve"> PAGEREF _Toc183091350 \h </w:instrText>
        </w:r>
        <w:r w:rsidR="003D534F">
          <w:rPr>
            <w:noProof/>
            <w:webHidden/>
          </w:rPr>
        </w:r>
        <w:r w:rsidR="003D534F">
          <w:rPr>
            <w:noProof/>
            <w:webHidden/>
          </w:rPr>
          <w:fldChar w:fldCharType="separate"/>
        </w:r>
        <w:r>
          <w:rPr>
            <w:noProof/>
            <w:webHidden/>
          </w:rPr>
          <w:t>73</w:t>
        </w:r>
        <w:r w:rsidR="003D534F">
          <w:rPr>
            <w:noProof/>
            <w:webHidden/>
          </w:rPr>
          <w:fldChar w:fldCharType="end"/>
        </w:r>
      </w:hyperlink>
    </w:p>
    <w:p w14:paraId="14A3786D" w14:textId="03FAEA1A" w:rsidR="003D534F" w:rsidRDefault="00626CE8">
      <w:pPr>
        <w:pStyle w:val="TableofFigures"/>
        <w:tabs>
          <w:tab w:val="right" w:leader="dot" w:pos="9350"/>
        </w:tabs>
        <w:rPr>
          <w:noProof/>
          <w:kern w:val="2"/>
          <w:lang w:eastAsia="en-US"/>
          <w14:ligatures w14:val="standardContextual"/>
        </w:rPr>
      </w:pPr>
      <w:hyperlink w:anchor="_Toc183091351" w:history="1">
        <w:r w:rsidR="003D534F" w:rsidRPr="003359FC">
          <w:rPr>
            <w:rStyle w:val="Hyperlink"/>
            <w:noProof/>
          </w:rPr>
          <w:t>Figure 62: Inserting Data into Sale_to_Rent Relation</w:t>
        </w:r>
        <w:r w:rsidR="003D534F">
          <w:rPr>
            <w:noProof/>
            <w:webHidden/>
          </w:rPr>
          <w:tab/>
        </w:r>
        <w:r w:rsidR="003D534F">
          <w:rPr>
            <w:noProof/>
            <w:webHidden/>
          </w:rPr>
          <w:fldChar w:fldCharType="begin"/>
        </w:r>
        <w:r w:rsidR="003D534F">
          <w:rPr>
            <w:noProof/>
            <w:webHidden/>
          </w:rPr>
          <w:instrText xml:space="preserve"> PAGEREF _Toc183091351 \h </w:instrText>
        </w:r>
        <w:r w:rsidR="003D534F">
          <w:rPr>
            <w:noProof/>
            <w:webHidden/>
          </w:rPr>
        </w:r>
        <w:r w:rsidR="003D534F">
          <w:rPr>
            <w:noProof/>
            <w:webHidden/>
          </w:rPr>
          <w:fldChar w:fldCharType="separate"/>
        </w:r>
        <w:r>
          <w:rPr>
            <w:noProof/>
            <w:webHidden/>
          </w:rPr>
          <w:t>74</w:t>
        </w:r>
        <w:r w:rsidR="003D534F">
          <w:rPr>
            <w:noProof/>
            <w:webHidden/>
          </w:rPr>
          <w:fldChar w:fldCharType="end"/>
        </w:r>
      </w:hyperlink>
    </w:p>
    <w:p w14:paraId="5E4F9CBA" w14:textId="58ACC0D2" w:rsidR="003D534F" w:rsidRDefault="00626CE8">
      <w:pPr>
        <w:pStyle w:val="TableofFigures"/>
        <w:tabs>
          <w:tab w:val="right" w:leader="dot" w:pos="9350"/>
        </w:tabs>
        <w:rPr>
          <w:noProof/>
          <w:kern w:val="2"/>
          <w:lang w:eastAsia="en-US"/>
          <w14:ligatures w14:val="standardContextual"/>
        </w:rPr>
      </w:pPr>
      <w:hyperlink w:anchor="_Toc183091352" w:history="1">
        <w:r w:rsidR="003D534F" w:rsidRPr="003359FC">
          <w:rPr>
            <w:rStyle w:val="Hyperlink"/>
            <w:noProof/>
          </w:rPr>
          <w:t>Figure 63: Complex Transcation: Top 5 Borrowed Books</w:t>
        </w:r>
        <w:r w:rsidR="003D534F">
          <w:rPr>
            <w:noProof/>
            <w:webHidden/>
          </w:rPr>
          <w:tab/>
        </w:r>
        <w:r w:rsidR="003D534F">
          <w:rPr>
            <w:noProof/>
            <w:webHidden/>
          </w:rPr>
          <w:fldChar w:fldCharType="begin"/>
        </w:r>
        <w:r w:rsidR="003D534F">
          <w:rPr>
            <w:noProof/>
            <w:webHidden/>
          </w:rPr>
          <w:instrText xml:space="preserve"> PAGEREF _Toc183091352 \h </w:instrText>
        </w:r>
        <w:r w:rsidR="003D534F">
          <w:rPr>
            <w:noProof/>
            <w:webHidden/>
          </w:rPr>
        </w:r>
        <w:r w:rsidR="003D534F">
          <w:rPr>
            <w:noProof/>
            <w:webHidden/>
          </w:rPr>
          <w:fldChar w:fldCharType="separate"/>
        </w:r>
        <w:r>
          <w:rPr>
            <w:noProof/>
            <w:webHidden/>
          </w:rPr>
          <w:t>93</w:t>
        </w:r>
        <w:r w:rsidR="003D534F">
          <w:rPr>
            <w:noProof/>
            <w:webHidden/>
          </w:rPr>
          <w:fldChar w:fldCharType="end"/>
        </w:r>
      </w:hyperlink>
    </w:p>
    <w:p w14:paraId="2F3C6F14" w14:textId="78F39F8F" w:rsidR="003D534F" w:rsidRDefault="00626CE8">
      <w:pPr>
        <w:pStyle w:val="TableofFigures"/>
        <w:tabs>
          <w:tab w:val="right" w:leader="dot" w:pos="9350"/>
        </w:tabs>
        <w:rPr>
          <w:noProof/>
          <w:kern w:val="2"/>
          <w:lang w:eastAsia="en-US"/>
          <w14:ligatures w14:val="standardContextual"/>
        </w:rPr>
      </w:pPr>
      <w:hyperlink w:anchor="_Toc183091353" w:history="1">
        <w:r w:rsidR="003D534F" w:rsidRPr="003359FC">
          <w:rPr>
            <w:rStyle w:val="Hyperlink"/>
            <w:noProof/>
          </w:rPr>
          <w:t>Figure 64: Complex Transaction 2: Customers with Unreturned Books</w:t>
        </w:r>
        <w:r w:rsidR="003D534F">
          <w:rPr>
            <w:noProof/>
            <w:webHidden/>
          </w:rPr>
          <w:tab/>
        </w:r>
        <w:r w:rsidR="003D534F">
          <w:rPr>
            <w:noProof/>
            <w:webHidden/>
          </w:rPr>
          <w:fldChar w:fldCharType="begin"/>
        </w:r>
        <w:r w:rsidR="003D534F">
          <w:rPr>
            <w:noProof/>
            <w:webHidden/>
          </w:rPr>
          <w:instrText xml:space="preserve"> PAGEREF _Toc183091353 \h </w:instrText>
        </w:r>
        <w:r w:rsidR="003D534F">
          <w:rPr>
            <w:noProof/>
            <w:webHidden/>
          </w:rPr>
        </w:r>
        <w:r w:rsidR="003D534F">
          <w:rPr>
            <w:noProof/>
            <w:webHidden/>
          </w:rPr>
          <w:fldChar w:fldCharType="separate"/>
        </w:r>
        <w:r>
          <w:rPr>
            <w:noProof/>
            <w:webHidden/>
          </w:rPr>
          <w:t>95</w:t>
        </w:r>
        <w:r w:rsidR="003D534F">
          <w:rPr>
            <w:noProof/>
            <w:webHidden/>
          </w:rPr>
          <w:fldChar w:fldCharType="end"/>
        </w:r>
      </w:hyperlink>
    </w:p>
    <w:p w14:paraId="3C7E0E22" w14:textId="0931644C" w:rsidR="003D534F" w:rsidRDefault="00626CE8">
      <w:pPr>
        <w:pStyle w:val="TableofFigures"/>
        <w:tabs>
          <w:tab w:val="right" w:leader="dot" w:pos="9350"/>
        </w:tabs>
        <w:rPr>
          <w:noProof/>
          <w:kern w:val="2"/>
          <w:lang w:eastAsia="en-US"/>
          <w14:ligatures w14:val="standardContextual"/>
        </w:rPr>
      </w:pPr>
      <w:hyperlink w:anchor="_Toc183091354" w:history="1">
        <w:r w:rsidR="003D534F" w:rsidRPr="003359FC">
          <w:rPr>
            <w:rStyle w:val="Hyperlink"/>
            <w:noProof/>
          </w:rPr>
          <w:t>Figure 65: Complex Transaction 3: Branch with High Number of Rentals</w:t>
        </w:r>
        <w:r w:rsidR="003D534F">
          <w:rPr>
            <w:noProof/>
            <w:webHidden/>
          </w:rPr>
          <w:tab/>
        </w:r>
        <w:r w:rsidR="003D534F">
          <w:rPr>
            <w:noProof/>
            <w:webHidden/>
          </w:rPr>
          <w:fldChar w:fldCharType="begin"/>
        </w:r>
        <w:r w:rsidR="003D534F">
          <w:rPr>
            <w:noProof/>
            <w:webHidden/>
          </w:rPr>
          <w:instrText xml:space="preserve"> PAGEREF _Toc183091354 \h </w:instrText>
        </w:r>
        <w:r w:rsidR="003D534F">
          <w:rPr>
            <w:noProof/>
            <w:webHidden/>
          </w:rPr>
        </w:r>
        <w:r w:rsidR="003D534F">
          <w:rPr>
            <w:noProof/>
            <w:webHidden/>
          </w:rPr>
          <w:fldChar w:fldCharType="separate"/>
        </w:r>
        <w:r>
          <w:rPr>
            <w:noProof/>
            <w:webHidden/>
          </w:rPr>
          <w:t>96</w:t>
        </w:r>
        <w:r w:rsidR="003D534F">
          <w:rPr>
            <w:noProof/>
            <w:webHidden/>
          </w:rPr>
          <w:fldChar w:fldCharType="end"/>
        </w:r>
      </w:hyperlink>
    </w:p>
    <w:p w14:paraId="4AF10D36" w14:textId="4F1E3073" w:rsidR="003D534F" w:rsidRDefault="00626CE8">
      <w:pPr>
        <w:pStyle w:val="TableofFigures"/>
        <w:tabs>
          <w:tab w:val="right" w:leader="dot" w:pos="9350"/>
        </w:tabs>
        <w:rPr>
          <w:noProof/>
          <w:kern w:val="2"/>
          <w:lang w:eastAsia="en-US"/>
          <w14:ligatures w14:val="standardContextual"/>
        </w:rPr>
      </w:pPr>
      <w:hyperlink w:anchor="_Toc183091355" w:history="1">
        <w:r w:rsidR="003D534F" w:rsidRPr="003359FC">
          <w:rPr>
            <w:rStyle w:val="Hyperlink"/>
            <w:noProof/>
          </w:rPr>
          <w:t>Figure 66: Compelx Transaction 4: Customer with Total Spendings and most Visited Branch</w:t>
        </w:r>
        <w:r w:rsidR="003D534F">
          <w:rPr>
            <w:noProof/>
            <w:webHidden/>
          </w:rPr>
          <w:tab/>
        </w:r>
        <w:r w:rsidR="003D534F">
          <w:rPr>
            <w:noProof/>
            <w:webHidden/>
          </w:rPr>
          <w:fldChar w:fldCharType="begin"/>
        </w:r>
        <w:r w:rsidR="003D534F">
          <w:rPr>
            <w:noProof/>
            <w:webHidden/>
          </w:rPr>
          <w:instrText xml:space="preserve"> PAGEREF _Toc183091355 \h </w:instrText>
        </w:r>
        <w:r w:rsidR="003D534F">
          <w:rPr>
            <w:noProof/>
            <w:webHidden/>
          </w:rPr>
        </w:r>
        <w:r w:rsidR="003D534F">
          <w:rPr>
            <w:noProof/>
            <w:webHidden/>
          </w:rPr>
          <w:fldChar w:fldCharType="separate"/>
        </w:r>
        <w:r>
          <w:rPr>
            <w:noProof/>
            <w:webHidden/>
          </w:rPr>
          <w:t>98</w:t>
        </w:r>
        <w:r w:rsidR="003D534F">
          <w:rPr>
            <w:noProof/>
            <w:webHidden/>
          </w:rPr>
          <w:fldChar w:fldCharType="end"/>
        </w:r>
      </w:hyperlink>
    </w:p>
    <w:p w14:paraId="1C94A8CF" w14:textId="26C39402" w:rsidR="003D534F" w:rsidRDefault="00626CE8">
      <w:pPr>
        <w:pStyle w:val="TableofFigures"/>
        <w:tabs>
          <w:tab w:val="right" w:leader="dot" w:pos="9350"/>
        </w:tabs>
        <w:rPr>
          <w:noProof/>
          <w:kern w:val="2"/>
          <w:lang w:eastAsia="en-US"/>
          <w14:ligatures w14:val="standardContextual"/>
        </w:rPr>
      </w:pPr>
      <w:hyperlink w:anchor="_Toc183091356" w:history="1">
        <w:r w:rsidR="003D534F" w:rsidRPr="003359FC">
          <w:rPr>
            <w:rStyle w:val="Hyperlink"/>
            <w:noProof/>
          </w:rPr>
          <w:t>Figure 67: Complex Transaction 5: Categorization of Customers</w:t>
        </w:r>
        <w:r w:rsidR="003D534F">
          <w:rPr>
            <w:noProof/>
            <w:webHidden/>
          </w:rPr>
          <w:tab/>
        </w:r>
        <w:r w:rsidR="003D534F">
          <w:rPr>
            <w:noProof/>
            <w:webHidden/>
          </w:rPr>
          <w:fldChar w:fldCharType="begin"/>
        </w:r>
        <w:r w:rsidR="003D534F">
          <w:rPr>
            <w:noProof/>
            <w:webHidden/>
          </w:rPr>
          <w:instrText xml:space="preserve"> PAGEREF _Toc183091356 \h </w:instrText>
        </w:r>
        <w:r w:rsidR="003D534F">
          <w:rPr>
            <w:noProof/>
            <w:webHidden/>
          </w:rPr>
        </w:r>
        <w:r w:rsidR="003D534F">
          <w:rPr>
            <w:noProof/>
            <w:webHidden/>
          </w:rPr>
          <w:fldChar w:fldCharType="separate"/>
        </w:r>
        <w:r>
          <w:rPr>
            <w:noProof/>
            <w:webHidden/>
          </w:rPr>
          <w:t>101</w:t>
        </w:r>
        <w:r w:rsidR="003D534F">
          <w:rPr>
            <w:noProof/>
            <w:webHidden/>
          </w:rPr>
          <w:fldChar w:fldCharType="end"/>
        </w:r>
      </w:hyperlink>
    </w:p>
    <w:p w14:paraId="0E1CDF06" w14:textId="208643B0" w:rsidR="003D534F" w:rsidRDefault="00626CE8">
      <w:pPr>
        <w:pStyle w:val="TableofFigures"/>
        <w:tabs>
          <w:tab w:val="right" w:leader="dot" w:pos="9350"/>
        </w:tabs>
        <w:rPr>
          <w:noProof/>
          <w:kern w:val="2"/>
          <w:lang w:eastAsia="en-US"/>
          <w14:ligatures w14:val="standardContextual"/>
        </w:rPr>
      </w:pPr>
      <w:hyperlink w:anchor="_Toc183091357" w:history="1">
        <w:r w:rsidR="003D534F" w:rsidRPr="003359FC">
          <w:rPr>
            <w:rStyle w:val="Hyperlink"/>
            <w:noProof/>
          </w:rPr>
          <w:t>Figure 68: Complex Transaction 6: Top 5 Suppliers</w:t>
        </w:r>
        <w:r w:rsidR="003D534F">
          <w:rPr>
            <w:noProof/>
            <w:webHidden/>
          </w:rPr>
          <w:tab/>
        </w:r>
        <w:r w:rsidR="003D534F">
          <w:rPr>
            <w:noProof/>
            <w:webHidden/>
          </w:rPr>
          <w:fldChar w:fldCharType="begin"/>
        </w:r>
        <w:r w:rsidR="003D534F">
          <w:rPr>
            <w:noProof/>
            <w:webHidden/>
          </w:rPr>
          <w:instrText xml:space="preserve"> PAGEREF _Toc183091357 \h </w:instrText>
        </w:r>
        <w:r w:rsidR="003D534F">
          <w:rPr>
            <w:noProof/>
            <w:webHidden/>
          </w:rPr>
        </w:r>
        <w:r w:rsidR="003D534F">
          <w:rPr>
            <w:noProof/>
            <w:webHidden/>
          </w:rPr>
          <w:fldChar w:fldCharType="separate"/>
        </w:r>
        <w:r>
          <w:rPr>
            <w:noProof/>
            <w:webHidden/>
          </w:rPr>
          <w:t>103</w:t>
        </w:r>
        <w:r w:rsidR="003D534F">
          <w:rPr>
            <w:noProof/>
            <w:webHidden/>
          </w:rPr>
          <w:fldChar w:fldCharType="end"/>
        </w:r>
      </w:hyperlink>
    </w:p>
    <w:p w14:paraId="04A4AA25" w14:textId="6F1B66F9" w:rsidR="003D534F" w:rsidRDefault="00626CE8">
      <w:pPr>
        <w:pStyle w:val="TableofFigures"/>
        <w:tabs>
          <w:tab w:val="right" w:leader="dot" w:pos="9350"/>
        </w:tabs>
        <w:rPr>
          <w:noProof/>
          <w:kern w:val="2"/>
          <w:lang w:eastAsia="en-US"/>
          <w14:ligatures w14:val="standardContextual"/>
        </w:rPr>
      </w:pPr>
      <w:hyperlink w:anchor="_Toc183091358" w:history="1">
        <w:r w:rsidR="003D534F" w:rsidRPr="003359FC">
          <w:rPr>
            <w:rStyle w:val="Hyperlink"/>
            <w:noProof/>
          </w:rPr>
          <w:t>Figure 69: Complex Transaction 7: Customers Purchasing more than one time from a Branch</w:t>
        </w:r>
        <w:r w:rsidR="003D534F">
          <w:rPr>
            <w:noProof/>
            <w:webHidden/>
          </w:rPr>
          <w:tab/>
        </w:r>
        <w:r w:rsidR="003D534F">
          <w:rPr>
            <w:noProof/>
            <w:webHidden/>
          </w:rPr>
          <w:fldChar w:fldCharType="begin"/>
        </w:r>
        <w:r w:rsidR="003D534F">
          <w:rPr>
            <w:noProof/>
            <w:webHidden/>
          </w:rPr>
          <w:instrText xml:space="preserve"> PAGEREF _Toc183091358 \h </w:instrText>
        </w:r>
        <w:r w:rsidR="003D534F">
          <w:rPr>
            <w:noProof/>
            <w:webHidden/>
          </w:rPr>
        </w:r>
        <w:r w:rsidR="003D534F">
          <w:rPr>
            <w:noProof/>
            <w:webHidden/>
          </w:rPr>
          <w:fldChar w:fldCharType="separate"/>
        </w:r>
        <w:r>
          <w:rPr>
            <w:noProof/>
            <w:webHidden/>
          </w:rPr>
          <w:t>105</w:t>
        </w:r>
        <w:r w:rsidR="003D534F">
          <w:rPr>
            <w:noProof/>
            <w:webHidden/>
          </w:rPr>
          <w:fldChar w:fldCharType="end"/>
        </w:r>
      </w:hyperlink>
    </w:p>
    <w:p w14:paraId="3C20136D" w14:textId="03D979D6" w:rsidR="003D534F" w:rsidRDefault="00626CE8">
      <w:pPr>
        <w:pStyle w:val="TableofFigures"/>
        <w:tabs>
          <w:tab w:val="right" w:leader="dot" w:pos="9350"/>
        </w:tabs>
        <w:rPr>
          <w:noProof/>
          <w:kern w:val="2"/>
          <w:lang w:eastAsia="en-US"/>
          <w14:ligatures w14:val="standardContextual"/>
        </w:rPr>
      </w:pPr>
      <w:hyperlink w:anchor="_Toc183091359" w:history="1">
        <w:r w:rsidR="003D534F" w:rsidRPr="003359FC">
          <w:rPr>
            <w:rStyle w:val="Hyperlink"/>
            <w:noProof/>
          </w:rPr>
          <w:t>Figure 70: Complex Transaction 8: Staff Managing Highest Number of Items</w:t>
        </w:r>
        <w:r w:rsidR="003D534F">
          <w:rPr>
            <w:noProof/>
            <w:webHidden/>
          </w:rPr>
          <w:tab/>
        </w:r>
        <w:r w:rsidR="003D534F">
          <w:rPr>
            <w:noProof/>
            <w:webHidden/>
          </w:rPr>
          <w:fldChar w:fldCharType="begin"/>
        </w:r>
        <w:r w:rsidR="003D534F">
          <w:rPr>
            <w:noProof/>
            <w:webHidden/>
          </w:rPr>
          <w:instrText xml:space="preserve"> PAGEREF _Toc183091359 \h </w:instrText>
        </w:r>
        <w:r w:rsidR="003D534F">
          <w:rPr>
            <w:noProof/>
            <w:webHidden/>
          </w:rPr>
        </w:r>
        <w:r w:rsidR="003D534F">
          <w:rPr>
            <w:noProof/>
            <w:webHidden/>
          </w:rPr>
          <w:fldChar w:fldCharType="separate"/>
        </w:r>
        <w:r>
          <w:rPr>
            <w:noProof/>
            <w:webHidden/>
          </w:rPr>
          <w:t>106</w:t>
        </w:r>
        <w:r w:rsidR="003D534F">
          <w:rPr>
            <w:noProof/>
            <w:webHidden/>
          </w:rPr>
          <w:fldChar w:fldCharType="end"/>
        </w:r>
      </w:hyperlink>
    </w:p>
    <w:p w14:paraId="3596091A" w14:textId="77BD89C4" w:rsidR="003D534F" w:rsidRDefault="00626CE8">
      <w:pPr>
        <w:pStyle w:val="TableofFigures"/>
        <w:tabs>
          <w:tab w:val="right" w:leader="dot" w:pos="9350"/>
        </w:tabs>
        <w:rPr>
          <w:noProof/>
          <w:kern w:val="2"/>
          <w:lang w:eastAsia="en-US"/>
          <w14:ligatures w14:val="standardContextual"/>
        </w:rPr>
      </w:pPr>
      <w:hyperlink w:anchor="_Toc183091360" w:history="1">
        <w:r w:rsidR="003D534F" w:rsidRPr="003359FC">
          <w:rPr>
            <w:rStyle w:val="Hyperlink"/>
            <w:noProof/>
          </w:rPr>
          <w:t>Figure 71: Complex Transaction 9: Library Branches Low on Inventory</w:t>
        </w:r>
        <w:r w:rsidR="003D534F">
          <w:rPr>
            <w:noProof/>
            <w:webHidden/>
          </w:rPr>
          <w:tab/>
        </w:r>
        <w:r w:rsidR="003D534F">
          <w:rPr>
            <w:noProof/>
            <w:webHidden/>
          </w:rPr>
          <w:fldChar w:fldCharType="begin"/>
        </w:r>
        <w:r w:rsidR="003D534F">
          <w:rPr>
            <w:noProof/>
            <w:webHidden/>
          </w:rPr>
          <w:instrText xml:space="preserve"> PAGEREF _Toc183091360 \h </w:instrText>
        </w:r>
        <w:r w:rsidR="003D534F">
          <w:rPr>
            <w:noProof/>
            <w:webHidden/>
          </w:rPr>
        </w:r>
        <w:r w:rsidR="003D534F">
          <w:rPr>
            <w:noProof/>
            <w:webHidden/>
          </w:rPr>
          <w:fldChar w:fldCharType="separate"/>
        </w:r>
        <w:r>
          <w:rPr>
            <w:noProof/>
            <w:webHidden/>
          </w:rPr>
          <w:t>108</w:t>
        </w:r>
        <w:r w:rsidR="003D534F">
          <w:rPr>
            <w:noProof/>
            <w:webHidden/>
          </w:rPr>
          <w:fldChar w:fldCharType="end"/>
        </w:r>
      </w:hyperlink>
    </w:p>
    <w:p w14:paraId="57E7EF61" w14:textId="6CB5D9C5" w:rsidR="003D534F" w:rsidRDefault="00626CE8">
      <w:pPr>
        <w:pStyle w:val="TableofFigures"/>
        <w:tabs>
          <w:tab w:val="right" w:leader="dot" w:pos="9350"/>
        </w:tabs>
        <w:rPr>
          <w:noProof/>
          <w:kern w:val="2"/>
          <w:lang w:eastAsia="en-US"/>
          <w14:ligatures w14:val="standardContextual"/>
        </w:rPr>
      </w:pPr>
      <w:hyperlink w:anchor="_Toc183091361" w:history="1">
        <w:r w:rsidR="003D534F" w:rsidRPr="003359FC">
          <w:rPr>
            <w:rStyle w:val="Hyperlink"/>
            <w:noProof/>
          </w:rPr>
          <w:t>Figure 72: Complex Transaction 10: Total Revenue from Sales by Library Branch</w:t>
        </w:r>
        <w:r w:rsidR="003D534F">
          <w:rPr>
            <w:noProof/>
            <w:webHidden/>
          </w:rPr>
          <w:tab/>
        </w:r>
        <w:r w:rsidR="003D534F">
          <w:rPr>
            <w:noProof/>
            <w:webHidden/>
          </w:rPr>
          <w:fldChar w:fldCharType="begin"/>
        </w:r>
        <w:r w:rsidR="003D534F">
          <w:rPr>
            <w:noProof/>
            <w:webHidden/>
          </w:rPr>
          <w:instrText xml:space="preserve"> PAGEREF _Toc183091361 \h </w:instrText>
        </w:r>
        <w:r w:rsidR="003D534F">
          <w:rPr>
            <w:noProof/>
            <w:webHidden/>
          </w:rPr>
        </w:r>
        <w:r w:rsidR="003D534F">
          <w:rPr>
            <w:noProof/>
            <w:webHidden/>
          </w:rPr>
          <w:fldChar w:fldCharType="separate"/>
        </w:r>
        <w:r>
          <w:rPr>
            <w:noProof/>
            <w:webHidden/>
          </w:rPr>
          <w:t>110</w:t>
        </w:r>
        <w:r w:rsidR="003D534F">
          <w:rPr>
            <w:noProof/>
            <w:webHidden/>
          </w:rPr>
          <w:fldChar w:fldCharType="end"/>
        </w:r>
      </w:hyperlink>
    </w:p>
    <w:p w14:paraId="77D73A45" w14:textId="49FE446B" w:rsidR="003D534F" w:rsidRDefault="00626CE8">
      <w:pPr>
        <w:pStyle w:val="TableofFigures"/>
        <w:tabs>
          <w:tab w:val="right" w:leader="dot" w:pos="9350"/>
        </w:tabs>
        <w:rPr>
          <w:noProof/>
          <w:kern w:val="2"/>
          <w:lang w:eastAsia="en-US"/>
          <w14:ligatures w14:val="standardContextual"/>
        </w:rPr>
      </w:pPr>
      <w:hyperlink w:anchor="_Toc183091362" w:history="1">
        <w:r w:rsidR="003D534F" w:rsidRPr="003359FC">
          <w:rPr>
            <w:rStyle w:val="Hyperlink"/>
            <w:noProof/>
          </w:rPr>
          <w:t>Figure 73: Complex Transaction 11: Customers Borrowing and Selling Same Book Title</w:t>
        </w:r>
        <w:r w:rsidR="003D534F">
          <w:rPr>
            <w:noProof/>
            <w:webHidden/>
          </w:rPr>
          <w:tab/>
        </w:r>
        <w:r w:rsidR="003D534F">
          <w:rPr>
            <w:noProof/>
            <w:webHidden/>
          </w:rPr>
          <w:fldChar w:fldCharType="begin"/>
        </w:r>
        <w:r w:rsidR="003D534F">
          <w:rPr>
            <w:noProof/>
            <w:webHidden/>
          </w:rPr>
          <w:instrText xml:space="preserve"> PAGEREF _Toc183091362 \h </w:instrText>
        </w:r>
        <w:r w:rsidR="003D534F">
          <w:rPr>
            <w:noProof/>
            <w:webHidden/>
          </w:rPr>
        </w:r>
        <w:r w:rsidR="003D534F">
          <w:rPr>
            <w:noProof/>
            <w:webHidden/>
          </w:rPr>
          <w:fldChar w:fldCharType="separate"/>
        </w:r>
        <w:r>
          <w:rPr>
            <w:noProof/>
            <w:webHidden/>
          </w:rPr>
          <w:t>112</w:t>
        </w:r>
        <w:r w:rsidR="003D534F">
          <w:rPr>
            <w:noProof/>
            <w:webHidden/>
          </w:rPr>
          <w:fldChar w:fldCharType="end"/>
        </w:r>
      </w:hyperlink>
    </w:p>
    <w:p w14:paraId="16E367B3" w14:textId="49E742DA" w:rsidR="003D534F" w:rsidRDefault="00626CE8">
      <w:pPr>
        <w:pStyle w:val="TableofFigures"/>
        <w:tabs>
          <w:tab w:val="right" w:leader="dot" w:pos="9350"/>
        </w:tabs>
        <w:rPr>
          <w:noProof/>
          <w:kern w:val="2"/>
          <w:lang w:eastAsia="en-US"/>
          <w14:ligatures w14:val="standardContextual"/>
        </w:rPr>
      </w:pPr>
      <w:hyperlink w:anchor="_Toc183091363" w:history="1">
        <w:r w:rsidR="003D534F" w:rsidRPr="003359FC">
          <w:rPr>
            <w:rStyle w:val="Hyperlink"/>
            <w:noProof/>
          </w:rPr>
          <w:t>Figure 74: Librarians Working Most Hours across all Branches</w:t>
        </w:r>
        <w:r w:rsidR="003D534F">
          <w:rPr>
            <w:noProof/>
            <w:webHidden/>
          </w:rPr>
          <w:tab/>
        </w:r>
        <w:r w:rsidR="003D534F">
          <w:rPr>
            <w:noProof/>
            <w:webHidden/>
          </w:rPr>
          <w:fldChar w:fldCharType="begin"/>
        </w:r>
        <w:r w:rsidR="003D534F">
          <w:rPr>
            <w:noProof/>
            <w:webHidden/>
          </w:rPr>
          <w:instrText xml:space="preserve"> PAGEREF _Toc183091363 \h </w:instrText>
        </w:r>
        <w:r w:rsidR="003D534F">
          <w:rPr>
            <w:noProof/>
            <w:webHidden/>
          </w:rPr>
        </w:r>
        <w:r w:rsidR="003D534F">
          <w:rPr>
            <w:noProof/>
            <w:webHidden/>
          </w:rPr>
          <w:fldChar w:fldCharType="separate"/>
        </w:r>
        <w:r>
          <w:rPr>
            <w:noProof/>
            <w:webHidden/>
          </w:rPr>
          <w:t>113</w:t>
        </w:r>
        <w:r w:rsidR="003D534F">
          <w:rPr>
            <w:noProof/>
            <w:webHidden/>
          </w:rPr>
          <w:fldChar w:fldCharType="end"/>
        </w:r>
      </w:hyperlink>
    </w:p>
    <w:p w14:paraId="2D0DF09B" w14:textId="3BB3B8AD" w:rsidR="003D534F" w:rsidRDefault="00626CE8">
      <w:pPr>
        <w:pStyle w:val="TableofFigures"/>
        <w:tabs>
          <w:tab w:val="right" w:leader="dot" w:pos="9350"/>
        </w:tabs>
        <w:rPr>
          <w:noProof/>
          <w:kern w:val="2"/>
          <w:lang w:eastAsia="en-US"/>
          <w14:ligatures w14:val="standardContextual"/>
        </w:rPr>
      </w:pPr>
      <w:hyperlink w:anchor="_Toc183091364" w:history="1">
        <w:r w:rsidR="003D534F" w:rsidRPr="003359FC">
          <w:rPr>
            <w:rStyle w:val="Hyperlink"/>
            <w:noProof/>
          </w:rPr>
          <w:t>Figure 75: View 1: Supplier Supply Summary</w:t>
        </w:r>
        <w:r w:rsidR="003D534F">
          <w:rPr>
            <w:noProof/>
            <w:webHidden/>
          </w:rPr>
          <w:tab/>
        </w:r>
        <w:r w:rsidR="003D534F">
          <w:rPr>
            <w:noProof/>
            <w:webHidden/>
          </w:rPr>
          <w:fldChar w:fldCharType="begin"/>
        </w:r>
        <w:r w:rsidR="003D534F">
          <w:rPr>
            <w:noProof/>
            <w:webHidden/>
          </w:rPr>
          <w:instrText xml:space="preserve"> PAGEREF _Toc183091364 \h </w:instrText>
        </w:r>
        <w:r w:rsidR="003D534F">
          <w:rPr>
            <w:noProof/>
            <w:webHidden/>
          </w:rPr>
        </w:r>
        <w:r w:rsidR="003D534F">
          <w:rPr>
            <w:noProof/>
            <w:webHidden/>
          </w:rPr>
          <w:fldChar w:fldCharType="separate"/>
        </w:r>
        <w:r>
          <w:rPr>
            <w:noProof/>
            <w:webHidden/>
          </w:rPr>
          <w:t>116</w:t>
        </w:r>
        <w:r w:rsidR="003D534F">
          <w:rPr>
            <w:noProof/>
            <w:webHidden/>
          </w:rPr>
          <w:fldChar w:fldCharType="end"/>
        </w:r>
      </w:hyperlink>
    </w:p>
    <w:p w14:paraId="0AD43517" w14:textId="1007BDF3" w:rsidR="003D534F" w:rsidRDefault="00626CE8">
      <w:pPr>
        <w:pStyle w:val="TableofFigures"/>
        <w:tabs>
          <w:tab w:val="right" w:leader="dot" w:pos="9350"/>
        </w:tabs>
        <w:rPr>
          <w:noProof/>
          <w:kern w:val="2"/>
          <w:lang w:eastAsia="en-US"/>
          <w14:ligatures w14:val="standardContextual"/>
        </w:rPr>
      </w:pPr>
      <w:hyperlink w:anchor="_Toc183091365" w:history="1">
        <w:r w:rsidR="003D534F" w:rsidRPr="003359FC">
          <w:rPr>
            <w:rStyle w:val="Hyperlink"/>
            <w:noProof/>
          </w:rPr>
          <w:t>Figure 77: Trigger 1: Updating Quantity after a Purchase</w:t>
        </w:r>
        <w:r w:rsidR="003D534F">
          <w:rPr>
            <w:noProof/>
            <w:webHidden/>
          </w:rPr>
          <w:tab/>
        </w:r>
        <w:r w:rsidR="003D534F">
          <w:rPr>
            <w:noProof/>
            <w:webHidden/>
          </w:rPr>
          <w:fldChar w:fldCharType="begin"/>
        </w:r>
        <w:r w:rsidR="003D534F">
          <w:rPr>
            <w:noProof/>
            <w:webHidden/>
          </w:rPr>
          <w:instrText xml:space="preserve"> PAGEREF _Toc183091365 \h </w:instrText>
        </w:r>
        <w:r w:rsidR="003D534F">
          <w:rPr>
            <w:noProof/>
            <w:webHidden/>
          </w:rPr>
        </w:r>
        <w:r w:rsidR="003D534F">
          <w:rPr>
            <w:noProof/>
            <w:webHidden/>
          </w:rPr>
          <w:fldChar w:fldCharType="separate"/>
        </w:r>
        <w:r>
          <w:rPr>
            <w:noProof/>
            <w:webHidden/>
          </w:rPr>
          <w:t>118</w:t>
        </w:r>
        <w:r w:rsidR="003D534F">
          <w:rPr>
            <w:noProof/>
            <w:webHidden/>
          </w:rPr>
          <w:fldChar w:fldCharType="end"/>
        </w:r>
      </w:hyperlink>
    </w:p>
    <w:p w14:paraId="0A05717A" w14:textId="4F919FBB" w:rsidR="003D534F" w:rsidRDefault="00626CE8">
      <w:pPr>
        <w:pStyle w:val="TableofFigures"/>
        <w:tabs>
          <w:tab w:val="right" w:leader="dot" w:pos="9350"/>
        </w:tabs>
        <w:rPr>
          <w:noProof/>
          <w:kern w:val="2"/>
          <w:lang w:eastAsia="en-US"/>
          <w14:ligatures w14:val="standardContextual"/>
        </w:rPr>
      </w:pPr>
      <w:hyperlink w:anchor="_Toc183091366" w:history="1">
        <w:r w:rsidR="003D534F" w:rsidRPr="003359FC">
          <w:rPr>
            <w:rStyle w:val="Hyperlink"/>
            <w:noProof/>
          </w:rPr>
          <w:t>Figure 78: Trigger 2: Preventing a User from Borrowing if Due Date has passed</w:t>
        </w:r>
        <w:r w:rsidR="003D534F">
          <w:rPr>
            <w:noProof/>
            <w:webHidden/>
          </w:rPr>
          <w:tab/>
        </w:r>
        <w:r w:rsidR="003D534F">
          <w:rPr>
            <w:noProof/>
            <w:webHidden/>
          </w:rPr>
          <w:fldChar w:fldCharType="begin"/>
        </w:r>
        <w:r w:rsidR="003D534F">
          <w:rPr>
            <w:noProof/>
            <w:webHidden/>
          </w:rPr>
          <w:instrText xml:space="preserve"> PAGEREF _Toc183091366 \h </w:instrText>
        </w:r>
        <w:r w:rsidR="003D534F">
          <w:rPr>
            <w:noProof/>
            <w:webHidden/>
          </w:rPr>
          <w:fldChar w:fldCharType="separate"/>
        </w:r>
        <w:r>
          <w:rPr>
            <w:b/>
            <w:bCs/>
            <w:noProof/>
            <w:webHidden/>
          </w:rPr>
          <w:t>Error! Bookmark not defined.</w:t>
        </w:r>
        <w:r w:rsidR="003D534F">
          <w:rPr>
            <w:noProof/>
            <w:webHidden/>
          </w:rPr>
          <w:fldChar w:fldCharType="end"/>
        </w:r>
      </w:hyperlink>
    </w:p>
    <w:p w14:paraId="0DDEF8B1" w14:textId="251BAB85" w:rsidR="003D534F" w:rsidRDefault="00626CE8">
      <w:pPr>
        <w:pStyle w:val="TableofFigures"/>
        <w:tabs>
          <w:tab w:val="right" w:leader="dot" w:pos="9350"/>
        </w:tabs>
        <w:rPr>
          <w:noProof/>
          <w:kern w:val="2"/>
          <w:lang w:eastAsia="en-US"/>
          <w14:ligatures w14:val="standardContextual"/>
        </w:rPr>
      </w:pPr>
      <w:hyperlink w:anchor="_Toc183091367" w:history="1">
        <w:r w:rsidR="003D534F" w:rsidRPr="003359FC">
          <w:rPr>
            <w:rStyle w:val="Hyperlink"/>
            <w:noProof/>
          </w:rPr>
          <w:t>Figure 79: Function 1: Book Availability in a Branch</w:t>
        </w:r>
        <w:r w:rsidR="003D534F">
          <w:rPr>
            <w:noProof/>
            <w:webHidden/>
          </w:rPr>
          <w:tab/>
        </w:r>
        <w:r w:rsidR="003D534F">
          <w:rPr>
            <w:noProof/>
            <w:webHidden/>
          </w:rPr>
          <w:fldChar w:fldCharType="begin"/>
        </w:r>
        <w:r w:rsidR="003D534F">
          <w:rPr>
            <w:noProof/>
            <w:webHidden/>
          </w:rPr>
          <w:instrText xml:space="preserve"> PAGEREF _Toc183091367 \h </w:instrText>
        </w:r>
        <w:r w:rsidR="003D534F">
          <w:rPr>
            <w:noProof/>
            <w:webHidden/>
          </w:rPr>
        </w:r>
        <w:r w:rsidR="003D534F">
          <w:rPr>
            <w:noProof/>
            <w:webHidden/>
          </w:rPr>
          <w:fldChar w:fldCharType="separate"/>
        </w:r>
        <w:r>
          <w:rPr>
            <w:noProof/>
            <w:webHidden/>
          </w:rPr>
          <w:t>123</w:t>
        </w:r>
        <w:r w:rsidR="003D534F">
          <w:rPr>
            <w:noProof/>
            <w:webHidden/>
          </w:rPr>
          <w:fldChar w:fldCharType="end"/>
        </w:r>
      </w:hyperlink>
    </w:p>
    <w:p w14:paraId="3DF74796" w14:textId="75F1DA3D" w:rsidR="003D534F" w:rsidRDefault="00626CE8">
      <w:pPr>
        <w:pStyle w:val="TableofFigures"/>
        <w:tabs>
          <w:tab w:val="right" w:leader="dot" w:pos="9350"/>
        </w:tabs>
        <w:rPr>
          <w:noProof/>
          <w:kern w:val="2"/>
          <w:lang w:eastAsia="en-US"/>
          <w14:ligatures w14:val="standardContextual"/>
        </w:rPr>
      </w:pPr>
      <w:hyperlink w:anchor="_Toc183091368" w:history="1">
        <w:r w:rsidR="003D534F" w:rsidRPr="003359FC">
          <w:rPr>
            <w:rStyle w:val="Hyperlink"/>
            <w:noProof/>
          </w:rPr>
          <w:t>Figure 80: Function 2: Total Inventory Value for a Branch</w:t>
        </w:r>
        <w:r w:rsidR="003D534F">
          <w:rPr>
            <w:noProof/>
            <w:webHidden/>
          </w:rPr>
          <w:tab/>
        </w:r>
        <w:r w:rsidR="003D534F">
          <w:rPr>
            <w:noProof/>
            <w:webHidden/>
          </w:rPr>
          <w:fldChar w:fldCharType="begin"/>
        </w:r>
        <w:r w:rsidR="003D534F">
          <w:rPr>
            <w:noProof/>
            <w:webHidden/>
          </w:rPr>
          <w:instrText xml:space="preserve"> PAGEREF _Toc183091368 \h </w:instrText>
        </w:r>
        <w:r w:rsidR="003D534F">
          <w:rPr>
            <w:noProof/>
            <w:webHidden/>
          </w:rPr>
        </w:r>
        <w:r w:rsidR="003D534F">
          <w:rPr>
            <w:noProof/>
            <w:webHidden/>
          </w:rPr>
          <w:fldChar w:fldCharType="separate"/>
        </w:r>
        <w:r>
          <w:rPr>
            <w:noProof/>
            <w:webHidden/>
          </w:rPr>
          <w:t>125</w:t>
        </w:r>
        <w:r w:rsidR="003D534F">
          <w:rPr>
            <w:noProof/>
            <w:webHidden/>
          </w:rPr>
          <w:fldChar w:fldCharType="end"/>
        </w:r>
      </w:hyperlink>
    </w:p>
    <w:p w14:paraId="5282228D" w14:textId="0900CECC" w:rsidR="003D534F" w:rsidRDefault="00626CE8">
      <w:pPr>
        <w:pStyle w:val="TableofFigures"/>
        <w:tabs>
          <w:tab w:val="right" w:leader="dot" w:pos="9350"/>
        </w:tabs>
        <w:rPr>
          <w:noProof/>
          <w:kern w:val="2"/>
          <w:lang w:eastAsia="en-US"/>
          <w14:ligatures w14:val="standardContextual"/>
        </w:rPr>
      </w:pPr>
      <w:hyperlink w:anchor="_Toc183091369" w:history="1">
        <w:r w:rsidR="003D534F" w:rsidRPr="003359FC">
          <w:rPr>
            <w:rStyle w:val="Hyperlink"/>
            <w:noProof/>
          </w:rPr>
          <w:t>Figure 81: Stored Procedure: Transfer Books among Branches</w:t>
        </w:r>
        <w:r w:rsidR="003D534F">
          <w:rPr>
            <w:noProof/>
            <w:webHidden/>
          </w:rPr>
          <w:tab/>
        </w:r>
        <w:r w:rsidR="003D534F">
          <w:rPr>
            <w:noProof/>
            <w:webHidden/>
          </w:rPr>
          <w:fldChar w:fldCharType="begin"/>
        </w:r>
        <w:r w:rsidR="003D534F">
          <w:rPr>
            <w:noProof/>
            <w:webHidden/>
          </w:rPr>
          <w:instrText xml:space="preserve"> PAGEREF _Toc183091369 \h </w:instrText>
        </w:r>
        <w:r w:rsidR="003D534F">
          <w:rPr>
            <w:noProof/>
            <w:webHidden/>
          </w:rPr>
        </w:r>
        <w:r w:rsidR="003D534F">
          <w:rPr>
            <w:noProof/>
            <w:webHidden/>
          </w:rPr>
          <w:fldChar w:fldCharType="separate"/>
        </w:r>
        <w:r>
          <w:rPr>
            <w:noProof/>
            <w:webHidden/>
          </w:rPr>
          <w:t>127</w:t>
        </w:r>
        <w:r w:rsidR="003D534F">
          <w:rPr>
            <w:noProof/>
            <w:webHidden/>
          </w:rPr>
          <w:fldChar w:fldCharType="end"/>
        </w:r>
      </w:hyperlink>
    </w:p>
    <w:p w14:paraId="65746BFD" w14:textId="40EE0562" w:rsidR="003D534F" w:rsidRDefault="00626CE8">
      <w:pPr>
        <w:pStyle w:val="TableofFigures"/>
        <w:tabs>
          <w:tab w:val="right" w:leader="dot" w:pos="9350"/>
        </w:tabs>
        <w:rPr>
          <w:noProof/>
          <w:kern w:val="2"/>
          <w:lang w:eastAsia="en-US"/>
          <w14:ligatures w14:val="standardContextual"/>
        </w:rPr>
      </w:pPr>
      <w:hyperlink w:anchor="_Toc183091370" w:history="1">
        <w:r w:rsidR="003D534F" w:rsidRPr="003359FC">
          <w:rPr>
            <w:rStyle w:val="Hyperlink"/>
            <w:noProof/>
          </w:rPr>
          <w:t>Figure 82: Trigger and Function: Moving a book from Sale to Rent</w:t>
        </w:r>
        <w:r w:rsidR="003D534F">
          <w:rPr>
            <w:noProof/>
            <w:webHidden/>
          </w:rPr>
          <w:tab/>
        </w:r>
        <w:r w:rsidR="003D534F">
          <w:rPr>
            <w:noProof/>
            <w:webHidden/>
          </w:rPr>
          <w:fldChar w:fldCharType="begin"/>
        </w:r>
        <w:r w:rsidR="003D534F">
          <w:rPr>
            <w:noProof/>
            <w:webHidden/>
          </w:rPr>
          <w:instrText xml:space="preserve"> PAGEREF _Toc183091370 \h </w:instrText>
        </w:r>
        <w:r w:rsidR="003D534F">
          <w:rPr>
            <w:noProof/>
            <w:webHidden/>
          </w:rPr>
        </w:r>
        <w:r w:rsidR="003D534F">
          <w:rPr>
            <w:noProof/>
            <w:webHidden/>
          </w:rPr>
          <w:fldChar w:fldCharType="separate"/>
        </w:r>
        <w:r>
          <w:rPr>
            <w:noProof/>
            <w:webHidden/>
          </w:rPr>
          <w:t>133</w:t>
        </w:r>
        <w:r w:rsidR="003D534F">
          <w:rPr>
            <w:noProof/>
            <w:webHidden/>
          </w:rPr>
          <w:fldChar w:fldCharType="end"/>
        </w:r>
      </w:hyperlink>
    </w:p>
    <w:p w14:paraId="3E5FB0E9" w14:textId="77051561" w:rsidR="003D534F" w:rsidRDefault="00626CE8">
      <w:pPr>
        <w:pStyle w:val="TableofFigures"/>
        <w:tabs>
          <w:tab w:val="right" w:leader="dot" w:pos="9350"/>
        </w:tabs>
        <w:rPr>
          <w:noProof/>
          <w:kern w:val="2"/>
          <w:lang w:eastAsia="en-US"/>
          <w14:ligatures w14:val="standardContextual"/>
        </w:rPr>
      </w:pPr>
      <w:hyperlink w:anchor="_Toc183091371" w:history="1">
        <w:r w:rsidR="003D534F" w:rsidRPr="003359FC">
          <w:rPr>
            <w:rStyle w:val="Hyperlink"/>
            <w:noProof/>
          </w:rPr>
          <w:t>Figure 83: Recursive Query: Track Borrowing Chains for a Book</w:t>
        </w:r>
        <w:r w:rsidR="003D534F">
          <w:rPr>
            <w:noProof/>
            <w:webHidden/>
          </w:rPr>
          <w:tab/>
        </w:r>
        <w:r w:rsidR="003D534F">
          <w:rPr>
            <w:noProof/>
            <w:webHidden/>
          </w:rPr>
          <w:fldChar w:fldCharType="begin"/>
        </w:r>
        <w:r w:rsidR="003D534F">
          <w:rPr>
            <w:noProof/>
            <w:webHidden/>
          </w:rPr>
          <w:instrText xml:space="preserve"> PAGEREF _Toc183091371 \h </w:instrText>
        </w:r>
        <w:r w:rsidR="003D534F">
          <w:rPr>
            <w:noProof/>
            <w:webHidden/>
          </w:rPr>
        </w:r>
        <w:r w:rsidR="003D534F">
          <w:rPr>
            <w:noProof/>
            <w:webHidden/>
          </w:rPr>
          <w:fldChar w:fldCharType="separate"/>
        </w:r>
        <w:r>
          <w:rPr>
            <w:noProof/>
            <w:webHidden/>
          </w:rPr>
          <w:t>135</w:t>
        </w:r>
        <w:r w:rsidR="003D534F">
          <w:rPr>
            <w:noProof/>
            <w:webHidden/>
          </w:rPr>
          <w:fldChar w:fldCharType="end"/>
        </w:r>
      </w:hyperlink>
    </w:p>
    <w:p w14:paraId="7812B8FA" w14:textId="67AB518A" w:rsidR="003D534F" w:rsidRDefault="00626CE8">
      <w:pPr>
        <w:pStyle w:val="TableofFigures"/>
        <w:tabs>
          <w:tab w:val="right" w:leader="dot" w:pos="9350"/>
        </w:tabs>
        <w:rPr>
          <w:noProof/>
          <w:kern w:val="2"/>
          <w:lang w:eastAsia="en-US"/>
          <w14:ligatures w14:val="standardContextual"/>
        </w:rPr>
      </w:pPr>
      <w:hyperlink w:anchor="_Toc183091372" w:history="1">
        <w:r w:rsidR="003D534F" w:rsidRPr="003359FC">
          <w:rPr>
            <w:rStyle w:val="Hyperlink"/>
            <w:noProof/>
          </w:rPr>
          <w:t>Figure 84: Decryption of Sensitive Data</w:t>
        </w:r>
        <w:r w:rsidR="003D534F">
          <w:rPr>
            <w:noProof/>
            <w:webHidden/>
          </w:rPr>
          <w:tab/>
        </w:r>
        <w:r w:rsidR="003D534F">
          <w:rPr>
            <w:noProof/>
            <w:webHidden/>
          </w:rPr>
          <w:fldChar w:fldCharType="begin"/>
        </w:r>
        <w:r w:rsidR="003D534F">
          <w:rPr>
            <w:noProof/>
            <w:webHidden/>
          </w:rPr>
          <w:instrText xml:space="preserve"> PAGEREF _Toc183091372 \h </w:instrText>
        </w:r>
        <w:r w:rsidR="003D534F">
          <w:rPr>
            <w:noProof/>
            <w:webHidden/>
          </w:rPr>
        </w:r>
        <w:r w:rsidR="003D534F">
          <w:rPr>
            <w:noProof/>
            <w:webHidden/>
          </w:rPr>
          <w:fldChar w:fldCharType="separate"/>
        </w:r>
        <w:r>
          <w:rPr>
            <w:noProof/>
            <w:webHidden/>
          </w:rPr>
          <w:t>138</w:t>
        </w:r>
        <w:r w:rsidR="003D534F">
          <w:rPr>
            <w:noProof/>
            <w:webHidden/>
          </w:rPr>
          <w:fldChar w:fldCharType="end"/>
        </w:r>
      </w:hyperlink>
    </w:p>
    <w:p w14:paraId="014F42F7" w14:textId="421E0A95" w:rsidR="003D534F" w:rsidRDefault="00626CE8">
      <w:pPr>
        <w:pStyle w:val="TableofFigures"/>
        <w:tabs>
          <w:tab w:val="right" w:leader="dot" w:pos="9350"/>
        </w:tabs>
        <w:rPr>
          <w:noProof/>
          <w:kern w:val="2"/>
          <w:lang w:eastAsia="en-US"/>
          <w14:ligatures w14:val="standardContextual"/>
        </w:rPr>
      </w:pPr>
      <w:hyperlink w:anchor="_Toc183091373" w:history="1">
        <w:r w:rsidR="003D534F" w:rsidRPr="003359FC">
          <w:rPr>
            <w:rStyle w:val="Hyperlink"/>
            <w:noProof/>
          </w:rPr>
          <w:t>Figure 85: Encryption of Sensitive Data</w:t>
        </w:r>
        <w:r w:rsidR="003D534F">
          <w:rPr>
            <w:noProof/>
            <w:webHidden/>
          </w:rPr>
          <w:tab/>
        </w:r>
        <w:r w:rsidR="003D534F">
          <w:rPr>
            <w:noProof/>
            <w:webHidden/>
          </w:rPr>
          <w:fldChar w:fldCharType="begin"/>
        </w:r>
        <w:r w:rsidR="003D534F">
          <w:rPr>
            <w:noProof/>
            <w:webHidden/>
          </w:rPr>
          <w:instrText xml:space="preserve"> PAGEREF _Toc183091373 \h </w:instrText>
        </w:r>
        <w:r w:rsidR="003D534F">
          <w:rPr>
            <w:noProof/>
            <w:webHidden/>
          </w:rPr>
        </w:r>
        <w:r w:rsidR="003D534F">
          <w:rPr>
            <w:noProof/>
            <w:webHidden/>
          </w:rPr>
          <w:fldChar w:fldCharType="separate"/>
        </w:r>
        <w:r>
          <w:rPr>
            <w:noProof/>
            <w:webHidden/>
          </w:rPr>
          <w:t>138</w:t>
        </w:r>
        <w:r w:rsidR="003D534F">
          <w:rPr>
            <w:noProof/>
            <w:webHidden/>
          </w:rPr>
          <w:fldChar w:fldCharType="end"/>
        </w:r>
      </w:hyperlink>
    </w:p>
    <w:p w14:paraId="58C89FD2" w14:textId="3D3D47A7" w:rsidR="003D534F" w:rsidRDefault="00626CE8">
      <w:pPr>
        <w:pStyle w:val="TableofFigures"/>
        <w:tabs>
          <w:tab w:val="right" w:leader="dot" w:pos="9350"/>
        </w:tabs>
        <w:rPr>
          <w:noProof/>
          <w:kern w:val="2"/>
          <w:lang w:eastAsia="en-US"/>
          <w14:ligatures w14:val="standardContextual"/>
        </w:rPr>
      </w:pPr>
      <w:hyperlink w:anchor="_Toc183091374" w:history="1">
        <w:r w:rsidR="003D534F" w:rsidRPr="003359FC">
          <w:rPr>
            <w:rStyle w:val="Hyperlink"/>
            <w:noProof/>
          </w:rPr>
          <w:t>Figure 86:SQL Injection Prevention</w:t>
        </w:r>
        <w:r w:rsidR="003D534F">
          <w:rPr>
            <w:noProof/>
            <w:webHidden/>
          </w:rPr>
          <w:tab/>
        </w:r>
        <w:r w:rsidR="003D534F">
          <w:rPr>
            <w:noProof/>
            <w:webHidden/>
          </w:rPr>
          <w:fldChar w:fldCharType="begin"/>
        </w:r>
        <w:r w:rsidR="003D534F">
          <w:rPr>
            <w:noProof/>
            <w:webHidden/>
          </w:rPr>
          <w:instrText xml:space="preserve"> PAGEREF _Toc183091374 \h </w:instrText>
        </w:r>
        <w:r w:rsidR="003D534F">
          <w:rPr>
            <w:noProof/>
            <w:webHidden/>
          </w:rPr>
        </w:r>
        <w:r w:rsidR="003D534F">
          <w:rPr>
            <w:noProof/>
            <w:webHidden/>
          </w:rPr>
          <w:fldChar w:fldCharType="separate"/>
        </w:r>
        <w:r>
          <w:rPr>
            <w:noProof/>
            <w:webHidden/>
          </w:rPr>
          <w:t>140</w:t>
        </w:r>
        <w:r w:rsidR="003D534F">
          <w:rPr>
            <w:noProof/>
            <w:webHidden/>
          </w:rPr>
          <w:fldChar w:fldCharType="end"/>
        </w:r>
      </w:hyperlink>
    </w:p>
    <w:p w14:paraId="23A82DEF" w14:textId="63204698" w:rsidR="003D534F" w:rsidRDefault="00626CE8">
      <w:pPr>
        <w:pStyle w:val="TableofFigures"/>
        <w:tabs>
          <w:tab w:val="right" w:leader="dot" w:pos="9350"/>
        </w:tabs>
        <w:rPr>
          <w:noProof/>
          <w:kern w:val="2"/>
          <w:lang w:eastAsia="en-US"/>
          <w14:ligatures w14:val="standardContextual"/>
        </w:rPr>
      </w:pPr>
      <w:hyperlink w:anchor="_Toc183091375" w:history="1">
        <w:r w:rsidR="003D534F" w:rsidRPr="003359FC">
          <w:rPr>
            <w:rStyle w:val="Hyperlink"/>
            <w:noProof/>
          </w:rPr>
          <w:t>Figure 87: Row Level Security</w:t>
        </w:r>
        <w:r w:rsidR="003D534F">
          <w:rPr>
            <w:noProof/>
            <w:webHidden/>
          </w:rPr>
          <w:tab/>
        </w:r>
        <w:r w:rsidR="003D534F">
          <w:rPr>
            <w:noProof/>
            <w:webHidden/>
          </w:rPr>
          <w:fldChar w:fldCharType="begin"/>
        </w:r>
        <w:r w:rsidR="003D534F">
          <w:rPr>
            <w:noProof/>
            <w:webHidden/>
          </w:rPr>
          <w:instrText xml:space="preserve"> PAGEREF _Toc183091375 \h </w:instrText>
        </w:r>
        <w:r w:rsidR="003D534F">
          <w:rPr>
            <w:noProof/>
            <w:webHidden/>
          </w:rPr>
        </w:r>
        <w:r w:rsidR="003D534F">
          <w:rPr>
            <w:noProof/>
            <w:webHidden/>
          </w:rPr>
          <w:fldChar w:fldCharType="separate"/>
        </w:r>
        <w:r>
          <w:rPr>
            <w:noProof/>
            <w:webHidden/>
          </w:rPr>
          <w:t>143</w:t>
        </w:r>
        <w:r w:rsidR="003D534F">
          <w:rPr>
            <w:noProof/>
            <w:webHidden/>
          </w:rPr>
          <w:fldChar w:fldCharType="end"/>
        </w:r>
      </w:hyperlink>
    </w:p>
    <w:p w14:paraId="7FBF427D" w14:textId="05F6E552" w:rsidR="00636ECC" w:rsidRPr="00B83385" w:rsidRDefault="00E067E9" w:rsidP="001F51F4">
      <w:pPr>
        <w:pStyle w:val="NoSpacing"/>
        <w:jc w:val="both"/>
        <w:rPr>
          <w:rFonts w:asciiTheme="majorHAnsi" w:eastAsiaTheme="majorEastAsia" w:hAnsiTheme="majorHAnsi" w:cstheme="majorBidi"/>
          <w:color w:val="0F4761" w:themeColor="accent1" w:themeShade="BF"/>
          <w:sz w:val="32"/>
          <w:szCs w:val="32"/>
          <w:lang w:eastAsia="en-US"/>
        </w:rPr>
      </w:pPr>
      <w:r>
        <w:rPr>
          <w:rFonts w:asciiTheme="majorHAnsi" w:eastAsiaTheme="majorEastAsia" w:hAnsiTheme="majorHAnsi" w:cstheme="majorBidi"/>
          <w:color w:val="0F4761" w:themeColor="accent1" w:themeShade="BF"/>
          <w:sz w:val="32"/>
          <w:szCs w:val="32"/>
          <w:lang w:eastAsia="en-US"/>
        </w:rPr>
        <w:fldChar w:fldCharType="end"/>
      </w:r>
    </w:p>
    <w:p w14:paraId="6766B53C" w14:textId="5C917BE5" w:rsidR="00B83385" w:rsidRDefault="00B83385" w:rsidP="001F51F4">
      <w:pPr>
        <w:pStyle w:val="NoSpacing"/>
        <w:jc w:val="both"/>
        <w:rPr>
          <w:rFonts w:ascii="Times New Roman" w:eastAsia="Times New Roman" w:hAnsi="Times New Roman" w:cs="Times New Roman"/>
          <w:color w:val="000000" w:themeColor="text1"/>
          <w:sz w:val="28"/>
          <w:szCs w:val="28"/>
        </w:rPr>
      </w:pPr>
    </w:p>
    <w:p w14:paraId="544AE305" w14:textId="11EA3804" w:rsidR="00E067E9" w:rsidRDefault="00E067E9" w:rsidP="001F51F4">
      <w:pPr>
        <w:pStyle w:val="NoSpacing"/>
        <w:jc w:val="both"/>
        <w:rPr>
          <w:rFonts w:ascii="Times New Roman" w:eastAsia="Times New Roman" w:hAnsi="Times New Roman" w:cs="Times New Roman"/>
          <w:color w:val="000000" w:themeColor="text1"/>
          <w:sz w:val="28"/>
          <w:szCs w:val="28"/>
        </w:rPr>
      </w:pPr>
    </w:p>
    <w:p w14:paraId="3DC76A4C" w14:textId="06E16C55" w:rsidR="00E067E9" w:rsidRDefault="00626CE8" w:rsidP="00626CE8">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6A43BA80" w14:textId="77777777" w:rsidR="006E3B9A" w:rsidRPr="00756280" w:rsidRDefault="3EA83554" w:rsidP="00756280">
      <w:pPr>
        <w:pStyle w:val="Heading1"/>
        <w:numPr>
          <w:ilvl w:val="0"/>
          <w:numId w:val="29"/>
        </w:numPr>
        <w:rPr>
          <w:rFonts w:asciiTheme="majorBidi" w:eastAsia="Aptos Display" w:hAnsiTheme="majorBidi"/>
          <w:b/>
          <w:bCs/>
          <w:color w:val="auto"/>
          <w:sz w:val="32"/>
          <w:szCs w:val="32"/>
        </w:rPr>
      </w:pPr>
      <w:bookmarkStart w:id="1" w:name="_Toc183960546"/>
      <w:r w:rsidRPr="00756280">
        <w:rPr>
          <w:rFonts w:asciiTheme="majorBidi" w:eastAsia="Aptos Display" w:hAnsiTheme="majorBidi"/>
          <w:b/>
          <w:bCs/>
          <w:color w:val="auto"/>
          <w:sz w:val="32"/>
          <w:szCs w:val="32"/>
        </w:rPr>
        <w:t>Introduction</w:t>
      </w:r>
      <w:bookmarkEnd w:id="1"/>
    </w:p>
    <w:p w14:paraId="4356BC6E" w14:textId="09FD3C5C" w:rsidR="00987E7D" w:rsidRPr="00E21200" w:rsidRDefault="006E3B9A" w:rsidP="00E663F0">
      <w:pPr>
        <w:spacing w:line="240" w:lineRule="auto"/>
        <w:rPr>
          <w:rFonts w:ascii="Times New Roman" w:eastAsia="Times New Roman" w:hAnsi="Times New Roman" w:cs="Times New Roman"/>
          <w:color w:val="000000" w:themeColor="text1"/>
          <w:sz w:val="22"/>
          <w:szCs w:val="22"/>
        </w:rPr>
      </w:pPr>
      <w:r w:rsidRPr="00E21200">
        <w:rPr>
          <w:rFonts w:ascii="Times New Roman" w:eastAsia="Times New Roman" w:hAnsi="Times New Roman" w:cs="Times New Roman"/>
          <w:color w:val="000000" w:themeColor="text1"/>
          <w:sz w:val="22"/>
          <w:szCs w:val="22"/>
        </w:rPr>
        <w:t>Following Dr.</w:t>
      </w:r>
      <w:r w:rsidR="00F42503" w:rsidRPr="00E21200">
        <w:rPr>
          <w:rFonts w:ascii="Times New Roman" w:eastAsia="Times New Roman" w:hAnsi="Times New Roman" w:cs="Times New Roman"/>
          <w:color w:val="000000" w:themeColor="text1"/>
          <w:sz w:val="22"/>
          <w:szCs w:val="22"/>
        </w:rPr>
        <w:t xml:space="preserve"> </w:t>
      </w:r>
      <w:r w:rsidRPr="00E21200">
        <w:rPr>
          <w:rFonts w:ascii="Times New Roman" w:eastAsia="Times New Roman" w:hAnsi="Times New Roman" w:cs="Times New Roman"/>
          <w:color w:val="000000" w:themeColor="text1"/>
          <w:sz w:val="22"/>
          <w:szCs w:val="22"/>
        </w:rPr>
        <w:t xml:space="preserve">Zaher's suggestion to expand the scope of our library management system, we embraced the opportunity </w:t>
      </w:r>
      <w:r w:rsidR="00B3414B" w:rsidRPr="00E21200">
        <w:rPr>
          <w:rFonts w:ascii="Times New Roman" w:eastAsia="Times New Roman" w:hAnsi="Times New Roman" w:cs="Times New Roman"/>
          <w:color w:val="000000" w:themeColor="text1"/>
          <w:sz w:val="22"/>
          <w:szCs w:val="22"/>
        </w:rPr>
        <w:t xml:space="preserve">and accepted the challenge </w:t>
      </w:r>
      <w:r w:rsidRPr="00E21200">
        <w:rPr>
          <w:rFonts w:ascii="Times New Roman" w:eastAsia="Times New Roman" w:hAnsi="Times New Roman" w:cs="Times New Roman"/>
          <w:color w:val="000000" w:themeColor="text1"/>
          <w:sz w:val="22"/>
          <w:szCs w:val="22"/>
        </w:rPr>
        <w:t xml:space="preserve">to enhance its functionality. The aim was to go beyond traditional borrowing and introduce the option for customers to both purchase books and buy additional items such as CDs, games, and stationery. In response, we have adjusted the ER diagram to reflect these new capabilities. The updated design now includes entities such as Customer, Books for Rent, Books for Sale, and a consolidated Items entity that incorporates all non-book products. These modifications provide a more comprehensive and versatile system, allowing users to borrow, </w:t>
      </w:r>
      <w:r w:rsidR="00E663F0">
        <w:rPr>
          <w:rFonts w:ascii="Times New Roman" w:eastAsia="Times New Roman" w:hAnsi="Times New Roman" w:cs="Times New Roman"/>
          <w:color w:val="000000" w:themeColor="text1"/>
          <w:sz w:val="22"/>
          <w:szCs w:val="22"/>
        </w:rPr>
        <w:t xml:space="preserve">and purchase </w:t>
      </w:r>
      <w:r w:rsidRPr="00E21200">
        <w:rPr>
          <w:rFonts w:ascii="Times New Roman" w:eastAsia="Times New Roman" w:hAnsi="Times New Roman" w:cs="Times New Roman"/>
          <w:color w:val="000000" w:themeColor="text1"/>
          <w:sz w:val="22"/>
          <w:szCs w:val="22"/>
        </w:rPr>
        <w:t>a variety of items within a single platform, streamlining the library's services.</w:t>
      </w:r>
      <w:r w:rsidR="3EA83554" w:rsidRPr="00E21200">
        <w:rPr>
          <w:rFonts w:ascii="Times New Roman" w:eastAsia="Times New Roman" w:hAnsi="Times New Roman" w:cs="Times New Roman"/>
          <w:color w:val="000000" w:themeColor="text1"/>
          <w:sz w:val="22"/>
          <w:szCs w:val="22"/>
        </w:rPr>
        <w:t xml:space="preserve"> </w:t>
      </w:r>
    </w:p>
    <w:p w14:paraId="7187B26E" w14:textId="77777777" w:rsidR="00987E7D" w:rsidRDefault="00987E7D" w:rsidP="00832FE6">
      <w:pPr>
        <w:spacing w:line="240" w:lineRule="auto"/>
        <w:rPr>
          <w:rFonts w:ascii="Times New Roman" w:eastAsia="Times New Roman" w:hAnsi="Times New Roman" w:cs="Times New Roman"/>
          <w:color w:val="000000" w:themeColor="text1"/>
          <w:sz w:val="20"/>
          <w:szCs w:val="20"/>
        </w:rPr>
      </w:pPr>
    </w:p>
    <w:p w14:paraId="7DD52A6E" w14:textId="77777777" w:rsidR="00987E7D" w:rsidRPr="00E21200" w:rsidRDefault="3EA83554" w:rsidP="00832FE6">
      <w:pPr>
        <w:spacing w:line="240" w:lineRule="auto"/>
        <w:rPr>
          <w:rFonts w:ascii="Times New Roman" w:eastAsia="Times New Roman" w:hAnsi="Times New Roman" w:cs="Times New Roman"/>
          <w:color w:val="000000" w:themeColor="text1"/>
          <w:sz w:val="22"/>
          <w:szCs w:val="22"/>
        </w:rPr>
      </w:pPr>
      <w:r w:rsidRPr="00E21200">
        <w:rPr>
          <w:rFonts w:ascii="Times New Roman" w:eastAsia="Times New Roman" w:hAnsi="Times New Roman" w:cs="Times New Roman"/>
          <w:color w:val="000000" w:themeColor="text1"/>
          <w:sz w:val="22"/>
          <w:szCs w:val="22"/>
        </w:rPr>
        <w:t>The main motivation for creating the database system for the library is to address and solve these challenges by offering a structured database for data management. This database will help keep track of items, users, and transactions more precisely, reducing errors, and making resources easier to find and draw inferences when needed. By organizing information in a clear and accessible way, our goal is to satisfy the demands of different stakeholders, including library staff and customers. The requirements of each of these user groups vary; for instance, library staff needs efficient tools for inventory management, while customers want quick access to a wide variety of high-quality, reliable information that may not be available through a general search engine like Google; this includes articles from academic journals, magazines, and newspapers.</w:t>
      </w:r>
    </w:p>
    <w:p w14:paraId="1ABAB9A3" w14:textId="77777777" w:rsidR="008858BA" w:rsidRPr="008858BA" w:rsidRDefault="008858BA" w:rsidP="008858BA">
      <w:pPr>
        <w:spacing w:line="240" w:lineRule="auto"/>
        <w:rPr>
          <w:rFonts w:ascii="Times New Roman" w:eastAsia="Times New Roman" w:hAnsi="Times New Roman" w:cs="Times New Roman"/>
          <w:color w:val="000000" w:themeColor="text1"/>
          <w:sz w:val="22"/>
          <w:szCs w:val="22"/>
        </w:rPr>
      </w:pPr>
      <w:r w:rsidRPr="008858BA">
        <w:rPr>
          <w:rFonts w:ascii="Times New Roman" w:eastAsia="Times New Roman" w:hAnsi="Times New Roman" w:cs="Times New Roman"/>
          <w:color w:val="000000" w:themeColor="text1"/>
          <w:sz w:val="22"/>
          <w:szCs w:val="22"/>
        </w:rPr>
        <w:t>This report outlines the new design of the LibTech database using an Entity-Relationship (ER) diagram. Section 1 introduces the scope and objectives of the report. Section 2 provides references and addresses copyright considerations for all sources, including articles and books. Section 3 describes the tool employed to create the ER diagram. Section 4 elaborates on the system’s description and its requirements. Section 5 includes a legend explaining the symbols used in the ER diagram.</w:t>
      </w:r>
    </w:p>
    <w:p w14:paraId="08707564" w14:textId="77777777" w:rsidR="008858BA" w:rsidRPr="008858BA" w:rsidRDefault="008858BA" w:rsidP="008858BA">
      <w:pPr>
        <w:spacing w:line="240" w:lineRule="auto"/>
        <w:rPr>
          <w:rFonts w:ascii="Times New Roman" w:eastAsia="Times New Roman" w:hAnsi="Times New Roman" w:cs="Times New Roman"/>
          <w:color w:val="000000" w:themeColor="text1"/>
          <w:sz w:val="22"/>
          <w:szCs w:val="22"/>
        </w:rPr>
      </w:pPr>
      <w:r w:rsidRPr="008858BA">
        <w:rPr>
          <w:rFonts w:ascii="Times New Roman" w:eastAsia="Times New Roman" w:hAnsi="Times New Roman" w:cs="Times New Roman"/>
          <w:color w:val="000000" w:themeColor="text1"/>
          <w:sz w:val="22"/>
          <w:szCs w:val="22"/>
        </w:rPr>
        <w:t>Section 6 showcases the complete old ER diagram for the LibTech database. Section 7 introduces the amended ER diagram, which includes detailed descriptions of entity types and their attributes (Section 7.1) as well as the relationships and their explanations (Section 7.2). Section 8 discusses the ER-to-relational mapping process, breaking it down into several steps: mapping strong entity types (Section 8.1), weak entity types (Section 8.2), binary relationships (Sections 8.3–8.5), multivalued attributes (Section 8.6), and N-ary relationships (Section 8.7).</w:t>
      </w:r>
    </w:p>
    <w:p w14:paraId="5D542244" w14:textId="77777777" w:rsidR="008858BA" w:rsidRPr="008858BA" w:rsidRDefault="008858BA" w:rsidP="008858BA">
      <w:pPr>
        <w:spacing w:line="240" w:lineRule="auto"/>
        <w:rPr>
          <w:rFonts w:ascii="Times New Roman" w:eastAsia="Times New Roman" w:hAnsi="Times New Roman" w:cs="Times New Roman"/>
          <w:color w:val="000000" w:themeColor="text1"/>
          <w:sz w:val="22"/>
          <w:szCs w:val="22"/>
        </w:rPr>
      </w:pPr>
      <w:r w:rsidRPr="008858BA">
        <w:rPr>
          <w:rFonts w:ascii="Times New Roman" w:eastAsia="Times New Roman" w:hAnsi="Times New Roman" w:cs="Times New Roman"/>
          <w:color w:val="000000" w:themeColor="text1"/>
          <w:sz w:val="22"/>
          <w:szCs w:val="22"/>
        </w:rPr>
        <w:t>Section 9 presents all tables resulting from the mapping process, highlighting primary and foreign keys. Section 10 focuses on the states of these tables. Section 11 provides detailed steps for creating tables, while Section 12 demonstrates the insertion of sample data into the database. Section 13 delves into complex transactions, offering practical examples.</w:t>
      </w:r>
    </w:p>
    <w:p w14:paraId="7FB37998" w14:textId="134D789D" w:rsidR="008858BA" w:rsidRPr="008858BA" w:rsidRDefault="008858BA" w:rsidP="008858BA">
      <w:pPr>
        <w:spacing w:line="240" w:lineRule="auto"/>
        <w:rPr>
          <w:rFonts w:ascii="Times New Roman" w:eastAsia="Times New Roman" w:hAnsi="Times New Roman" w:cs="Times New Roman"/>
          <w:color w:val="000000" w:themeColor="text1"/>
          <w:sz w:val="22"/>
          <w:szCs w:val="22"/>
        </w:rPr>
      </w:pPr>
      <w:r w:rsidRPr="008858BA">
        <w:rPr>
          <w:rFonts w:ascii="Times New Roman" w:eastAsia="Times New Roman" w:hAnsi="Times New Roman" w:cs="Times New Roman"/>
          <w:color w:val="000000" w:themeColor="text1"/>
          <w:sz w:val="22"/>
          <w:szCs w:val="22"/>
        </w:rPr>
        <w:t>Section 14 explores advanced functionalities of the database, including views, triggers, functions, and stored procedures. Section 15 highlights bonus implementations, such as a recursive query to track borrowing chains for a book (Section 15.1) and security mechanisms, including encryption and decryption of sensitive data (Section 15.2), SQL injection prevention (Section 15.3), and row-level security (Section 15.4).</w:t>
      </w:r>
      <w:r w:rsidR="0013389F">
        <w:rPr>
          <w:rFonts w:ascii="Times New Roman" w:eastAsia="Times New Roman" w:hAnsi="Times New Roman" w:cs="Times New Roman"/>
          <w:color w:val="000000" w:themeColor="text1"/>
          <w:sz w:val="22"/>
          <w:szCs w:val="22"/>
        </w:rPr>
        <w:t xml:space="preserve"> </w:t>
      </w:r>
      <w:r w:rsidRPr="008858BA">
        <w:rPr>
          <w:rFonts w:ascii="Times New Roman" w:eastAsia="Times New Roman" w:hAnsi="Times New Roman" w:cs="Times New Roman"/>
          <w:color w:val="000000" w:themeColor="text1"/>
          <w:sz w:val="22"/>
          <w:szCs w:val="22"/>
        </w:rPr>
        <w:t xml:space="preserve">Section 16 </w:t>
      </w:r>
      <w:r w:rsidR="0013389F">
        <w:rPr>
          <w:rFonts w:ascii="Times New Roman" w:eastAsia="Times New Roman" w:hAnsi="Times New Roman" w:cs="Times New Roman"/>
          <w:color w:val="000000" w:themeColor="text1"/>
          <w:sz w:val="22"/>
          <w:szCs w:val="22"/>
        </w:rPr>
        <w:t>handles the normalization of our relations and checks whether each table satisfies 1NF, 2NF, 3NF, and BCNF. Finally, Section 17 concludes the report</w:t>
      </w:r>
      <w:r w:rsidRPr="008858BA">
        <w:rPr>
          <w:rFonts w:ascii="Times New Roman" w:eastAsia="Times New Roman" w:hAnsi="Times New Roman" w:cs="Times New Roman"/>
          <w:color w:val="000000" w:themeColor="text1"/>
          <w:sz w:val="22"/>
          <w:szCs w:val="22"/>
        </w:rPr>
        <w:t>.</w:t>
      </w:r>
    </w:p>
    <w:p w14:paraId="70E5586F" w14:textId="5C06FF05" w:rsidR="00987E7D" w:rsidRDefault="00626CE8" w:rsidP="00626CE8">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br w:type="page"/>
      </w:r>
    </w:p>
    <w:p w14:paraId="62099276" w14:textId="3F060903" w:rsidR="00987E7D" w:rsidRDefault="3EA83554" w:rsidP="009762EF">
      <w:pPr>
        <w:pStyle w:val="Heading1"/>
        <w:numPr>
          <w:ilvl w:val="0"/>
          <w:numId w:val="29"/>
        </w:numPr>
        <w:rPr>
          <w:rFonts w:asciiTheme="majorBidi" w:eastAsia="Aptos Display" w:hAnsiTheme="majorBidi"/>
          <w:b/>
          <w:bCs/>
          <w:color w:val="auto"/>
          <w:sz w:val="32"/>
          <w:szCs w:val="32"/>
        </w:rPr>
      </w:pPr>
      <w:bookmarkStart w:id="2" w:name="_Toc183960547"/>
      <w:r w:rsidRPr="00756280">
        <w:rPr>
          <w:rFonts w:asciiTheme="majorBidi" w:eastAsia="Aptos Display" w:hAnsiTheme="majorBidi"/>
          <w:b/>
          <w:bCs/>
          <w:color w:val="auto"/>
          <w:sz w:val="32"/>
          <w:szCs w:val="32"/>
        </w:rPr>
        <w:t>References/ Copyright</w:t>
      </w:r>
      <w:bookmarkEnd w:id="2"/>
      <w:r w:rsidRPr="00756280">
        <w:rPr>
          <w:rFonts w:asciiTheme="majorBidi" w:eastAsia="Aptos Display" w:hAnsiTheme="majorBidi"/>
          <w:b/>
          <w:bCs/>
          <w:color w:val="auto"/>
          <w:sz w:val="32"/>
          <w:szCs w:val="32"/>
        </w:rPr>
        <w:t xml:space="preserve"> </w:t>
      </w:r>
    </w:p>
    <w:p w14:paraId="659498F8" w14:textId="77777777" w:rsidR="009762EF" w:rsidRPr="009762EF" w:rsidRDefault="009762EF" w:rsidP="009762EF"/>
    <w:p w14:paraId="2444B387" w14:textId="77777777" w:rsidR="00987E7D" w:rsidRPr="00832FE6" w:rsidRDefault="3EA83554" w:rsidP="23765456">
      <w:pPr>
        <w:spacing w:line="480" w:lineRule="auto"/>
        <w:ind w:left="720" w:hanging="720"/>
        <w:rPr>
          <w:rFonts w:ascii="Times New Roman" w:eastAsia="Times New Roman" w:hAnsi="Times New Roman" w:cs="Times New Roman"/>
          <w:color w:val="000000" w:themeColor="text1"/>
          <w:sz w:val="22"/>
          <w:szCs w:val="22"/>
        </w:rPr>
      </w:pPr>
      <w:r w:rsidRPr="00832FE6">
        <w:rPr>
          <w:rFonts w:ascii="Times New Roman" w:eastAsia="Times New Roman" w:hAnsi="Times New Roman" w:cs="Times New Roman"/>
          <w:color w:val="000000" w:themeColor="text1"/>
          <w:sz w:val="22"/>
          <w:szCs w:val="22"/>
        </w:rPr>
        <w:t>Elmasri, R., &amp; Navathe, S.B. (2017). Fundamentals of database Systems.</w:t>
      </w:r>
    </w:p>
    <w:p w14:paraId="7AA802C7" w14:textId="77777777" w:rsidR="00987E7D" w:rsidRPr="00832FE6" w:rsidRDefault="00987E7D" w:rsidP="23765456">
      <w:pPr>
        <w:spacing w:line="480" w:lineRule="auto"/>
        <w:ind w:left="720" w:hanging="720"/>
        <w:rPr>
          <w:rFonts w:ascii="Times New Roman" w:eastAsia="Times New Roman" w:hAnsi="Times New Roman" w:cs="Times New Roman"/>
          <w:color w:val="000000" w:themeColor="text1"/>
          <w:sz w:val="22"/>
          <w:szCs w:val="22"/>
        </w:rPr>
      </w:pPr>
    </w:p>
    <w:p w14:paraId="1A7F8A1A" w14:textId="77777777" w:rsidR="00987E7D" w:rsidRPr="00832FE6" w:rsidRDefault="3EA83554" w:rsidP="23765456">
      <w:pPr>
        <w:spacing w:line="480" w:lineRule="auto"/>
        <w:ind w:left="720" w:hanging="720"/>
        <w:rPr>
          <w:rFonts w:ascii="Times New Roman" w:eastAsia="Times New Roman" w:hAnsi="Times New Roman" w:cs="Times New Roman"/>
          <w:color w:val="000000" w:themeColor="text1"/>
          <w:sz w:val="22"/>
          <w:szCs w:val="22"/>
        </w:rPr>
      </w:pPr>
      <w:r w:rsidRPr="00832FE6">
        <w:rPr>
          <w:rFonts w:ascii="Times New Roman" w:eastAsia="Times New Roman" w:hAnsi="Times New Roman" w:cs="Times New Roman"/>
          <w:color w:val="000000" w:themeColor="text1"/>
          <w:sz w:val="22"/>
          <w:szCs w:val="22"/>
        </w:rPr>
        <w:t xml:space="preserve">Library of Congress Network Development and MARC Standards Office. (n.d.). MARC 21 format for bibliographic data: Table of Contents (Network Development and MARC Standards Office, Library of Congress). </w:t>
      </w:r>
      <w:hyperlink r:id="rId17">
        <w:r w:rsidRPr="00832FE6">
          <w:rPr>
            <w:rStyle w:val="Hyperlink"/>
            <w:rFonts w:ascii="Times New Roman" w:eastAsia="Times New Roman" w:hAnsi="Times New Roman" w:cs="Times New Roman"/>
            <w:sz w:val="22"/>
            <w:szCs w:val="22"/>
          </w:rPr>
          <w:t>https://www.loc.gov/marc/bibliographic/</w:t>
        </w:r>
      </w:hyperlink>
    </w:p>
    <w:p w14:paraId="29E1BA06" w14:textId="77777777" w:rsidR="00987E7D" w:rsidRPr="00832FE6" w:rsidRDefault="00987E7D" w:rsidP="23765456">
      <w:pPr>
        <w:spacing w:line="480" w:lineRule="auto"/>
        <w:ind w:left="720" w:hanging="720"/>
        <w:rPr>
          <w:rFonts w:ascii="Times New Roman" w:eastAsia="Times New Roman" w:hAnsi="Times New Roman" w:cs="Times New Roman"/>
          <w:color w:val="000000" w:themeColor="text1"/>
          <w:sz w:val="22"/>
          <w:szCs w:val="22"/>
        </w:rPr>
      </w:pPr>
    </w:p>
    <w:p w14:paraId="53AA42F5" w14:textId="77777777" w:rsidR="00987E7D" w:rsidRPr="00832FE6" w:rsidRDefault="3EA83554" w:rsidP="23765456">
      <w:pPr>
        <w:spacing w:line="480" w:lineRule="auto"/>
        <w:ind w:left="720" w:hanging="720"/>
        <w:rPr>
          <w:rStyle w:val="Hyperlink"/>
          <w:rFonts w:ascii="Times New Roman" w:eastAsia="Times New Roman" w:hAnsi="Times New Roman" w:cs="Times New Roman"/>
          <w:sz w:val="22"/>
          <w:szCs w:val="22"/>
        </w:rPr>
      </w:pPr>
      <w:r w:rsidRPr="00832FE6">
        <w:rPr>
          <w:rFonts w:ascii="Times New Roman" w:eastAsia="Times New Roman" w:hAnsi="Times New Roman" w:cs="Times New Roman"/>
          <w:color w:val="000000" w:themeColor="text1"/>
          <w:sz w:val="22"/>
          <w:szCs w:val="22"/>
        </w:rPr>
        <w:t xml:space="preserve">GeeksforGeeks. (2024, January 19). ER diagram of Library Management System. </w:t>
      </w:r>
      <w:r w:rsidRPr="00832FE6">
        <w:rPr>
          <w:rFonts w:ascii="Times New Roman" w:eastAsia="Times New Roman" w:hAnsi="Times New Roman" w:cs="Times New Roman"/>
          <w:i/>
          <w:iCs/>
          <w:color w:val="000000" w:themeColor="text1"/>
          <w:sz w:val="22"/>
          <w:szCs w:val="22"/>
        </w:rPr>
        <w:t>GeeksforGeeks.</w:t>
      </w:r>
      <w:r w:rsidRPr="00832FE6">
        <w:rPr>
          <w:rFonts w:ascii="Times New Roman" w:eastAsia="Times New Roman" w:hAnsi="Times New Roman" w:cs="Times New Roman"/>
          <w:color w:val="000000" w:themeColor="text1"/>
          <w:sz w:val="22"/>
          <w:szCs w:val="22"/>
        </w:rPr>
        <w:t xml:space="preserve"> </w:t>
      </w:r>
      <w:hyperlink r:id="rId18">
        <w:r w:rsidRPr="00832FE6">
          <w:rPr>
            <w:rStyle w:val="Hyperlink"/>
            <w:rFonts w:ascii="Times New Roman" w:eastAsia="Times New Roman" w:hAnsi="Times New Roman" w:cs="Times New Roman"/>
            <w:sz w:val="22"/>
            <w:szCs w:val="22"/>
          </w:rPr>
          <w:t>https://www.geeksforgeeks.org/er-diagram-of-library-management-system/</w:t>
        </w:r>
      </w:hyperlink>
    </w:p>
    <w:p w14:paraId="45D7957C" w14:textId="77777777" w:rsidR="00E4311E" w:rsidRPr="00832FE6" w:rsidRDefault="00E4311E" w:rsidP="23765456">
      <w:pPr>
        <w:spacing w:line="480" w:lineRule="auto"/>
        <w:ind w:left="720" w:hanging="720"/>
        <w:rPr>
          <w:rStyle w:val="Hyperlink"/>
          <w:rFonts w:ascii="Times New Roman" w:eastAsia="Times New Roman" w:hAnsi="Times New Roman" w:cs="Times New Roman"/>
          <w:sz w:val="22"/>
          <w:szCs w:val="22"/>
        </w:rPr>
      </w:pPr>
    </w:p>
    <w:p w14:paraId="7A8E7FC6" w14:textId="77777777" w:rsidR="00E4311E" w:rsidRPr="00832FE6" w:rsidRDefault="00E4311E" w:rsidP="23765456">
      <w:pPr>
        <w:spacing w:line="480" w:lineRule="auto"/>
        <w:ind w:left="720" w:hanging="720"/>
        <w:rPr>
          <w:rStyle w:val="Hyperlink"/>
          <w:rFonts w:ascii="Times New Roman" w:eastAsia="Times New Roman" w:hAnsi="Times New Roman" w:cs="Times New Roman"/>
          <w:color w:val="auto"/>
          <w:sz w:val="22"/>
          <w:szCs w:val="22"/>
          <w:u w:val="none"/>
        </w:rPr>
      </w:pPr>
      <w:r w:rsidRPr="00832FE6">
        <w:rPr>
          <w:rStyle w:val="Hyperlink"/>
          <w:rFonts w:ascii="Times New Roman" w:eastAsia="Times New Roman" w:hAnsi="Times New Roman" w:cs="Times New Roman"/>
          <w:color w:val="auto"/>
          <w:sz w:val="22"/>
          <w:szCs w:val="22"/>
          <w:u w:val="none"/>
        </w:rPr>
        <w:t>Engineering Library at AUB</w:t>
      </w:r>
      <w:r w:rsidR="00080AA1" w:rsidRPr="00832FE6">
        <w:rPr>
          <w:rStyle w:val="Hyperlink"/>
          <w:rFonts w:ascii="Times New Roman" w:eastAsia="Times New Roman" w:hAnsi="Times New Roman" w:cs="Times New Roman"/>
          <w:color w:val="auto"/>
          <w:sz w:val="22"/>
          <w:szCs w:val="22"/>
          <w:u w:val="none"/>
        </w:rPr>
        <w:t xml:space="preserve"> – Mr. Khaled Noubani</w:t>
      </w:r>
    </w:p>
    <w:p w14:paraId="47C8C4F1" w14:textId="77777777" w:rsidR="00080AA1" w:rsidRDefault="00080AA1" w:rsidP="23765456">
      <w:pPr>
        <w:spacing w:line="480" w:lineRule="auto"/>
        <w:ind w:left="720" w:hanging="720"/>
        <w:rPr>
          <w:rStyle w:val="Hyperlink"/>
          <w:rFonts w:ascii="Times New Roman" w:eastAsia="Times New Roman" w:hAnsi="Times New Roman" w:cs="Times New Roman"/>
          <w:color w:val="auto"/>
          <w:sz w:val="22"/>
          <w:szCs w:val="22"/>
          <w:u w:val="none"/>
        </w:rPr>
      </w:pPr>
      <w:r w:rsidRPr="00832FE6">
        <w:rPr>
          <w:rStyle w:val="Hyperlink"/>
          <w:rFonts w:ascii="Times New Roman" w:eastAsia="Times New Roman" w:hAnsi="Times New Roman" w:cs="Times New Roman"/>
          <w:color w:val="auto"/>
          <w:sz w:val="22"/>
          <w:szCs w:val="22"/>
          <w:u w:val="none"/>
        </w:rPr>
        <w:t xml:space="preserve">Jafet Library at AUB – Ms. </w:t>
      </w:r>
      <w:r w:rsidR="00EB5878" w:rsidRPr="00832FE6">
        <w:rPr>
          <w:rStyle w:val="Hyperlink"/>
          <w:rFonts w:ascii="Times New Roman" w:eastAsia="Times New Roman" w:hAnsi="Times New Roman" w:cs="Times New Roman"/>
          <w:color w:val="auto"/>
          <w:sz w:val="22"/>
          <w:szCs w:val="22"/>
          <w:u w:val="none"/>
        </w:rPr>
        <w:t>Basma Chebani</w:t>
      </w:r>
    </w:p>
    <w:p w14:paraId="40A35577" w14:textId="521CFA66" w:rsidR="00FD4275" w:rsidRDefault="00FD4275" w:rsidP="23765456">
      <w:pPr>
        <w:spacing w:line="480" w:lineRule="auto"/>
        <w:ind w:left="720" w:hanging="720"/>
        <w:rPr>
          <w:rStyle w:val="Hyperlink"/>
          <w:rFonts w:ascii="Times New Roman" w:eastAsia="Times New Roman" w:hAnsi="Times New Roman" w:cs="Times New Roman"/>
          <w:color w:val="auto"/>
          <w:sz w:val="22"/>
          <w:szCs w:val="22"/>
          <w:u w:val="none"/>
        </w:rPr>
      </w:pPr>
      <w:r>
        <w:rPr>
          <w:rStyle w:val="Hyperlink"/>
          <w:rFonts w:ascii="Times New Roman" w:eastAsia="Times New Roman" w:hAnsi="Times New Roman" w:cs="Times New Roman"/>
          <w:color w:val="auto"/>
          <w:sz w:val="22"/>
          <w:szCs w:val="22"/>
          <w:u w:val="none"/>
        </w:rPr>
        <w:t xml:space="preserve">Chat Gpt for </w:t>
      </w:r>
      <w:r w:rsidR="002C06C8">
        <w:rPr>
          <w:rStyle w:val="Hyperlink"/>
          <w:rFonts w:ascii="Times New Roman" w:eastAsia="Times New Roman" w:hAnsi="Times New Roman" w:cs="Times New Roman"/>
          <w:color w:val="auto"/>
          <w:sz w:val="22"/>
          <w:szCs w:val="22"/>
          <w:u w:val="none"/>
        </w:rPr>
        <w:t xml:space="preserve">the generation of data </w:t>
      </w:r>
      <w:r w:rsidR="008858BA">
        <w:rPr>
          <w:rStyle w:val="Hyperlink"/>
          <w:rFonts w:ascii="Times New Roman" w:eastAsia="Times New Roman" w:hAnsi="Times New Roman" w:cs="Times New Roman"/>
          <w:color w:val="auto"/>
          <w:sz w:val="22"/>
          <w:szCs w:val="22"/>
          <w:u w:val="none"/>
        </w:rPr>
        <w:t xml:space="preserve">inserted </w:t>
      </w:r>
      <w:r w:rsidR="002C06C8">
        <w:rPr>
          <w:rStyle w:val="Hyperlink"/>
          <w:rFonts w:ascii="Times New Roman" w:eastAsia="Times New Roman" w:hAnsi="Times New Roman" w:cs="Times New Roman"/>
          <w:color w:val="auto"/>
          <w:sz w:val="22"/>
          <w:szCs w:val="22"/>
          <w:u w:val="none"/>
        </w:rPr>
        <w:t>into the tables</w:t>
      </w:r>
    </w:p>
    <w:p w14:paraId="56D1DDA7" w14:textId="27D5361E" w:rsidR="00A52BFE" w:rsidRPr="00EB5878" w:rsidRDefault="00A52BFE" w:rsidP="23765456">
      <w:pPr>
        <w:spacing w:line="480" w:lineRule="auto"/>
        <w:ind w:left="720" w:hanging="720"/>
        <w:rPr>
          <w:rStyle w:val="Hyperlink"/>
          <w:rFonts w:ascii="Times New Roman" w:eastAsia="Times New Roman" w:hAnsi="Times New Roman" w:cs="Times New Roman"/>
          <w:u w:val="none"/>
        </w:rPr>
      </w:pPr>
      <w:r>
        <w:rPr>
          <w:rStyle w:val="Hyperlink"/>
          <w:rFonts w:ascii="Times New Roman" w:eastAsia="Times New Roman" w:hAnsi="Times New Roman" w:cs="Times New Roman"/>
          <w:color w:val="auto"/>
          <w:sz w:val="22"/>
          <w:szCs w:val="22"/>
          <w:u w:val="none"/>
        </w:rPr>
        <w:t>W3Schools Online Web Tutorials</w:t>
      </w:r>
    </w:p>
    <w:p w14:paraId="7C382EAF" w14:textId="77777777" w:rsidR="00987E7D" w:rsidRDefault="00987E7D" w:rsidP="23765456">
      <w:pPr>
        <w:rPr>
          <w:rFonts w:ascii="system-ui" w:eastAsia="system-ui" w:hAnsi="system-ui" w:cs="system-ui"/>
          <w:color w:val="000000" w:themeColor="text1"/>
          <w:sz w:val="27"/>
          <w:szCs w:val="27"/>
        </w:rPr>
      </w:pPr>
    </w:p>
    <w:p w14:paraId="1263E750" w14:textId="77777777" w:rsidR="00987E7D" w:rsidRPr="00756280" w:rsidRDefault="3EA83554" w:rsidP="00756280">
      <w:pPr>
        <w:pStyle w:val="Heading1"/>
        <w:numPr>
          <w:ilvl w:val="0"/>
          <w:numId w:val="29"/>
        </w:numPr>
        <w:rPr>
          <w:rFonts w:asciiTheme="majorBidi" w:eastAsia="Aptos Display" w:hAnsiTheme="majorBidi"/>
          <w:b/>
          <w:bCs/>
          <w:color w:val="auto"/>
          <w:sz w:val="32"/>
          <w:szCs w:val="32"/>
        </w:rPr>
      </w:pPr>
      <w:bookmarkStart w:id="3" w:name="_Toc183960548"/>
      <w:r w:rsidRPr="00756280">
        <w:rPr>
          <w:rFonts w:asciiTheme="majorBidi" w:eastAsia="Aptos Display" w:hAnsiTheme="majorBidi"/>
          <w:b/>
          <w:bCs/>
          <w:color w:val="auto"/>
          <w:sz w:val="32"/>
          <w:szCs w:val="32"/>
        </w:rPr>
        <w:t>Tool used to draw the ER</w:t>
      </w:r>
      <w:bookmarkEnd w:id="3"/>
      <w:r w:rsidRPr="00756280">
        <w:rPr>
          <w:rFonts w:asciiTheme="majorBidi" w:eastAsia="Aptos Display" w:hAnsiTheme="majorBidi"/>
          <w:b/>
          <w:bCs/>
          <w:color w:val="auto"/>
          <w:sz w:val="32"/>
          <w:szCs w:val="32"/>
        </w:rPr>
        <w:t xml:space="preserve"> </w:t>
      </w:r>
    </w:p>
    <w:p w14:paraId="1DADA5BB" w14:textId="77777777" w:rsidR="00987E7D" w:rsidRDefault="00987E7D" w:rsidP="23765456">
      <w:pPr>
        <w:rPr>
          <w:rFonts w:ascii="Times New Roman" w:eastAsia="Times New Roman" w:hAnsi="Times New Roman" w:cs="Times New Roman"/>
          <w:color w:val="000000" w:themeColor="text1"/>
          <w:sz w:val="20"/>
          <w:szCs w:val="20"/>
        </w:rPr>
      </w:pPr>
    </w:p>
    <w:p w14:paraId="29BBBD38" w14:textId="77777777" w:rsidR="00987E7D" w:rsidRPr="00832FE6" w:rsidRDefault="3EA83554" w:rsidP="00832FE6">
      <w:pPr>
        <w:spacing w:line="240" w:lineRule="auto"/>
        <w:rPr>
          <w:rFonts w:ascii="Times New Roman" w:eastAsia="Times New Roman" w:hAnsi="Times New Roman" w:cs="Times New Roman"/>
          <w:color w:val="000000" w:themeColor="text1"/>
          <w:sz w:val="22"/>
          <w:szCs w:val="22"/>
        </w:rPr>
      </w:pPr>
      <w:r w:rsidRPr="00832FE6">
        <w:rPr>
          <w:rFonts w:ascii="Times New Roman" w:eastAsia="Times New Roman" w:hAnsi="Times New Roman" w:cs="Times New Roman"/>
          <w:color w:val="000000" w:themeColor="text1"/>
          <w:sz w:val="22"/>
          <w:szCs w:val="22"/>
        </w:rPr>
        <w:t>For the design of the Entity-Relationship (ER) diagram for the library database, we utilized Draw.io. This diagramming tool offers a user-friendly interface and a wide range of features that facilitate the creation of complex diagrams. Draw.io allows users to easily drag and drop shapes and connect entities with lines.</w:t>
      </w:r>
    </w:p>
    <w:p w14:paraId="2256CF5C" w14:textId="77777777" w:rsidR="00987E7D" w:rsidRDefault="00987E7D" w:rsidP="23765456">
      <w:pPr>
        <w:rPr>
          <w:rFonts w:ascii="Times New Roman" w:eastAsia="Times New Roman" w:hAnsi="Times New Roman" w:cs="Times New Roman"/>
          <w:color w:val="000000" w:themeColor="text1"/>
          <w:sz w:val="20"/>
          <w:szCs w:val="20"/>
        </w:rPr>
      </w:pPr>
    </w:p>
    <w:p w14:paraId="775DB0DE" w14:textId="77777777" w:rsidR="00987E7D" w:rsidRPr="00756280" w:rsidRDefault="3EA83554" w:rsidP="00756280">
      <w:pPr>
        <w:pStyle w:val="Heading1"/>
        <w:numPr>
          <w:ilvl w:val="0"/>
          <w:numId w:val="29"/>
        </w:numPr>
        <w:rPr>
          <w:rFonts w:asciiTheme="majorBidi" w:eastAsia="Aptos Display" w:hAnsiTheme="majorBidi"/>
          <w:b/>
          <w:bCs/>
          <w:color w:val="auto"/>
          <w:sz w:val="32"/>
          <w:szCs w:val="32"/>
        </w:rPr>
      </w:pPr>
      <w:bookmarkStart w:id="4" w:name="_Toc183960549"/>
      <w:r w:rsidRPr="00756280">
        <w:rPr>
          <w:rFonts w:asciiTheme="majorBidi" w:eastAsia="Aptos Display" w:hAnsiTheme="majorBidi"/>
          <w:b/>
          <w:bCs/>
          <w:color w:val="auto"/>
          <w:sz w:val="32"/>
          <w:szCs w:val="32"/>
        </w:rPr>
        <w:t>System Description and Requirements</w:t>
      </w:r>
      <w:bookmarkEnd w:id="4"/>
      <w:r w:rsidRPr="00756280">
        <w:rPr>
          <w:rFonts w:asciiTheme="majorBidi" w:eastAsia="Aptos Display" w:hAnsiTheme="majorBidi"/>
          <w:b/>
          <w:bCs/>
          <w:color w:val="auto"/>
          <w:sz w:val="32"/>
          <w:szCs w:val="32"/>
        </w:rPr>
        <w:t xml:space="preserve"> </w:t>
      </w:r>
    </w:p>
    <w:p w14:paraId="60573A8B" w14:textId="77777777" w:rsidR="00987E7D" w:rsidRDefault="3EA83554"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We have several libraries</w:t>
      </w:r>
      <w:r w:rsidR="224FCED3" w:rsidRPr="23765456">
        <w:rPr>
          <w:rFonts w:ascii="Times New Roman" w:eastAsia="Times New Roman" w:hAnsi="Times New Roman" w:cs="Times New Roman"/>
          <w:color w:val="000000" w:themeColor="text1"/>
          <w:sz w:val="22"/>
          <w:szCs w:val="22"/>
        </w:rPr>
        <w:t xml:space="preserve">; </w:t>
      </w:r>
      <w:r w:rsidRPr="23765456">
        <w:rPr>
          <w:rFonts w:ascii="Times New Roman" w:eastAsia="Times New Roman" w:hAnsi="Times New Roman" w:cs="Times New Roman"/>
          <w:color w:val="000000" w:themeColor="text1"/>
          <w:sz w:val="22"/>
          <w:szCs w:val="22"/>
        </w:rPr>
        <w:t>each library has a branch ID, an address</w:t>
      </w:r>
      <w:r w:rsidR="00CA4FC9">
        <w:rPr>
          <w:rFonts w:ascii="Times New Roman" w:eastAsia="Times New Roman" w:hAnsi="Times New Roman" w:cs="Times New Roman"/>
          <w:color w:val="000000" w:themeColor="text1"/>
          <w:sz w:val="22"/>
          <w:szCs w:val="22"/>
        </w:rPr>
        <w:t>,</w:t>
      </w:r>
      <w:r w:rsidRPr="23765456">
        <w:rPr>
          <w:rFonts w:ascii="Times New Roman" w:eastAsia="Times New Roman" w:hAnsi="Times New Roman" w:cs="Times New Roman"/>
          <w:color w:val="000000" w:themeColor="text1"/>
          <w:sz w:val="22"/>
          <w:szCs w:val="22"/>
        </w:rPr>
        <w:t xml:space="preserve"> and a phone number.</w:t>
      </w:r>
    </w:p>
    <w:p w14:paraId="0D6DD71E" w14:textId="77777777" w:rsidR="00987E7D" w:rsidRDefault="1BFC65F3"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 xml:space="preserve">We have several Staff </w:t>
      </w:r>
      <w:r w:rsidR="4F662A4E" w:rsidRPr="23765456">
        <w:rPr>
          <w:rFonts w:ascii="Times New Roman" w:eastAsia="Times New Roman" w:hAnsi="Times New Roman" w:cs="Times New Roman"/>
          <w:color w:val="000000" w:themeColor="text1"/>
          <w:sz w:val="22"/>
          <w:szCs w:val="22"/>
        </w:rPr>
        <w:t>members;</w:t>
      </w:r>
      <w:r w:rsidRPr="23765456">
        <w:rPr>
          <w:rFonts w:ascii="Times New Roman" w:eastAsia="Times New Roman" w:hAnsi="Times New Roman" w:cs="Times New Roman"/>
          <w:color w:val="000000" w:themeColor="text1"/>
          <w:sz w:val="22"/>
          <w:szCs w:val="22"/>
        </w:rPr>
        <w:t xml:space="preserve"> each staff member has </w:t>
      </w:r>
      <w:r w:rsidR="1102D2D0" w:rsidRPr="23765456">
        <w:rPr>
          <w:rFonts w:ascii="Times New Roman" w:eastAsia="Times New Roman" w:hAnsi="Times New Roman" w:cs="Times New Roman"/>
          <w:color w:val="000000" w:themeColor="text1"/>
          <w:sz w:val="22"/>
          <w:szCs w:val="22"/>
        </w:rPr>
        <w:t>a name composed of fi</w:t>
      </w:r>
      <w:r w:rsidR="20A9496A" w:rsidRPr="23765456">
        <w:rPr>
          <w:rFonts w:ascii="Times New Roman" w:eastAsia="Times New Roman" w:hAnsi="Times New Roman" w:cs="Times New Roman"/>
          <w:color w:val="000000" w:themeColor="text1"/>
          <w:sz w:val="22"/>
          <w:szCs w:val="22"/>
        </w:rPr>
        <w:t>rst name and last name, a salary, a date of birth, a position, a</w:t>
      </w:r>
      <w:r w:rsidR="00CA4FC9">
        <w:rPr>
          <w:rFonts w:ascii="Times New Roman" w:eastAsia="Times New Roman" w:hAnsi="Times New Roman" w:cs="Times New Roman"/>
          <w:color w:val="000000" w:themeColor="text1"/>
          <w:sz w:val="22"/>
          <w:szCs w:val="22"/>
        </w:rPr>
        <w:t>n</w:t>
      </w:r>
      <w:r w:rsidR="20A9496A" w:rsidRPr="23765456">
        <w:rPr>
          <w:rFonts w:ascii="Times New Roman" w:eastAsia="Times New Roman" w:hAnsi="Times New Roman" w:cs="Times New Roman"/>
          <w:color w:val="000000" w:themeColor="text1"/>
          <w:sz w:val="22"/>
          <w:szCs w:val="22"/>
        </w:rPr>
        <w:t xml:space="preserve"> SSN, a blood type</w:t>
      </w:r>
      <w:r w:rsidR="00CA4FC9">
        <w:rPr>
          <w:rFonts w:ascii="Times New Roman" w:eastAsia="Times New Roman" w:hAnsi="Times New Roman" w:cs="Times New Roman"/>
          <w:color w:val="000000" w:themeColor="text1"/>
          <w:sz w:val="22"/>
          <w:szCs w:val="22"/>
        </w:rPr>
        <w:t>,</w:t>
      </w:r>
      <w:r w:rsidR="20A9496A" w:rsidRPr="23765456">
        <w:rPr>
          <w:rFonts w:ascii="Times New Roman" w:eastAsia="Times New Roman" w:hAnsi="Times New Roman" w:cs="Times New Roman"/>
          <w:color w:val="000000" w:themeColor="text1"/>
          <w:sz w:val="22"/>
          <w:szCs w:val="22"/>
        </w:rPr>
        <w:t xml:space="preserve"> and an address.</w:t>
      </w:r>
    </w:p>
    <w:p w14:paraId="49E24D99" w14:textId="77777777" w:rsidR="00987E7D" w:rsidRDefault="20A9496A"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Each s</w:t>
      </w:r>
      <w:r w:rsidR="1BE4DE22" w:rsidRPr="23765456">
        <w:rPr>
          <w:rFonts w:ascii="Times New Roman" w:eastAsia="Times New Roman" w:hAnsi="Times New Roman" w:cs="Times New Roman"/>
          <w:color w:val="000000" w:themeColor="text1"/>
          <w:sz w:val="22"/>
          <w:szCs w:val="22"/>
        </w:rPr>
        <w:t xml:space="preserve">taff member may supervise one or many other staff </w:t>
      </w:r>
      <w:r w:rsidR="0B431E87" w:rsidRPr="23765456">
        <w:rPr>
          <w:rFonts w:ascii="Times New Roman" w:eastAsia="Times New Roman" w:hAnsi="Times New Roman" w:cs="Times New Roman"/>
          <w:color w:val="000000" w:themeColor="text1"/>
          <w:sz w:val="22"/>
          <w:szCs w:val="22"/>
        </w:rPr>
        <w:t>members</w:t>
      </w:r>
      <w:r w:rsidR="1BE4DE22" w:rsidRPr="23765456">
        <w:rPr>
          <w:rFonts w:ascii="Times New Roman" w:eastAsia="Times New Roman" w:hAnsi="Times New Roman" w:cs="Times New Roman"/>
          <w:color w:val="000000" w:themeColor="text1"/>
          <w:sz w:val="22"/>
          <w:szCs w:val="22"/>
        </w:rPr>
        <w:t>. A st</w:t>
      </w:r>
      <w:r w:rsidR="117A8354" w:rsidRPr="23765456">
        <w:rPr>
          <w:rFonts w:ascii="Times New Roman" w:eastAsia="Times New Roman" w:hAnsi="Times New Roman" w:cs="Times New Roman"/>
          <w:color w:val="000000" w:themeColor="text1"/>
          <w:sz w:val="22"/>
          <w:szCs w:val="22"/>
        </w:rPr>
        <w:t xml:space="preserve">aff </w:t>
      </w:r>
      <w:r w:rsidR="7DE2A75B" w:rsidRPr="23765456">
        <w:rPr>
          <w:rFonts w:ascii="Times New Roman" w:eastAsia="Times New Roman" w:hAnsi="Times New Roman" w:cs="Times New Roman"/>
          <w:color w:val="000000" w:themeColor="text1"/>
          <w:sz w:val="22"/>
          <w:szCs w:val="22"/>
        </w:rPr>
        <w:t>member may be supervised by another staff member.</w:t>
      </w:r>
    </w:p>
    <w:p w14:paraId="09C7CD2A" w14:textId="77777777" w:rsidR="00987E7D" w:rsidRDefault="040B7000"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 xml:space="preserve">Each staff member can have many dependents. Dependents have a date of birth, a name, a sex and a relationship </w:t>
      </w:r>
      <w:r w:rsidR="000437F6">
        <w:rPr>
          <w:rFonts w:ascii="Times New Roman" w:eastAsia="Times New Roman" w:hAnsi="Times New Roman" w:cs="Times New Roman"/>
          <w:color w:val="000000" w:themeColor="text1"/>
          <w:sz w:val="22"/>
          <w:szCs w:val="22"/>
        </w:rPr>
        <w:t>wi</w:t>
      </w:r>
      <w:r w:rsidRPr="23765456">
        <w:rPr>
          <w:rFonts w:ascii="Times New Roman" w:eastAsia="Times New Roman" w:hAnsi="Times New Roman" w:cs="Times New Roman"/>
          <w:color w:val="000000" w:themeColor="text1"/>
          <w:sz w:val="22"/>
          <w:szCs w:val="22"/>
        </w:rPr>
        <w:t>t</w:t>
      </w:r>
      <w:r w:rsidR="000437F6">
        <w:rPr>
          <w:rFonts w:ascii="Times New Roman" w:eastAsia="Times New Roman" w:hAnsi="Times New Roman" w:cs="Times New Roman"/>
          <w:color w:val="000000" w:themeColor="text1"/>
          <w:sz w:val="22"/>
          <w:szCs w:val="22"/>
        </w:rPr>
        <w:t>h</w:t>
      </w:r>
      <w:r w:rsidRPr="23765456">
        <w:rPr>
          <w:rFonts w:ascii="Times New Roman" w:eastAsia="Times New Roman" w:hAnsi="Times New Roman" w:cs="Times New Roman"/>
          <w:color w:val="000000" w:themeColor="text1"/>
          <w:sz w:val="22"/>
          <w:szCs w:val="22"/>
        </w:rPr>
        <w:t xml:space="preserve"> the staff member. Dependents </w:t>
      </w:r>
      <w:r w:rsidR="6E2AE182" w:rsidRPr="23765456">
        <w:rPr>
          <w:rFonts w:ascii="Times New Roman" w:eastAsia="Times New Roman" w:hAnsi="Times New Roman" w:cs="Times New Roman"/>
          <w:color w:val="000000" w:themeColor="text1"/>
          <w:sz w:val="22"/>
          <w:szCs w:val="22"/>
        </w:rPr>
        <w:t>shall be dependents of one and only one staff member.</w:t>
      </w:r>
    </w:p>
    <w:p w14:paraId="51166AEC" w14:textId="77777777" w:rsidR="00987E7D" w:rsidRDefault="6E2AE182"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Each one of the staff must log in to our Authentication System</w:t>
      </w:r>
      <w:r w:rsidR="64EAFA82" w:rsidRPr="23765456">
        <w:rPr>
          <w:rFonts w:ascii="Times New Roman" w:eastAsia="Times New Roman" w:hAnsi="Times New Roman" w:cs="Times New Roman"/>
          <w:color w:val="000000" w:themeColor="text1"/>
          <w:sz w:val="22"/>
          <w:szCs w:val="22"/>
        </w:rPr>
        <w:t xml:space="preserve"> wh</w:t>
      </w:r>
      <w:r w:rsidR="00D207C0">
        <w:rPr>
          <w:rFonts w:ascii="Times New Roman" w:eastAsia="Times New Roman" w:hAnsi="Times New Roman" w:cs="Times New Roman"/>
          <w:color w:val="000000" w:themeColor="text1"/>
          <w:sz w:val="22"/>
          <w:szCs w:val="22"/>
        </w:rPr>
        <w:t>ich</w:t>
      </w:r>
      <w:r w:rsidR="64EAFA82" w:rsidRPr="23765456">
        <w:rPr>
          <w:rFonts w:ascii="Times New Roman" w:eastAsia="Times New Roman" w:hAnsi="Times New Roman" w:cs="Times New Roman"/>
          <w:color w:val="000000" w:themeColor="text1"/>
          <w:sz w:val="22"/>
          <w:szCs w:val="22"/>
        </w:rPr>
        <w:t xml:space="preserve"> stores the email and the password of the staff member. Each staff member must log in and create an account only once.</w:t>
      </w:r>
    </w:p>
    <w:p w14:paraId="6410AF15" w14:textId="77777777" w:rsidR="00987E7D" w:rsidRDefault="718C5028"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A staff member must work at on</w:t>
      </w:r>
      <w:r w:rsidR="74286368" w:rsidRPr="23765456">
        <w:rPr>
          <w:rFonts w:ascii="Times New Roman" w:eastAsia="Times New Roman" w:hAnsi="Times New Roman" w:cs="Times New Roman"/>
          <w:color w:val="000000" w:themeColor="text1"/>
          <w:sz w:val="22"/>
          <w:szCs w:val="22"/>
        </w:rPr>
        <w:t xml:space="preserve">ly one branch where we keep a record of </w:t>
      </w:r>
      <w:r w:rsidR="00206296">
        <w:rPr>
          <w:rFonts w:ascii="Times New Roman" w:eastAsia="Times New Roman" w:hAnsi="Times New Roman" w:cs="Times New Roman"/>
          <w:color w:val="000000" w:themeColor="text1"/>
          <w:sz w:val="22"/>
          <w:szCs w:val="22"/>
        </w:rPr>
        <w:t>his/her</w:t>
      </w:r>
      <w:r w:rsidR="74286368" w:rsidRPr="23765456">
        <w:rPr>
          <w:rFonts w:ascii="Times New Roman" w:eastAsia="Times New Roman" w:hAnsi="Times New Roman" w:cs="Times New Roman"/>
          <w:color w:val="000000" w:themeColor="text1"/>
          <w:sz w:val="22"/>
          <w:szCs w:val="22"/>
        </w:rPr>
        <w:t xml:space="preserve"> working hours. A branch shall have at least one staff member.</w:t>
      </w:r>
    </w:p>
    <w:p w14:paraId="6F19A02D" w14:textId="77777777" w:rsidR="00987E7D" w:rsidRDefault="67F9D7EC"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We have publishers where each publisher has a name, a phone number and an address.</w:t>
      </w:r>
    </w:p>
    <w:p w14:paraId="4522DF99" w14:textId="77777777" w:rsidR="00987E7D" w:rsidRDefault="67F9D7EC"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A publisher may publish several books for rent and several books for sale.</w:t>
      </w:r>
    </w:p>
    <w:p w14:paraId="65E8D728" w14:textId="77777777" w:rsidR="00987E7D" w:rsidRDefault="67F9D7EC"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A book for rent should be published by only one publisher. A book for sale should also be published by one and only publisher.</w:t>
      </w:r>
    </w:p>
    <w:p w14:paraId="30930CEC" w14:textId="77777777" w:rsidR="00987E7D" w:rsidRDefault="61BDE86D"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We have customers where each customer has a name composed o</w:t>
      </w:r>
      <w:r w:rsidR="1BD0F6A6" w:rsidRPr="23765456">
        <w:rPr>
          <w:rFonts w:ascii="Times New Roman" w:eastAsia="Times New Roman" w:hAnsi="Times New Roman" w:cs="Times New Roman"/>
          <w:color w:val="000000" w:themeColor="text1"/>
          <w:sz w:val="22"/>
          <w:szCs w:val="22"/>
        </w:rPr>
        <w:t>f first name and last name, a sex, a username, a phone number and an address.</w:t>
      </w:r>
    </w:p>
    <w:p w14:paraId="14638916" w14:textId="77777777" w:rsidR="00987E7D" w:rsidRDefault="1BD0F6A6"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 xml:space="preserve">Each customer must log in to our authentication system </w:t>
      </w:r>
      <w:r w:rsidR="61FCF67B" w:rsidRPr="23765456">
        <w:rPr>
          <w:rFonts w:ascii="Times New Roman" w:eastAsia="Times New Roman" w:hAnsi="Times New Roman" w:cs="Times New Roman"/>
          <w:color w:val="000000" w:themeColor="text1"/>
          <w:sz w:val="22"/>
          <w:szCs w:val="22"/>
        </w:rPr>
        <w:t>only once</w:t>
      </w:r>
      <w:r w:rsidRPr="23765456">
        <w:rPr>
          <w:rFonts w:ascii="Times New Roman" w:eastAsia="Times New Roman" w:hAnsi="Times New Roman" w:cs="Times New Roman"/>
          <w:color w:val="000000" w:themeColor="text1"/>
          <w:sz w:val="22"/>
          <w:szCs w:val="22"/>
        </w:rPr>
        <w:t xml:space="preserve"> and create one account</w:t>
      </w:r>
      <w:r w:rsidR="0087CC0B" w:rsidRPr="23765456">
        <w:rPr>
          <w:rFonts w:ascii="Times New Roman" w:eastAsia="Times New Roman" w:hAnsi="Times New Roman" w:cs="Times New Roman"/>
          <w:color w:val="000000" w:themeColor="text1"/>
          <w:sz w:val="22"/>
          <w:szCs w:val="22"/>
        </w:rPr>
        <w:t>.</w:t>
      </w:r>
    </w:p>
    <w:p w14:paraId="498ED22E" w14:textId="77777777" w:rsidR="00987E7D" w:rsidRDefault="0087CC0B"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 xml:space="preserve">We have books for rent, where each book has an ISBN, an edition, a language, a translator, </w:t>
      </w:r>
      <w:r w:rsidR="789F4027" w:rsidRPr="23765456">
        <w:rPr>
          <w:rFonts w:ascii="Times New Roman" w:eastAsia="Times New Roman" w:hAnsi="Times New Roman" w:cs="Times New Roman"/>
          <w:color w:val="000000" w:themeColor="text1"/>
          <w:sz w:val="22"/>
          <w:szCs w:val="22"/>
        </w:rPr>
        <w:t>an author or more, a shelf location composed of the shelf number and the row number, a title, a book ID, a price, a genre an</w:t>
      </w:r>
      <w:r w:rsidR="231F7ABC" w:rsidRPr="23765456">
        <w:rPr>
          <w:rFonts w:ascii="Times New Roman" w:eastAsia="Times New Roman" w:hAnsi="Times New Roman" w:cs="Times New Roman"/>
          <w:color w:val="000000" w:themeColor="text1"/>
          <w:sz w:val="22"/>
          <w:szCs w:val="22"/>
        </w:rPr>
        <w:t xml:space="preserve">d </w:t>
      </w:r>
      <w:r w:rsidR="00A73B8D">
        <w:rPr>
          <w:rFonts w:ascii="Times New Roman" w:eastAsia="Times New Roman" w:hAnsi="Times New Roman" w:cs="Times New Roman"/>
          <w:color w:val="000000" w:themeColor="text1"/>
          <w:sz w:val="22"/>
          <w:szCs w:val="22"/>
        </w:rPr>
        <w:t>a</w:t>
      </w:r>
      <w:r w:rsidR="231F7ABC" w:rsidRPr="23765456">
        <w:rPr>
          <w:rFonts w:ascii="Times New Roman" w:eastAsia="Times New Roman" w:hAnsi="Times New Roman" w:cs="Times New Roman"/>
          <w:color w:val="000000" w:themeColor="text1"/>
          <w:sz w:val="22"/>
          <w:szCs w:val="22"/>
        </w:rPr>
        <w:t xml:space="preserve"> number of pages.</w:t>
      </w:r>
    </w:p>
    <w:p w14:paraId="0722099A" w14:textId="77777777" w:rsidR="00987E7D" w:rsidRDefault="231F7ABC"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Each library branch may store a specific book for rent</w:t>
      </w:r>
      <w:r w:rsidR="00560BCE">
        <w:rPr>
          <w:rFonts w:ascii="Times New Roman" w:eastAsia="Times New Roman" w:hAnsi="Times New Roman" w:cs="Times New Roman"/>
          <w:color w:val="000000" w:themeColor="text1"/>
          <w:sz w:val="22"/>
          <w:szCs w:val="22"/>
        </w:rPr>
        <w:t xml:space="preserve"> that </w:t>
      </w:r>
      <w:r w:rsidRPr="23765456">
        <w:rPr>
          <w:rFonts w:ascii="Times New Roman" w:eastAsia="Times New Roman" w:hAnsi="Times New Roman" w:cs="Times New Roman"/>
          <w:color w:val="000000" w:themeColor="text1"/>
          <w:sz w:val="22"/>
          <w:szCs w:val="22"/>
        </w:rPr>
        <w:t>must be stored at one library branch</w:t>
      </w:r>
      <w:r w:rsidR="00560BCE">
        <w:rPr>
          <w:rFonts w:ascii="Times New Roman" w:eastAsia="Times New Roman" w:hAnsi="Times New Roman" w:cs="Times New Roman"/>
          <w:color w:val="000000" w:themeColor="text1"/>
          <w:sz w:val="22"/>
          <w:szCs w:val="22"/>
        </w:rPr>
        <w:t>.</w:t>
      </w:r>
    </w:p>
    <w:p w14:paraId="3FD71916" w14:textId="77777777" w:rsidR="00987E7D" w:rsidRDefault="06D1EC39"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We have books for sale where each book for sale has a title, an ISBN, a genre, a price, a translator, an edition, a number of pages, a language</w:t>
      </w:r>
      <w:r w:rsidR="000B6280">
        <w:rPr>
          <w:rFonts w:ascii="Times New Roman" w:eastAsia="Times New Roman" w:hAnsi="Times New Roman" w:cs="Times New Roman"/>
          <w:color w:val="000000" w:themeColor="text1"/>
          <w:sz w:val="22"/>
          <w:szCs w:val="22"/>
        </w:rPr>
        <w:t>,</w:t>
      </w:r>
      <w:r w:rsidRPr="23765456">
        <w:rPr>
          <w:rFonts w:ascii="Times New Roman" w:eastAsia="Times New Roman" w:hAnsi="Times New Roman" w:cs="Times New Roman"/>
          <w:color w:val="000000" w:themeColor="text1"/>
          <w:sz w:val="22"/>
          <w:szCs w:val="22"/>
        </w:rPr>
        <w:t xml:space="preserve"> and an author or more.</w:t>
      </w:r>
    </w:p>
    <w:p w14:paraId="39EA270D" w14:textId="77777777" w:rsidR="00987E7D" w:rsidRDefault="18512A23"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Each library may store several books for sale where we keep a record of t</w:t>
      </w:r>
      <w:r w:rsidR="6C45A30C" w:rsidRPr="23765456">
        <w:rPr>
          <w:rFonts w:ascii="Times New Roman" w:eastAsia="Times New Roman" w:hAnsi="Times New Roman" w:cs="Times New Roman"/>
          <w:color w:val="000000" w:themeColor="text1"/>
          <w:sz w:val="22"/>
          <w:szCs w:val="22"/>
        </w:rPr>
        <w:t xml:space="preserve">he number of copies. </w:t>
      </w:r>
    </w:p>
    <w:p w14:paraId="66E8F131" w14:textId="77777777" w:rsidR="00987E7D" w:rsidRDefault="6C45A30C" w:rsidP="00832FE6">
      <w:pPr>
        <w:pStyle w:val="ListParagraph"/>
        <w:numPr>
          <w:ilvl w:val="0"/>
          <w:numId w:val="22"/>
        </w:numPr>
        <w:spacing w:line="240" w:lineRule="auto"/>
        <w:rPr>
          <w:rFonts w:ascii="Times New Roman" w:eastAsia="Times New Roman" w:hAnsi="Times New Roman" w:cs="Times New Roman"/>
          <w:color w:val="000000" w:themeColor="text1"/>
          <w:sz w:val="22"/>
          <w:szCs w:val="22"/>
        </w:rPr>
      </w:pPr>
      <w:r w:rsidRPr="23765456">
        <w:rPr>
          <w:rFonts w:ascii="Times New Roman" w:eastAsia="Times New Roman" w:hAnsi="Times New Roman" w:cs="Times New Roman"/>
          <w:color w:val="000000" w:themeColor="text1"/>
          <w:sz w:val="22"/>
          <w:szCs w:val="22"/>
        </w:rPr>
        <w:t>A book for sale may be found in several branches of the library.</w:t>
      </w:r>
    </w:p>
    <w:p w14:paraId="1179CBFB" w14:textId="77777777" w:rsidR="00987E7D" w:rsidRDefault="3910F9F2" w:rsidP="00832FE6">
      <w:pPr>
        <w:pStyle w:val="ListParagraph"/>
        <w:numPr>
          <w:ilvl w:val="0"/>
          <w:numId w:val="22"/>
        </w:numPr>
        <w:spacing w:line="240" w:lineRule="auto"/>
        <w:rPr>
          <w:rFonts w:ascii="Times New Roman" w:eastAsia="Times New Roman" w:hAnsi="Times New Roman" w:cs="Times New Roman"/>
          <w:sz w:val="22"/>
          <w:szCs w:val="22"/>
        </w:rPr>
      </w:pPr>
      <w:r w:rsidRPr="23765456">
        <w:rPr>
          <w:rFonts w:ascii="Times New Roman" w:eastAsia="Times New Roman" w:hAnsi="Times New Roman" w:cs="Times New Roman"/>
          <w:sz w:val="22"/>
          <w:szCs w:val="22"/>
        </w:rPr>
        <w:t xml:space="preserve">Books for sale can be transferred to become books for rent, and we record the date of the transfer, </w:t>
      </w:r>
      <w:r w:rsidR="000B6280">
        <w:rPr>
          <w:rFonts w:ascii="Times New Roman" w:eastAsia="Times New Roman" w:hAnsi="Times New Roman" w:cs="Times New Roman"/>
          <w:sz w:val="22"/>
          <w:szCs w:val="22"/>
        </w:rPr>
        <w:t xml:space="preserve">and </w:t>
      </w:r>
      <w:r w:rsidRPr="23765456">
        <w:rPr>
          <w:rFonts w:ascii="Times New Roman" w:eastAsia="Times New Roman" w:hAnsi="Times New Roman" w:cs="Times New Roman"/>
          <w:sz w:val="22"/>
          <w:szCs w:val="22"/>
        </w:rPr>
        <w:t>the discount applied. Some books for rent may have originally been books for sale.</w:t>
      </w:r>
    </w:p>
    <w:p w14:paraId="0893143C" w14:textId="0439E8C6" w:rsidR="00987E7D" w:rsidRDefault="356CF7DF" w:rsidP="00CE3C3E">
      <w:pPr>
        <w:pStyle w:val="ListParagraph"/>
        <w:numPr>
          <w:ilvl w:val="0"/>
          <w:numId w:val="22"/>
        </w:numPr>
        <w:spacing w:line="240" w:lineRule="auto"/>
        <w:rPr>
          <w:rFonts w:ascii="Times New Roman" w:eastAsia="Times New Roman" w:hAnsi="Times New Roman" w:cs="Times New Roman"/>
          <w:sz w:val="22"/>
          <w:szCs w:val="22"/>
        </w:rPr>
      </w:pPr>
      <w:r w:rsidRPr="23765456">
        <w:rPr>
          <w:rFonts w:ascii="Times New Roman" w:eastAsia="Times New Roman" w:hAnsi="Times New Roman" w:cs="Times New Roman"/>
          <w:sz w:val="22"/>
          <w:szCs w:val="22"/>
        </w:rPr>
        <w:t xml:space="preserve">A customer may borrow </w:t>
      </w:r>
      <w:r w:rsidR="7AB42906" w:rsidRPr="23765456">
        <w:rPr>
          <w:rFonts w:ascii="Times New Roman" w:eastAsia="Times New Roman" w:hAnsi="Times New Roman" w:cs="Times New Roman"/>
          <w:sz w:val="22"/>
          <w:szCs w:val="22"/>
        </w:rPr>
        <w:t>many</w:t>
      </w:r>
      <w:r w:rsidRPr="23765456">
        <w:rPr>
          <w:rFonts w:ascii="Times New Roman" w:eastAsia="Times New Roman" w:hAnsi="Times New Roman" w:cs="Times New Roman"/>
          <w:sz w:val="22"/>
          <w:szCs w:val="22"/>
        </w:rPr>
        <w:t xml:space="preserve"> books for rent where we keep a record </w:t>
      </w:r>
      <w:r w:rsidR="3C0504B1" w:rsidRPr="23765456">
        <w:rPr>
          <w:rFonts w:ascii="Times New Roman" w:eastAsia="Times New Roman" w:hAnsi="Times New Roman" w:cs="Times New Roman"/>
          <w:sz w:val="22"/>
          <w:szCs w:val="22"/>
        </w:rPr>
        <w:t>of the due date, date out</w:t>
      </w:r>
      <w:r w:rsidR="00813561">
        <w:rPr>
          <w:rFonts w:ascii="Times New Roman" w:eastAsia="Times New Roman" w:hAnsi="Times New Roman" w:cs="Times New Roman"/>
          <w:sz w:val="22"/>
          <w:szCs w:val="22"/>
        </w:rPr>
        <w:t>,</w:t>
      </w:r>
      <w:r w:rsidR="3C0504B1" w:rsidRPr="23765456">
        <w:rPr>
          <w:rFonts w:ascii="Times New Roman" w:eastAsia="Times New Roman" w:hAnsi="Times New Roman" w:cs="Times New Roman"/>
          <w:sz w:val="22"/>
          <w:szCs w:val="22"/>
        </w:rPr>
        <w:t xml:space="preserve"> and the penalty that could be applied. A book for rent can be borrowed by </w:t>
      </w:r>
      <w:r w:rsidR="00CE3C3E">
        <w:rPr>
          <w:rFonts w:ascii="Times New Roman" w:eastAsia="Times New Roman" w:hAnsi="Times New Roman" w:cs="Times New Roman"/>
          <w:sz w:val="22"/>
          <w:szCs w:val="22"/>
        </w:rPr>
        <w:t>one customer</w:t>
      </w:r>
      <w:r w:rsidR="3C0504B1" w:rsidRPr="23765456">
        <w:rPr>
          <w:rFonts w:ascii="Times New Roman" w:eastAsia="Times New Roman" w:hAnsi="Times New Roman" w:cs="Times New Roman"/>
          <w:sz w:val="22"/>
          <w:szCs w:val="22"/>
        </w:rPr>
        <w:t>.</w:t>
      </w:r>
    </w:p>
    <w:p w14:paraId="0D7BF02E" w14:textId="77777777" w:rsidR="00987E7D" w:rsidRDefault="73E8BACC" w:rsidP="00832FE6">
      <w:pPr>
        <w:pStyle w:val="ListParagraph"/>
        <w:numPr>
          <w:ilvl w:val="0"/>
          <w:numId w:val="22"/>
        </w:numPr>
        <w:spacing w:line="240" w:lineRule="auto"/>
        <w:rPr>
          <w:rFonts w:ascii="Times New Roman" w:eastAsia="Times New Roman" w:hAnsi="Times New Roman" w:cs="Times New Roman"/>
          <w:sz w:val="22"/>
          <w:szCs w:val="22"/>
        </w:rPr>
      </w:pPr>
      <w:r w:rsidRPr="23765456">
        <w:rPr>
          <w:rFonts w:ascii="Times New Roman" w:eastAsia="Times New Roman" w:hAnsi="Times New Roman" w:cs="Times New Roman"/>
          <w:sz w:val="22"/>
          <w:szCs w:val="22"/>
        </w:rPr>
        <w:t>A customer can buy many books for sale from many branches of</w:t>
      </w:r>
      <w:r w:rsidR="767EC472" w:rsidRPr="23765456">
        <w:rPr>
          <w:rFonts w:ascii="Times New Roman" w:eastAsia="Times New Roman" w:hAnsi="Times New Roman" w:cs="Times New Roman"/>
          <w:sz w:val="22"/>
          <w:szCs w:val="22"/>
        </w:rPr>
        <w:t xml:space="preserve"> the </w:t>
      </w:r>
      <w:r w:rsidRPr="23765456">
        <w:rPr>
          <w:rFonts w:ascii="Times New Roman" w:eastAsia="Times New Roman" w:hAnsi="Times New Roman" w:cs="Times New Roman"/>
          <w:sz w:val="22"/>
          <w:szCs w:val="22"/>
        </w:rPr>
        <w:t>library</w:t>
      </w:r>
      <w:r w:rsidR="014F1026" w:rsidRPr="23765456">
        <w:rPr>
          <w:rFonts w:ascii="Times New Roman" w:eastAsia="Times New Roman" w:hAnsi="Times New Roman" w:cs="Times New Roman"/>
          <w:sz w:val="22"/>
          <w:szCs w:val="22"/>
        </w:rPr>
        <w:t xml:space="preserve"> where we keep a record of the quantity bought</w:t>
      </w:r>
      <w:r w:rsidR="71CA90F9" w:rsidRPr="23765456">
        <w:rPr>
          <w:rFonts w:ascii="Times New Roman" w:eastAsia="Times New Roman" w:hAnsi="Times New Roman" w:cs="Times New Roman"/>
          <w:sz w:val="22"/>
          <w:szCs w:val="22"/>
        </w:rPr>
        <w:t xml:space="preserve"> and the date of the purchase.</w:t>
      </w:r>
    </w:p>
    <w:p w14:paraId="66B9D8E5" w14:textId="77777777" w:rsidR="00987E7D" w:rsidRDefault="122FC11C" w:rsidP="00832FE6">
      <w:pPr>
        <w:pStyle w:val="ListParagraph"/>
        <w:numPr>
          <w:ilvl w:val="0"/>
          <w:numId w:val="22"/>
        </w:numPr>
        <w:spacing w:line="240" w:lineRule="auto"/>
        <w:rPr>
          <w:rFonts w:ascii="Times New Roman" w:eastAsia="Times New Roman" w:hAnsi="Times New Roman" w:cs="Times New Roman"/>
          <w:sz w:val="22"/>
          <w:szCs w:val="22"/>
        </w:rPr>
      </w:pPr>
      <w:r w:rsidRPr="23765456">
        <w:rPr>
          <w:rFonts w:ascii="Times New Roman" w:eastAsia="Times New Roman" w:hAnsi="Times New Roman" w:cs="Times New Roman"/>
          <w:sz w:val="22"/>
          <w:szCs w:val="22"/>
        </w:rPr>
        <w:t>We have items</w:t>
      </w:r>
      <w:r w:rsidR="6B1026B2" w:rsidRPr="23765456">
        <w:rPr>
          <w:rFonts w:ascii="Times New Roman" w:eastAsia="Times New Roman" w:hAnsi="Times New Roman" w:cs="Times New Roman"/>
          <w:sz w:val="22"/>
          <w:szCs w:val="22"/>
        </w:rPr>
        <w:t xml:space="preserve"> where each item has an age group, a name, a barcode, a price</w:t>
      </w:r>
      <w:r w:rsidR="00813561">
        <w:rPr>
          <w:rFonts w:ascii="Times New Roman" w:eastAsia="Times New Roman" w:hAnsi="Times New Roman" w:cs="Times New Roman"/>
          <w:sz w:val="22"/>
          <w:szCs w:val="22"/>
        </w:rPr>
        <w:t>,</w:t>
      </w:r>
      <w:r w:rsidR="6B1026B2" w:rsidRPr="23765456">
        <w:rPr>
          <w:rFonts w:ascii="Times New Roman" w:eastAsia="Times New Roman" w:hAnsi="Times New Roman" w:cs="Times New Roman"/>
          <w:sz w:val="22"/>
          <w:szCs w:val="22"/>
        </w:rPr>
        <w:t xml:space="preserve"> and a genre.</w:t>
      </w:r>
    </w:p>
    <w:p w14:paraId="02C2AE46" w14:textId="77777777" w:rsidR="00987E7D" w:rsidRDefault="7F95DB05" w:rsidP="00832FE6">
      <w:pPr>
        <w:pStyle w:val="ListParagraph"/>
        <w:numPr>
          <w:ilvl w:val="0"/>
          <w:numId w:val="22"/>
        </w:numPr>
        <w:spacing w:line="240" w:lineRule="auto"/>
        <w:rPr>
          <w:rFonts w:ascii="Times New Roman" w:eastAsia="Times New Roman" w:hAnsi="Times New Roman" w:cs="Times New Roman"/>
          <w:sz w:val="22"/>
          <w:szCs w:val="22"/>
        </w:rPr>
      </w:pPr>
      <w:r w:rsidRPr="23765456">
        <w:rPr>
          <w:rFonts w:ascii="Times New Roman" w:eastAsia="Times New Roman" w:hAnsi="Times New Roman" w:cs="Times New Roman"/>
          <w:sz w:val="22"/>
          <w:szCs w:val="22"/>
        </w:rPr>
        <w:t>We have suppliers where each supplier has a name, an address</w:t>
      </w:r>
      <w:r w:rsidR="00813561">
        <w:rPr>
          <w:rFonts w:ascii="Times New Roman" w:eastAsia="Times New Roman" w:hAnsi="Times New Roman" w:cs="Times New Roman"/>
          <w:sz w:val="22"/>
          <w:szCs w:val="22"/>
        </w:rPr>
        <w:t>,</w:t>
      </w:r>
      <w:r w:rsidRPr="23765456">
        <w:rPr>
          <w:rFonts w:ascii="Times New Roman" w:eastAsia="Times New Roman" w:hAnsi="Times New Roman" w:cs="Times New Roman"/>
          <w:sz w:val="22"/>
          <w:szCs w:val="22"/>
        </w:rPr>
        <w:t xml:space="preserve"> and a phone number.</w:t>
      </w:r>
    </w:p>
    <w:p w14:paraId="01A4682F" w14:textId="77777777" w:rsidR="00987E7D" w:rsidRDefault="7F95DB05" w:rsidP="00832FE6">
      <w:pPr>
        <w:pStyle w:val="ListParagraph"/>
        <w:numPr>
          <w:ilvl w:val="0"/>
          <w:numId w:val="22"/>
        </w:numPr>
        <w:spacing w:line="240" w:lineRule="auto"/>
        <w:rPr>
          <w:rFonts w:ascii="Times New Roman" w:eastAsia="Times New Roman" w:hAnsi="Times New Roman" w:cs="Times New Roman"/>
          <w:sz w:val="22"/>
          <w:szCs w:val="22"/>
        </w:rPr>
      </w:pPr>
      <w:r w:rsidRPr="23765456">
        <w:rPr>
          <w:rFonts w:ascii="Times New Roman" w:eastAsia="Times New Roman" w:hAnsi="Times New Roman" w:cs="Times New Roman"/>
          <w:sz w:val="22"/>
          <w:szCs w:val="22"/>
        </w:rPr>
        <w:t>A supplier may supply many items where we keep a record of the date supplied and the quantity supplied. An item shall be supplied by one and only supplier.</w:t>
      </w:r>
    </w:p>
    <w:p w14:paraId="1B3D81C2" w14:textId="77777777" w:rsidR="00987E7D" w:rsidRDefault="7F95DB05" w:rsidP="00832FE6">
      <w:pPr>
        <w:pStyle w:val="ListParagraph"/>
        <w:numPr>
          <w:ilvl w:val="0"/>
          <w:numId w:val="22"/>
        </w:numPr>
        <w:spacing w:line="240" w:lineRule="auto"/>
        <w:rPr>
          <w:rFonts w:ascii="Times New Roman" w:eastAsia="Times New Roman" w:hAnsi="Times New Roman" w:cs="Times New Roman"/>
          <w:sz w:val="22"/>
          <w:szCs w:val="22"/>
        </w:rPr>
      </w:pPr>
      <w:r w:rsidRPr="23765456">
        <w:rPr>
          <w:rFonts w:ascii="Times New Roman" w:eastAsia="Times New Roman" w:hAnsi="Times New Roman" w:cs="Times New Roman"/>
          <w:sz w:val="22"/>
          <w:szCs w:val="22"/>
        </w:rPr>
        <w:t>Items may be stored in many library branches where we keep a record of the quantity stored. A library branch may store many items.</w:t>
      </w:r>
    </w:p>
    <w:p w14:paraId="21A7C02C" w14:textId="77777777" w:rsidR="00987E7D" w:rsidRDefault="6013DAB5" w:rsidP="00832FE6">
      <w:pPr>
        <w:pStyle w:val="ListParagraph"/>
        <w:numPr>
          <w:ilvl w:val="0"/>
          <w:numId w:val="22"/>
        </w:numPr>
        <w:spacing w:line="240" w:lineRule="auto"/>
        <w:rPr>
          <w:rFonts w:ascii="Times New Roman" w:eastAsia="Times New Roman" w:hAnsi="Times New Roman" w:cs="Times New Roman"/>
          <w:sz w:val="22"/>
          <w:szCs w:val="22"/>
        </w:rPr>
      </w:pPr>
      <w:r w:rsidRPr="23765456">
        <w:rPr>
          <w:rFonts w:ascii="Times New Roman" w:eastAsia="Times New Roman" w:hAnsi="Times New Roman" w:cs="Times New Roman"/>
          <w:sz w:val="22"/>
          <w:szCs w:val="22"/>
        </w:rPr>
        <w:t xml:space="preserve">A customer can purchase many items from many library branches where we keep a </w:t>
      </w:r>
      <w:r w:rsidR="73769DC7" w:rsidRPr="23765456">
        <w:rPr>
          <w:rFonts w:ascii="Times New Roman" w:eastAsia="Times New Roman" w:hAnsi="Times New Roman" w:cs="Times New Roman"/>
          <w:sz w:val="22"/>
          <w:szCs w:val="22"/>
        </w:rPr>
        <w:t>record of the quantity purchased</w:t>
      </w:r>
      <w:r w:rsidR="372D01A9" w:rsidRPr="23765456">
        <w:rPr>
          <w:rFonts w:ascii="Times New Roman" w:eastAsia="Times New Roman" w:hAnsi="Times New Roman" w:cs="Times New Roman"/>
          <w:sz w:val="22"/>
          <w:szCs w:val="22"/>
        </w:rPr>
        <w:t xml:space="preserve"> and the date of the purchase</w:t>
      </w:r>
      <w:r w:rsidR="00A86AC8">
        <w:rPr>
          <w:rFonts w:ascii="Times New Roman" w:eastAsia="Times New Roman" w:hAnsi="Times New Roman" w:cs="Times New Roman"/>
          <w:sz w:val="22"/>
          <w:szCs w:val="22"/>
        </w:rPr>
        <w:t>.</w:t>
      </w:r>
    </w:p>
    <w:p w14:paraId="3B84105E" w14:textId="77777777" w:rsidR="00987E7D" w:rsidRPr="00756280" w:rsidRDefault="3EA83554" w:rsidP="008653CE">
      <w:pPr>
        <w:pStyle w:val="Heading1"/>
        <w:numPr>
          <w:ilvl w:val="0"/>
          <w:numId w:val="29"/>
        </w:numPr>
        <w:rPr>
          <w:rFonts w:asciiTheme="majorBidi" w:eastAsia="Aptos Display" w:hAnsiTheme="majorBidi"/>
          <w:b/>
          <w:bCs/>
          <w:color w:val="auto"/>
          <w:sz w:val="32"/>
          <w:szCs w:val="32"/>
        </w:rPr>
      </w:pPr>
      <w:bookmarkStart w:id="5" w:name="_Toc183960550"/>
      <w:r w:rsidRPr="00756280">
        <w:rPr>
          <w:rFonts w:asciiTheme="majorBidi" w:eastAsia="Aptos Display" w:hAnsiTheme="majorBidi"/>
          <w:b/>
          <w:bCs/>
          <w:color w:val="auto"/>
          <w:sz w:val="32"/>
          <w:szCs w:val="32"/>
        </w:rPr>
        <w:t>Legend of ER diagram symbols</w:t>
      </w:r>
      <w:bookmarkEnd w:id="5"/>
      <w:r w:rsidRPr="00756280">
        <w:rPr>
          <w:rFonts w:asciiTheme="majorBidi" w:eastAsia="Aptos Display" w:hAnsiTheme="majorBidi"/>
          <w:b/>
          <w:bCs/>
          <w:color w:val="auto"/>
          <w:sz w:val="32"/>
          <w:szCs w:val="32"/>
        </w:rPr>
        <w:t xml:space="preserve"> </w:t>
      </w:r>
    </w:p>
    <w:p w14:paraId="5474C711" w14:textId="77777777" w:rsidR="00DA086C" w:rsidRDefault="3EA83554" w:rsidP="00DA086C">
      <w:pPr>
        <w:keepNext/>
      </w:pPr>
      <w:r>
        <w:rPr>
          <w:noProof/>
          <w:lang w:eastAsia="en-US"/>
        </w:rPr>
        <w:drawing>
          <wp:inline distT="0" distB="0" distL="0" distR="0" wp14:anchorId="7E991811" wp14:editId="523D3458">
            <wp:extent cx="1857375" cy="1457325"/>
            <wp:effectExtent l="0" t="0" r="0" b="0"/>
            <wp:docPr id="1011187479" name="Picture 101118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857375" cy="1457325"/>
                    </a:xfrm>
                    <a:prstGeom prst="rect">
                      <a:avLst/>
                    </a:prstGeom>
                  </pic:spPr>
                </pic:pic>
              </a:graphicData>
            </a:graphic>
          </wp:inline>
        </w:drawing>
      </w:r>
      <w:r>
        <w:rPr>
          <w:noProof/>
          <w:lang w:eastAsia="en-US"/>
        </w:rPr>
        <w:drawing>
          <wp:inline distT="0" distB="0" distL="0" distR="0" wp14:anchorId="110DEAAA" wp14:editId="5DF0354D">
            <wp:extent cx="1943100" cy="1590675"/>
            <wp:effectExtent l="0" t="0" r="0" b="0"/>
            <wp:docPr id="1971022518" name="Picture 1971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43100" cy="1590675"/>
                    </a:xfrm>
                    <a:prstGeom prst="rect">
                      <a:avLst/>
                    </a:prstGeom>
                  </pic:spPr>
                </pic:pic>
              </a:graphicData>
            </a:graphic>
          </wp:inline>
        </w:drawing>
      </w:r>
      <w:r>
        <w:rPr>
          <w:noProof/>
          <w:lang w:eastAsia="en-US"/>
        </w:rPr>
        <w:drawing>
          <wp:inline distT="0" distB="0" distL="0" distR="0" wp14:anchorId="6339B7FE" wp14:editId="38547021">
            <wp:extent cx="1762125" cy="1504950"/>
            <wp:effectExtent l="0" t="0" r="0" b="0"/>
            <wp:docPr id="483577916" name="Picture 48357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inline>
        </w:drawing>
      </w:r>
      <w:r>
        <w:rPr>
          <w:noProof/>
          <w:lang w:eastAsia="en-US"/>
        </w:rPr>
        <w:drawing>
          <wp:inline distT="0" distB="0" distL="0" distR="0" wp14:anchorId="1A5E6833" wp14:editId="32D02792">
            <wp:extent cx="1990725" cy="1447800"/>
            <wp:effectExtent l="0" t="0" r="0" b="0"/>
            <wp:docPr id="1188520918" name="Picture 118852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990725" cy="1447800"/>
                    </a:xfrm>
                    <a:prstGeom prst="rect">
                      <a:avLst/>
                    </a:prstGeom>
                  </pic:spPr>
                </pic:pic>
              </a:graphicData>
            </a:graphic>
          </wp:inline>
        </w:drawing>
      </w:r>
      <w:r>
        <w:rPr>
          <w:noProof/>
          <w:lang w:eastAsia="en-US"/>
        </w:rPr>
        <w:drawing>
          <wp:inline distT="0" distB="0" distL="0" distR="0" wp14:anchorId="768AEAF8" wp14:editId="4A65319E">
            <wp:extent cx="1790700" cy="1409700"/>
            <wp:effectExtent l="0" t="0" r="0" b="0"/>
            <wp:docPr id="1937227391" name="Picture 19372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790700" cy="1409700"/>
                    </a:xfrm>
                    <a:prstGeom prst="rect">
                      <a:avLst/>
                    </a:prstGeom>
                  </pic:spPr>
                </pic:pic>
              </a:graphicData>
            </a:graphic>
          </wp:inline>
        </w:drawing>
      </w:r>
      <w:r>
        <w:rPr>
          <w:noProof/>
          <w:lang w:eastAsia="en-US"/>
        </w:rPr>
        <w:drawing>
          <wp:inline distT="0" distB="0" distL="0" distR="0" wp14:anchorId="272D4840" wp14:editId="0F398E87">
            <wp:extent cx="1971675" cy="1485900"/>
            <wp:effectExtent l="0" t="0" r="0" b="0"/>
            <wp:docPr id="1325216313" name="Picture 132521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971675" cy="1485900"/>
                    </a:xfrm>
                    <a:prstGeom prst="rect">
                      <a:avLst/>
                    </a:prstGeom>
                  </pic:spPr>
                </pic:pic>
              </a:graphicData>
            </a:graphic>
          </wp:inline>
        </w:drawing>
      </w:r>
      <w:r>
        <w:rPr>
          <w:noProof/>
          <w:lang w:eastAsia="en-US"/>
        </w:rPr>
        <w:drawing>
          <wp:inline distT="0" distB="0" distL="0" distR="0" wp14:anchorId="2E1D8B44" wp14:editId="3E746859">
            <wp:extent cx="1971675" cy="1771650"/>
            <wp:effectExtent l="0" t="0" r="0" b="0"/>
            <wp:docPr id="1278800632" name="Picture 127880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971675" cy="1771650"/>
                    </a:xfrm>
                    <a:prstGeom prst="rect">
                      <a:avLst/>
                    </a:prstGeom>
                  </pic:spPr>
                </pic:pic>
              </a:graphicData>
            </a:graphic>
          </wp:inline>
        </w:drawing>
      </w:r>
      <w:r>
        <w:rPr>
          <w:noProof/>
          <w:lang w:eastAsia="en-US"/>
        </w:rPr>
        <w:drawing>
          <wp:inline distT="0" distB="0" distL="0" distR="0" wp14:anchorId="12D40476" wp14:editId="6ABBEC72">
            <wp:extent cx="1657350" cy="1724025"/>
            <wp:effectExtent l="0" t="0" r="0" b="0"/>
            <wp:docPr id="10587858" name="Picture 1058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657350" cy="1724025"/>
                    </a:xfrm>
                    <a:prstGeom prst="rect">
                      <a:avLst/>
                    </a:prstGeom>
                  </pic:spPr>
                </pic:pic>
              </a:graphicData>
            </a:graphic>
          </wp:inline>
        </w:drawing>
      </w:r>
    </w:p>
    <w:p w14:paraId="1F05C253" w14:textId="2E013BB9" w:rsidR="00987E7D" w:rsidRDefault="00DA086C" w:rsidP="00DA086C">
      <w:pPr>
        <w:pStyle w:val="Caption"/>
        <w:rPr>
          <w:rFonts w:ascii="Times New Roman" w:eastAsia="Times New Roman" w:hAnsi="Times New Roman" w:cs="Times New Roman"/>
          <w:color w:val="000000" w:themeColor="text1"/>
          <w:sz w:val="20"/>
          <w:szCs w:val="20"/>
        </w:rPr>
      </w:pPr>
      <w:bookmarkStart w:id="6" w:name="_Toc180697165"/>
      <w:bookmarkStart w:id="7" w:name="_Toc182967568"/>
      <w:bookmarkStart w:id="8" w:name="_Toc183091290"/>
      <w:r>
        <w:t xml:space="preserve">Figure </w:t>
      </w:r>
      <w:r w:rsidR="00626CE8">
        <w:fldChar w:fldCharType="begin"/>
      </w:r>
      <w:r w:rsidR="00626CE8">
        <w:instrText xml:space="preserve"> SEQ Figure \* ARABIC </w:instrText>
      </w:r>
      <w:r w:rsidR="00626CE8">
        <w:fldChar w:fldCharType="separate"/>
      </w:r>
      <w:r w:rsidR="00626CE8">
        <w:rPr>
          <w:noProof/>
        </w:rPr>
        <w:t>1</w:t>
      </w:r>
      <w:r w:rsidR="00626CE8">
        <w:rPr>
          <w:noProof/>
        </w:rPr>
        <w:fldChar w:fldCharType="end"/>
      </w:r>
      <w:r>
        <w:t>: Legend of ER Diagram</w:t>
      </w:r>
      <w:bookmarkEnd w:id="6"/>
      <w:bookmarkEnd w:id="7"/>
      <w:bookmarkEnd w:id="8"/>
    </w:p>
    <w:p w14:paraId="3AFCBA40" w14:textId="77777777" w:rsidR="00987E7D" w:rsidRDefault="00987E7D" w:rsidP="23765456">
      <w:pPr>
        <w:rPr>
          <w:rFonts w:ascii="Times New Roman" w:eastAsia="Times New Roman" w:hAnsi="Times New Roman" w:cs="Times New Roman"/>
          <w:color w:val="000000" w:themeColor="text1"/>
          <w:sz w:val="20"/>
          <w:szCs w:val="20"/>
        </w:rPr>
      </w:pPr>
    </w:p>
    <w:p w14:paraId="20690EAE" w14:textId="77777777" w:rsidR="00AB66D3" w:rsidRDefault="00AB66D3" w:rsidP="23765456">
      <w:pPr>
        <w:rPr>
          <w:rFonts w:ascii="Times New Roman" w:eastAsia="Times New Roman" w:hAnsi="Times New Roman" w:cs="Times New Roman"/>
          <w:color w:val="000000" w:themeColor="text1"/>
          <w:sz w:val="20"/>
          <w:szCs w:val="20"/>
        </w:rPr>
      </w:pPr>
    </w:p>
    <w:p w14:paraId="2D05E286" w14:textId="77777777" w:rsidR="00AB66D3" w:rsidRDefault="00AB66D3" w:rsidP="23765456">
      <w:pPr>
        <w:rPr>
          <w:rFonts w:ascii="Times New Roman" w:eastAsia="Times New Roman" w:hAnsi="Times New Roman" w:cs="Times New Roman"/>
          <w:color w:val="000000" w:themeColor="text1"/>
          <w:sz w:val="20"/>
          <w:szCs w:val="20"/>
        </w:rPr>
      </w:pPr>
    </w:p>
    <w:p w14:paraId="1C570F91" w14:textId="77777777" w:rsidR="00AB66D3" w:rsidRDefault="00AB66D3" w:rsidP="23765456">
      <w:pPr>
        <w:rPr>
          <w:rFonts w:ascii="Times New Roman" w:eastAsia="Times New Roman" w:hAnsi="Times New Roman" w:cs="Times New Roman"/>
          <w:color w:val="000000" w:themeColor="text1"/>
          <w:sz w:val="20"/>
          <w:szCs w:val="20"/>
        </w:rPr>
      </w:pPr>
    </w:p>
    <w:p w14:paraId="032136BC" w14:textId="77777777" w:rsidR="00AB66D3" w:rsidRDefault="00AB66D3" w:rsidP="23765456">
      <w:pPr>
        <w:rPr>
          <w:rFonts w:ascii="Times New Roman" w:eastAsia="Times New Roman" w:hAnsi="Times New Roman" w:cs="Times New Roman"/>
          <w:color w:val="000000" w:themeColor="text1"/>
          <w:sz w:val="20"/>
          <w:szCs w:val="20"/>
        </w:rPr>
      </w:pPr>
    </w:p>
    <w:p w14:paraId="13FBE595" w14:textId="77777777" w:rsidR="00AB66D3" w:rsidRDefault="00AB66D3" w:rsidP="23765456">
      <w:pPr>
        <w:rPr>
          <w:rFonts w:ascii="Times New Roman" w:eastAsia="Times New Roman" w:hAnsi="Times New Roman" w:cs="Times New Roman"/>
          <w:color w:val="000000" w:themeColor="text1"/>
          <w:sz w:val="20"/>
          <w:szCs w:val="20"/>
        </w:rPr>
      </w:pPr>
    </w:p>
    <w:p w14:paraId="24586CD5" w14:textId="77777777" w:rsidR="00AB66D3" w:rsidRDefault="00AB66D3" w:rsidP="23765456">
      <w:pPr>
        <w:rPr>
          <w:rFonts w:ascii="Times New Roman" w:eastAsia="Times New Roman" w:hAnsi="Times New Roman" w:cs="Times New Roman"/>
          <w:color w:val="000000" w:themeColor="text1"/>
          <w:sz w:val="20"/>
          <w:szCs w:val="20"/>
        </w:rPr>
      </w:pPr>
    </w:p>
    <w:p w14:paraId="7968CB06" w14:textId="77777777" w:rsidR="00AB66D3" w:rsidRDefault="00AB66D3" w:rsidP="23765456">
      <w:pPr>
        <w:rPr>
          <w:rFonts w:ascii="Times New Roman" w:eastAsia="Times New Roman" w:hAnsi="Times New Roman" w:cs="Times New Roman"/>
          <w:color w:val="000000" w:themeColor="text1"/>
          <w:sz w:val="20"/>
          <w:szCs w:val="20"/>
        </w:rPr>
      </w:pPr>
    </w:p>
    <w:p w14:paraId="0C8209C3" w14:textId="77777777" w:rsidR="00987E7D" w:rsidRPr="008653CE" w:rsidRDefault="00FF6072" w:rsidP="008653CE">
      <w:pPr>
        <w:pStyle w:val="Heading1"/>
        <w:numPr>
          <w:ilvl w:val="0"/>
          <w:numId w:val="29"/>
        </w:numPr>
        <w:rPr>
          <w:rFonts w:asciiTheme="majorBidi" w:eastAsia="Aptos Display" w:hAnsiTheme="majorBidi"/>
          <w:b/>
          <w:bCs/>
          <w:color w:val="auto"/>
          <w:sz w:val="32"/>
          <w:szCs w:val="32"/>
        </w:rPr>
      </w:pPr>
      <w:bookmarkStart w:id="9" w:name="_Toc183960551"/>
      <w:r w:rsidRPr="008653CE">
        <w:rPr>
          <w:rFonts w:asciiTheme="majorBidi" w:eastAsia="Aptos Display" w:hAnsiTheme="majorBidi"/>
          <w:b/>
          <w:bCs/>
          <w:color w:val="auto"/>
          <w:sz w:val="32"/>
          <w:szCs w:val="32"/>
        </w:rPr>
        <w:t>Complete OLD ER Diagram for the LibTech Database</w:t>
      </w:r>
      <w:bookmarkEnd w:id="9"/>
    </w:p>
    <w:p w14:paraId="73BD2F84" w14:textId="77777777" w:rsidR="00987E7D" w:rsidRDefault="00987E7D" w:rsidP="23765456">
      <w:pPr>
        <w:rPr>
          <w:rFonts w:ascii="Times New Roman" w:eastAsia="Times New Roman" w:hAnsi="Times New Roman" w:cs="Times New Roman"/>
          <w:color w:val="000000" w:themeColor="text1"/>
          <w:sz w:val="20"/>
          <w:szCs w:val="20"/>
        </w:rPr>
      </w:pPr>
    </w:p>
    <w:p w14:paraId="3BD4C534" w14:textId="77777777" w:rsidR="00987E7D" w:rsidRDefault="00987E7D" w:rsidP="23765456">
      <w:pPr>
        <w:rPr>
          <w:rFonts w:ascii="Times New Roman" w:eastAsia="Times New Roman" w:hAnsi="Times New Roman" w:cs="Times New Roman"/>
          <w:color w:val="000000" w:themeColor="text1"/>
          <w:sz w:val="20"/>
          <w:szCs w:val="20"/>
        </w:rPr>
      </w:pPr>
    </w:p>
    <w:p w14:paraId="6C9E253E" w14:textId="77777777" w:rsidR="00987E7D" w:rsidRDefault="00987E7D" w:rsidP="23765456">
      <w:pPr>
        <w:rPr>
          <w:rFonts w:ascii="Times New Roman" w:eastAsia="Times New Roman" w:hAnsi="Times New Roman" w:cs="Times New Roman"/>
          <w:color w:val="000000" w:themeColor="text1"/>
          <w:sz w:val="20"/>
          <w:szCs w:val="20"/>
        </w:rPr>
      </w:pPr>
    </w:p>
    <w:p w14:paraId="0A07B510" w14:textId="77777777" w:rsidR="00987E7D" w:rsidRDefault="00987E7D" w:rsidP="23765456">
      <w:pPr>
        <w:rPr>
          <w:rFonts w:ascii="Times New Roman" w:eastAsia="Times New Roman" w:hAnsi="Times New Roman" w:cs="Times New Roman"/>
          <w:color w:val="000000" w:themeColor="text1"/>
          <w:sz w:val="20"/>
          <w:szCs w:val="20"/>
        </w:rPr>
      </w:pPr>
    </w:p>
    <w:p w14:paraId="64B9CBE6" w14:textId="77777777" w:rsidR="00987E7D" w:rsidRDefault="00987E7D" w:rsidP="23765456">
      <w:pPr>
        <w:rPr>
          <w:rFonts w:ascii="Times New Roman" w:eastAsia="Times New Roman" w:hAnsi="Times New Roman" w:cs="Times New Roman"/>
          <w:color w:val="000000" w:themeColor="text1"/>
          <w:sz w:val="20"/>
          <w:szCs w:val="20"/>
        </w:rPr>
      </w:pPr>
    </w:p>
    <w:p w14:paraId="46D03363" w14:textId="77777777" w:rsidR="00987E7D" w:rsidRDefault="00987E7D" w:rsidP="23765456">
      <w:pPr>
        <w:keepNext/>
        <w:keepLines/>
        <w:spacing w:before="360" w:after="80"/>
        <w:ind w:left="360"/>
        <w:rPr>
          <w:rFonts w:ascii="Aptos Display" w:eastAsia="Aptos Display" w:hAnsi="Aptos Display" w:cs="Aptos Display"/>
          <w:color w:val="0F4761" w:themeColor="accent1" w:themeShade="BF"/>
          <w:sz w:val="40"/>
          <w:szCs w:val="40"/>
        </w:rPr>
      </w:pPr>
    </w:p>
    <w:p w14:paraId="3C5027F8" w14:textId="77777777" w:rsidR="00DA086C" w:rsidRDefault="3EA83554" w:rsidP="00DA086C">
      <w:pPr>
        <w:keepNext/>
        <w:keepLines/>
        <w:spacing w:before="360" w:after="80"/>
        <w:ind w:left="360"/>
      </w:pPr>
      <w:r>
        <w:rPr>
          <w:noProof/>
          <w:lang w:eastAsia="en-US"/>
        </w:rPr>
        <w:drawing>
          <wp:inline distT="0" distB="0" distL="0" distR="0" wp14:anchorId="466AB97D" wp14:editId="075AD5B8">
            <wp:extent cx="5943600" cy="3552825"/>
            <wp:effectExtent l="0" t="0" r="0" b="0"/>
            <wp:docPr id="372148017" name="Picture 37214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6A1A281D" w14:textId="40BA064A" w:rsidR="00987E7D" w:rsidRDefault="00DA086C" w:rsidP="00DA086C">
      <w:pPr>
        <w:pStyle w:val="Caption"/>
        <w:rPr>
          <w:rFonts w:ascii="Aptos Display" w:eastAsia="Aptos Display" w:hAnsi="Aptos Display" w:cs="Aptos Display"/>
          <w:color w:val="0F4761" w:themeColor="accent1" w:themeShade="BF"/>
          <w:sz w:val="40"/>
          <w:szCs w:val="40"/>
        </w:rPr>
      </w:pPr>
      <w:bookmarkStart w:id="10" w:name="_Toc180697166"/>
      <w:bookmarkStart w:id="11" w:name="_Toc182967569"/>
      <w:bookmarkStart w:id="12" w:name="_Toc183091291"/>
      <w:r>
        <w:t xml:space="preserve">Figure </w:t>
      </w:r>
      <w:r w:rsidR="00626CE8">
        <w:fldChar w:fldCharType="begin"/>
      </w:r>
      <w:r w:rsidR="00626CE8">
        <w:instrText xml:space="preserve"> SEQ Figure \* ARABIC </w:instrText>
      </w:r>
      <w:r w:rsidR="00626CE8">
        <w:fldChar w:fldCharType="separate"/>
      </w:r>
      <w:r w:rsidR="00626CE8">
        <w:rPr>
          <w:noProof/>
        </w:rPr>
        <w:t>2</w:t>
      </w:r>
      <w:r w:rsidR="00626CE8">
        <w:rPr>
          <w:noProof/>
        </w:rPr>
        <w:fldChar w:fldCharType="end"/>
      </w:r>
      <w:r>
        <w:t>: Old ER Diagram of LIBTECH</w:t>
      </w:r>
      <w:bookmarkEnd w:id="10"/>
      <w:bookmarkEnd w:id="11"/>
      <w:bookmarkEnd w:id="12"/>
    </w:p>
    <w:p w14:paraId="0881C445" w14:textId="77777777" w:rsidR="00987E7D" w:rsidRDefault="00987E7D" w:rsidP="23765456">
      <w:pPr>
        <w:rPr>
          <w:rFonts w:ascii="Times New Roman" w:eastAsia="Times New Roman" w:hAnsi="Times New Roman" w:cs="Times New Roman"/>
          <w:color w:val="000000" w:themeColor="text1"/>
          <w:sz w:val="20"/>
          <w:szCs w:val="20"/>
        </w:rPr>
      </w:pPr>
    </w:p>
    <w:p w14:paraId="75533579" w14:textId="77777777" w:rsidR="00987E7D" w:rsidRDefault="00987E7D" w:rsidP="23765456">
      <w:pPr>
        <w:rPr>
          <w:rFonts w:ascii="Times New Roman" w:eastAsia="Times New Roman" w:hAnsi="Times New Roman" w:cs="Times New Roman"/>
          <w:color w:val="000000" w:themeColor="text1"/>
          <w:sz w:val="20"/>
          <w:szCs w:val="20"/>
        </w:rPr>
      </w:pPr>
    </w:p>
    <w:p w14:paraId="14375BD2" w14:textId="77777777" w:rsidR="00987E7D" w:rsidRDefault="00987E7D" w:rsidP="23765456">
      <w:pPr>
        <w:rPr>
          <w:rFonts w:ascii="Times New Roman" w:eastAsia="Times New Roman" w:hAnsi="Times New Roman" w:cs="Times New Roman"/>
          <w:color w:val="000000" w:themeColor="text1"/>
          <w:sz w:val="20"/>
          <w:szCs w:val="20"/>
        </w:rPr>
      </w:pPr>
    </w:p>
    <w:p w14:paraId="2ACA3A51" w14:textId="77777777" w:rsidR="00987E7D" w:rsidRDefault="00987E7D" w:rsidP="23765456">
      <w:pPr>
        <w:rPr>
          <w:rFonts w:ascii="Times New Roman" w:eastAsia="Times New Roman" w:hAnsi="Times New Roman" w:cs="Times New Roman"/>
          <w:color w:val="000000" w:themeColor="text1"/>
          <w:sz w:val="20"/>
          <w:szCs w:val="20"/>
        </w:rPr>
      </w:pPr>
    </w:p>
    <w:p w14:paraId="2B2C03A7" w14:textId="77777777" w:rsidR="00987E7D" w:rsidRDefault="00987E7D" w:rsidP="23765456">
      <w:pPr>
        <w:rPr>
          <w:rFonts w:ascii="Times New Roman" w:eastAsia="Times New Roman" w:hAnsi="Times New Roman" w:cs="Times New Roman"/>
          <w:color w:val="000000" w:themeColor="text1"/>
          <w:sz w:val="20"/>
          <w:szCs w:val="20"/>
        </w:rPr>
      </w:pPr>
    </w:p>
    <w:p w14:paraId="5294E96B" w14:textId="77777777" w:rsidR="00987E7D" w:rsidRPr="008653CE" w:rsidRDefault="7614372E" w:rsidP="008653CE">
      <w:pPr>
        <w:pStyle w:val="Heading1"/>
        <w:numPr>
          <w:ilvl w:val="0"/>
          <w:numId w:val="29"/>
        </w:numPr>
        <w:rPr>
          <w:rFonts w:asciiTheme="majorBidi" w:eastAsia="Aptos Display" w:hAnsiTheme="majorBidi"/>
          <w:b/>
          <w:bCs/>
          <w:color w:val="auto"/>
          <w:sz w:val="32"/>
          <w:szCs w:val="32"/>
        </w:rPr>
      </w:pPr>
      <w:bookmarkStart w:id="13" w:name="_Toc183960552"/>
      <w:r w:rsidRPr="008653CE">
        <w:rPr>
          <w:rFonts w:asciiTheme="majorBidi" w:eastAsia="Aptos Display" w:hAnsiTheme="majorBidi"/>
          <w:b/>
          <w:bCs/>
          <w:color w:val="auto"/>
          <w:sz w:val="32"/>
          <w:szCs w:val="32"/>
        </w:rPr>
        <w:t>New Complete Amended ER Diagram for th</w:t>
      </w:r>
      <w:r w:rsidR="001A299F" w:rsidRPr="008653CE">
        <w:rPr>
          <w:rFonts w:asciiTheme="majorBidi" w:eastAsia="Aptos Display" w:hAnsiTheme="majorBidi"/>
          <w:b/>
          <w:bCs/>
          <w:color w:val="auto"/>
          <w:sz w:val="32"/>
          <w:szCs w:val="32"/>
        </w:rPr>
        <w:t xml:space="preserve">e </w:t>
      </w:r>
      <w:r w:rsidR="00FF6072" w:rsidRPr="008653CE">
        <w:rPr>
          <w:rFonts w:asciiTheme="majorBidi" w:eastAsia="Aptos Display" w:hAnsiTheme="majorBidi"/>
          <w:b/>
          <w:bCs/>
          <w:color w:val="auto"/>
          <w:sz w:val="32"/>
          <w:szCs w:val="32"/>
        </w:rPr>
        <w:t xml:space="preserve">LibTech </w:t>
      </w:r>
      <w:r w:rsidR="001A299F" w:rsidRPr="008653CE">
        <w:rPr>
          <w:rFonts w:asciiTheme="majorBidi" w:eastAsia="Aptos Display" w:hAnsiTheme="majorBidi"/>
          <w:b/>
          <w:bCs/>
          <w:color w:val="auto"/>
          <w:sz w:val="32"/>
          <w:szCs w:val="32"/>
        </w:rPr>
        <w:t>Database</w:t>
      </w:r>
      <w:bookmarkEnd w:id="13"/>
    </w:p>
    <w:p w14:paraId="35CBA036" w14:textId="0771DA51" w:rsidR="00DA086C" w:rsidRDefault="00DA086C" w:rsidP="00DA086C">
      <w:pPr>
        <w:keepNext/>
        <w:spacing w:line="257" w:lineRule="auto"/>
      </w:pPr>
    </w:p>
    <w:p w14:paraId="4A375372" w14:textId="50BD7109" w:rsidR="006D37B5" w:rsidRPr="006D37B5" w:rsidRDefault="006D37B5" w:rsidP="006D37B5">
      <w:pPr>
        <w:keepNext/>
        <w:spacing w:line="257" w:lineRule="auto"/>
      </w:pPr>
      <w:r w:rsidRPr="006D37B5">
        <w:rPr>
          <w:noProof/>
          <w:lang w:eastAsia="en-US"/>
        </w:rPr>
        <w:drawing>
          <wp:inline distT="0" distB="0" distL="0" distR="0" wp14:anchorId="77E93F89" wp14:editId="120DFDF1">
            <wp:extent cx="5943600" cy="3825875"/>
            <wp:effectExtent l="0" t="0" r="0" b="3175"/>
            <wp:docPr id="502309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25875"/>
                    </a:xfrm>
                    <a:prstGeom prst="rect">
                      <a:avLst/>
                    </a:prstGeom>
                    <a:noFill/>
                    <a:ln>
                      <a:noFill/>
                    </a:ln>
                  </pic:spPr>
                </pic:pic>
              </a:graphicData>
            </a:graphic>
          </wp:inline>
        </w:drawing>
      </w:r>
    </w:p>
    <w:p w14:paraId="6BA7F655" w14:textId="17ED17FB" w:rsidR="004F6632" w:rsidRPr="004F6632" w:rsidRDefault="004F6632" w:rsidP="004F6632">
      <w:pPr>
        <w:keepNext/>
        <w:spacing w:line="257" w:lineRule="auto"/>
      </w:pPr>
    </w:p>
    <w:p w14:paraId="35D10DFF" w14:textId="0F59AC84" w:rsidR="00695381" w:rsidRDefault="00695381" w:rsidP="00DA086C">
      <w:pPr>
        <w:keepNext/>
        <w:spacing w:line="257" w:lineRule="auto"/>
      </w:pPr>
    </w:p>
    <w:p w14:paraId="5FCE187F" w14:textId="7F7F7AE4" w:rsidR="6228E2D7" w:rsidRDefault="00DA086C" w:rsidP="00DA086C">
      <w:pPr>
        <w:pStyle w:val="Caption"/>
      </w:pPr>
      <w:bookmarkStart w:id="14" w:name="_Toc180697167"/>
      <w:bookmarkStart w:id="15" w:name="_Toc182967570"/>
      <w:bookmarkStart w:id="16" w:name="_Toc183091292"/>
      <w:r>
        <w:t xml:space="preserve">Figure </w:t>
      </w:r>
      <w:r w:rsidR="00626CE8">
        <w:fldChar w:fldCharType="begin"/>
      </w:r>
      <w:r w:rsidR="00626CE8">
        <w:instrText xml:space="preserve"> SEQ Figure \* ARABIC </w:instrText>
      </w:r>
      <w:r w:rsidR="00626CE8">
        <w:fldChar w:fldCharType="separate"/>
      </w:r>
      <w:r w:rsidR="00626CE8">
        <w:rPr>
          <w:noProof/>
        </w:rPr>
        <w:t>3</w:t>
      </w:r>
      <w:r w:rsidR="00626CE8">
        <w:rPr>
          <w:noProof/>
        </w:rPr>
        <w:fldChar w:fldCharType="end"/>
      </w:r>
      <w:r>
        <w:t>: New ER Diagram of LIBTECH</w:t>
      </w:r>
      <w:bookmarkEnd w:id="14"/>
      <w:bookmarkEnd w:id="15"/>
      <w:bookmarkEnd w:id="16"/>
    </w:p>
    <w:p w14:paraId="08283610" w14:textId="77777777" w:rsidR="00AB66D3" w:rsidRDefault="00AB66D3" w:rsidP="00AB66D3">
      <w:pPr>
        <w:rPr>
          <w:highlight w:val="yellow"/>
        </w:rPr>
      </w:pPr>
    </w:p>
    <w:p w14:paraId="0C2B010B" w14:textId="77777777" w:rsidR="00AB66D3" w:rsidRDefault="00AB66D3" w:rsidP="00AB66D3">
      <w:pPr>
        <w:rPr>
          <w:highlight w:val="yellow"/>
        </w:rPr>
      </w:pPr>
    </w:p>
    <w:p w14:paraId="25C5EB42" w14:textId="77777777" w:rsidR="00AB66D3" w:rsidRDefault="00AB66D3" w:rsidP="00AB66D3">
      <w:pPr>
        <w:rPr>
          <w:highlight w:val="yellow"/>
        </w:rPr>
      </w:pPr>
    </w:p>
    <w:p w14:paraId="2A058274" w14:textId="77777777" w:rsidR="00AB66D3" w:rsidRDefault="00AB66D3" w:rsidP="00AB66D3">
      <w:pPr>
        <w:rPr>
          <w:highlight w:val="yellow"/>
        </w:rPr>
      </w:pPr>
    </w:p>
    <w:p w14:paraId="35D31251" w14:textId="77777777" w:rsidR="00AB66D3" w:rsidRDefault="00AB66D3" w:rsidP="00AB66D3">
      <w:pPr>
        <w:rPr>
          <w:highlight w:val="yellow"/>
        </w:rPr>
      </w:pPr>
    </w:p>
    <w:p w14:paraId="77AFA3B5" w14:textId="77777777" w:rsidR="00AB66D3" w:rsidRDefault="00AB66D3" w:rsidP="00AB66D3">
      <w:pPr>
        <w:rPr>
          <w:highlight w:val="yellow"/>
        </w:rPr>
      </w:pPr>
    </w:p>
    <w:p w14:paraId="6B6A8141" w14:textId="77777777" w:rsidR="00AB66D3" w:rsidRDefault="00AB66D3" w:rsidP="00AB66D3">
      <w:pPr>
        <w:rPr>
          <w:highlight w:val="yellow"/>
        </w:rPr>
      </w:pPr>
    </w:p>
    <w:p w14:paraId="4CA3DC5B" w14:textId="77777777" w:rsidR="00AB66D3" w:rsidRPr="00AB66D3" w:rsidRDefault="00AB66D3" w:rsidP="00AB66D3">
      <w:pPr>
        <w:rPr>
          <w:highlight w:val="yellow"/>
        </w:rPr>
      </w:pPr>
    </w:p>
    <w:p w14:paraId="008EBB06" w14:textId="77777777" w:rsidR="00987E7D" w:rsidRDefault="7614372E" w:rsidP="008653CE">
      <w:pPr>
        <w:pStyle w:val="Heading2"/>
        <w:rPr>
          <w:rFonts w:asciiTheme="majorBidi" w:hAnsiTheme="majorBidi"/>
          <w:b/>
          <w:bCs/>
          <w:color w:val="auto"/>
          <w:sz w:val="28"/>
          <w:szCs w:val="28"/>
        </w:rPr>
      </w:pPr>
      <w:bookmarkStart w:id="17" w:name="_Toc183960553"/>
      <w:r w:rsidRPr="008653CE">
        <w:rPr>
          <w:rFonts w:asciiTheme="majorBidi" w:hAnsiTheme="majorBidi"/>
          <w:b/>
          <w:bCs/>
          <w:color w:val="auto"/>
          <w:sz w:val="28"/>
          <w:szCs w:val="28"/>
        </w:rPr>
        <w:t>7.1 Entity Types &amp; Their Attributes</w:t>
      </w:r>
      <w:bookmarkEnd w:id="17"/>
      <w:r w:rsidRPr="008653CE">
        <w:rPr>
          <w:rFonts w:asciiTheme="majorBidi" w:hAnsiTheme="majorBidi"/>
          <w:b/>
          <w:bCs/>
          <w:color w:val="auto"/>
          <w:sz w:val="28"/>
          <w:szCs w:val="28"/>
        </w:rPr>
        <w:t xml:space="preserve"> </w:t>
      </w:r>
    </w:p>
    <w:p w14:paraId="7EA98475" w14:textId="7FF54FBE" w:rsidR="00987E7D" w:rsidRPr="00695381" w:rsidRDefault="00987E7D" w:rsidP="00695381"/>
    <w:p w14:paraId="484B6DF2" w14:textId="77777777" w:rsidR="00987E7D" w:rsidRPr="0088512D" w:rsidRDefault="11333854" w:rsidP="697C025B">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7.1.1 Library</w:t>
      </w:r>
      <w:r w:rsidR="5789636F" w:rsidRPr="0088512D">
        <w:rPr>
          <w:rFonts w:ascii="Times New Roman" w:eastAsia="Times New Roman" w:hAnsi="Times New Roman" w:cs="Times New Roman"/>
          <w:b/>
          <w:bCs/>
          <w:sz w:val="22"/>
          <w:szCs w:val="22"/>
          <w:u w:val="single"/>
        </w:rPr>
        <w:t>:</w:t>
      </w:r>
    </w:p>
    <w:p w14:paraId="10C5C272" w14:textId="77777777" w:rsidR="00DA086C" w:rsidRDefault="5789636F" w:rsidP="00DA086C">
      <w:pPr>
        <w:keepNext/>
        <w:spacing w:line="257" w:lineRule="auto"/>
      </w:pPr>
      <w:r>
        <w:rPr>
          <w:noProof/>
          <w:lang w:eastAsia="en-US"/>
        </w:rPr>
        <w:drawing>
          <wp:inline distT="0" distB="0" distL="0" distR="0" wp14:anchorId="14511DE0" wp14:editId="06F3E468">
            <wp:extent cx="3791145" cy="2216264"/>
            <wp:effectExtent l="0" t="0" r="0" b="0"/>
            <wp:docPr id="2069895241" name="Picture 206989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91145" cy="2216264"/>
                    </a:xfrm>
                    <a:prstGeom prst="rect">
                      <a:avLst/>
                    </a:prstGeom>
                  </pic:spPr>
                </pic:pic>
              </a:graphicData>
            </a:graphic>
          </wp:inline>
        </w:drawing>
      </w:r>
    </w:p>
    <w:p w14:paraId="0DC1479D" w14:textId="202A0E07" w:rsidR="00987E7D" w:rsidRDefault="00DA086C" w:rsidP="00DA086C">
      <w:pPr>
        <w:pStyle w:val="Caption"/>
      </w:pPr>
      <w:bookmarkStart w:id="18" w:name="_Toc180697168"/>
      <w:bookmarkStart w:id="19" w:name="_Toc182967571"/>
      <w:bookmarkStart w:id="20" w:name="_Toc183091293"/>
      <w:r>
        <w:t xml:space="preserve">Figure </w:t>
      </w:r>
      <w:r w:rsidR="00626CE8">
        <w:fldChar w:fldCharType="begin"/>
      </w:r>
      <w:r w:rsidR="00626CE8">
        <w:instrText xml:space="preserve"> SEQ Figure \* ARABIC </w:instrText>
      </w:r>
      <w:r w:rsidR="00626CE8">
        <w:fldChar w:fldCharType="separate"/>
      </w:r>
      <w:r w:rsidR="00626CE8">
        <w:rPr>
          <w:noProof/>
        </w:rPr>
        <w:t>4</w:t>
      </w:r>
      <w:r w:rsidR="00626CE8">
        <w:rPr>
          <w:noProof/>
        </w:rPr>
        <w:fldChar w:fldCharType="end"/>
      </w:r>
      <w:r>
        <w:t>: Library Entity</w:t>
      </w:r>
      <w:bookmarkEnd w:id="18"/>
      <w:bookmarkEnd w:id="19"/>
      <w:bookmarkEnd w:id="20"/>
    </w:p>
    <w:p w14:paraId="4AE50E5A" w14:textId="77777777" w:rsidR="00987E7D" w:rsidRDefault="5789636F" w:rsidP="00832FE6">
      <w:pPr>
        <w:spacing w:line="240" w:lineRule="auto"/>
        <w:rPr>
          <w:rFonts w:ascii="Times New Roman" w:eastAsia="Times New Roman" w:hAnsi="Times New Roman" w:cs="Times New Roman"/>
          <w:color w:val="000000" w:themeColor="text1"/>
          <w:sz w:val="22"/>
          <w:szCs w:val="22"/>
        </w:rPr>
      </w:pPr>
      <w:r w:rsidRPr="697C025B">
        <w:rPr>
          <w:rFonts w:ascii="Times New Roman" w:eastAsia="Times New Roman" w:hAnsi="Times New Roman" w:cs="Times New Roman"/>
          <w:color w:val="000000" w:themeColor="text1"/>
          <w:sz w:val="22"/>
          <w:szCs w:val="22"/>
        </w:rPr>
        <w:t xml:space="preserve">The </w:t>
      </w:r>
      <w:r w:rsidRPr="697C025B">
        <w:rPr>
          <w:rFonts w:ascii="Times New Roman" w:eastAsia="Times New Roman" w:hAnsi="Times New Roman" w:cs="Times New Roman"/>
          <w:b/>
          <w:bCs/>
          <w:color w:val="000000" w:themeColor="text1"/>
          <w:sz w:val="22"/>
          <w:szCs w:val="22"/>
        </w:rPr>
        <w:t>library</w:t>
      </w:r>
      <w:r w:rsidRPr="697C025B">
        <w:rPr>
          <w:rFonts w:ascii="Times New Roman" w:eastAsia="Times New Roman" w:hAnsi="Times New Roman" w:cs="Times New Roman"/>
          <w:color w:val="000000" w:themeColor="text1"/>
          <w:sz w:val="22"/>
          <w:szCs w:val="22"/>
        </w:rPr>
        <w:t xml:space="preserve"> entity represents the physical or digital branches of the library system. It includes the </w:t>
      </w:r>
      <w:r w:rsidRPr="697C025B">
        <w:rPr>
          <w:rFonts w:ascii="Times New Roman" w:eastAsia="Times New Roman" w:hAnsi="Times New Roman" w:cs="Times New Roman"/>
          <w:b/>
          <w:bCs/>
          <w:color w:val="000000" w:themeColor="text1"/>
          <w:sz w:val="22"/>
          <w:szCs w:val="22"/>
        </w:rPr>
        <w:t>Branch ID</w:t>
      </w:r>
      <w:r w:rsidRPr="697C025B">
        <w:rPr>
          <w:rFonts w:ascii="Times New Roman" w:eastAsia="Times New Roman" w:hAnsi="Times New Roman" w:cs="Times New Roman"/>
          <w:color w:val="000000" w:themeColor="text1"/>
          <w:sz w:val="22"/>
          <w:szCs w:val="22"/>
        </w:rPr>
        <w:t xml:space="preserve">, the key attribute uniquely identifying each branch. The </w:t>
      </w:r>
      <w:r w:rsidRPr="697C025B">
        <w:rPr>
          <w:rFonts w:ascii="Times New Roman" w:eastAsia="Times New Roman" w:hAnsi="Times New Roman" w:cs="Times New Roman"/>
          <w:b/>
          <w:bCs/>
          <w:color w:val="000000" w:themeColor="text1"/>
          <w:sz w:val="22"/>
          <w:szCs w:val="22"/>
        </w:rPr>
        <w:t>Address</w:t>
      </w:r>
      <w:r w:rsidRPr="697C025B">
        <w:rPr>
          <w:rFonts w:ascii="Times New Roman" w:eastAsia="Times New Roman" w:hAnsi="Times New Roman" w:cs="Times New Roman"/>
          <w:color w:val="000000" w:themeColor="text1"/>
          <w:sz w:val="22"/>
          <w:szCs w:val="22"/>
        </w:rPr>
        <w:t xml:space="preserve"> and </w:t>
      </w:r>
      <w:r w:rsidRPr="697C025B">
        <w:rPr>
          <w:rFonts w:ascii="Times New Roman" w:eastAsia="Times New Roman" w:hAnsi="Times New Roman" w:cs="Times New Roman"/>
          <w:b/>
          <w:bCs/>
          <w:color w:val="000000" w:themeColor="text1"/>
          <w:sz w:val="22"/>
          <w:szCs w:val="22"/>
        </w:rPr>
        <w:t>Phone Number</w:t>
      </w:r>
      <w:r w:rsidRPr="697C025B">
        <w:rPr>
          <w:rFonts w:ascii="Times New Roman" w:eastAsia="Times New Roman" w:hAnsi="Times New Roman" w:cs="Times New Roman"/>
          <w:color w:val="000000" w:themeColor="text1"/>
          <w:sz w:val="22"/>
          <w:szCs w:val="22"/>
        </w:rPr>
        <w:t xml:space="preserve"> attributes provide contact information for each branch, which is essential for users who may need to visit or communicate with a specific location. This entity is central to the library's operations, as it links to other entities like books, magazines, and staff. The </w:t>
      </w:r>
      <w:r w:rsidRPr="697C025B">
        <w:rPr>
          <w:rFonts w:ascii="Times New Roman" w:eastAsia="Times New Roman" w:hAnsi="Times New Roman" w:cs="Times New Roman"/>
          <w:b/>
          <w:bCs/>
          <w:color w:val="000000" w:themeColor="text1"/>
          <w:sz w:val="22"/>
          <w:szCs w:val="22"/>
        </w:rPr>
        <w:t>Branch ID</w:t>
      </w:r>
      <w:r w:rsidRPr="697C025B">
        <w:rPr>
          <w:rFonts w:ascii="Times New Roman" w:eastAsia="Times New Roman" w:hAnsi="Times New Roman" w:cs="Times New Roman"/>
          <w:color w:val="000000" w:themeColor="text1"/>
          <w:sz w:val="22"/>
          <w:szCs w:val="22"/>
        </w:rPr>
        <w:t xml:space="preserve"> serves as the key attribute because it differentiates between the various branches or physical locations of the library.</w:t>
      </w:r>
    </w:p>
    <w:p w14:paraId="50647500" w14:textId="77777777" w:rsidR="00987E7D" w:rsidRPr="0088512D" w:rsidRDefault="5789636F" w:rsidP="0088512D">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w:t>
      </w:r>
      <w:r w:rsidR="49C7887B" w:rsidRPr="0088512D">
        <w:rPr>
          <w:rFonts w:ascii="Times New Roman" w:eastAsia="Times New Roman" w:hAnsi="Times New Roman" w:cs="Times New Roman"/>
          <w:b/>
          <w:bCs/>
          <w:sz w:val="22"/>
          <w:szCs w:val="22"/>
          <w:u w:val="single"/>
        </w:rPr>
        <w:t>1</w:t>
      </w:r>
      <w:r w:rsidRPr="0088512D">
        <w:rPr>
          <w:rFonts w:ascii="Times New Roman" w:eastAsia="Times New Roman" w:hAnsi="Times New Roman" w:cs="Times New Roman"/>
          <w:b/>
          <w:bCs/>
          <w:sz w:val="22"/>
          <w:szCs w:val="22"/>
          <w:u w:val="single"/>
        </w:rPr>
        <w:t xml:space="preserve">.2 </w:t>
      </w:r>
      <w:r w:rsidR="7575C2F4" w:rsidRPr="0088512D">
        <w:rPr>
          <w:rFonts w:ascii="Times New Roman" w:eastAsia="Times New Roman" w:hAnsi="Times New Roman" w:cs="Times New Roman"/>
          <w:b/>
          <w:bCs/>
          <w:sz w:val="22"/>
          <w:szCs w:val="22"/>
          <w:u w:val="single"/>
        </w:rPr>
        <w:t>Books</w:t>
      </w:r>
      <w:r w:rsidR="389AD8A3" w:rsidRPr="0088512D">
        <w:rPr>
          <w:rFonts w:ascii="Times New Roman" w:eastAsia="Times New Roman" w:hAnsi="Times New Roman" w:cs="Times New Roman"/>
          <w:b/>
          <w:bCs/>
          <w:sz w:val="22"/>
          <w:szCs w:val="22"/>
          <w:u w:val="single"/>
        </w:rPr>
        <w:t>_</w:t>
      </w:r>
      <w:r w:rsidR="7575C2F4" w:rsidRPr="0088512D">
        <w:rPr>
          <w:rFonts w:ascii="Times New Roman" w:eastAsia="Times New Roman" w:hAnsi="Times New Roman" w:cs="Times New Roman"/>
          <w:b/>
          <w:bCs/>
          <w:sz w:val="22"/>
          <w:szCs w:val="22"/>
          <w:u w:val="single"/>
        </w:rPr>
        <w:t>for</w:t>
      </w:r>
      <w:r w:rsidR="1C8FF158" w:rsidRPr="0088512D">
        <w:rPr>
          <w:rFonts w:ascii="Times New Roman" w:eastAsia="Times New Roman" w:hAnsi="Times New Roman" w:cs="Times New Roman"/>
          <w:b/>
          <w:bCs/>
          <w:sz w:val="22"/>
          <w:szCs w:val="22"/>
          <w:u w:val="single"/>
        </w:rPr>
        <w:t>_S</w:t>
      </w:r>
      <w:r w:rsidR="7575C2F4" w:rsidRPr="0088512D">
        <w:rPr>
          <w:rFonts w:ascii="Times New Roman" w:eastAsia="Times New Roman" w:hAnsi="Times New Roman" w:cs="Times New Roman"/>
          <w:b/>
          <w:bCs/>
          <w:sz w:val="22"/>
          <w:szCs w:val="22"/>
          <w:u w:val="single"/>
        </w:rPr>
        <w:t>ale:</w:t>
      </w:r>
    </w:p>
    <w:p w14:paraId="38E966D4" w14:textId="77777777" w:rsidR="00DA086C" w:rsidRDefault="7575C2F4" w:rsidP="00DA086C">
      <w:pPr>
        <w:keepNext/>
      </w:pPr>
      <w:r>
        <w:rPr>
          <w:noProof/>
          <w:lang w:eastAsia="en-US"/>
        </w:rPr>
        <w:drawing>
          <wp:inline distT="0" distB="0" distL="0" distR="0" wp14:anchorId="558E2EF0" wp14:editId="4AABA021">
            <wp:extent cx="4902855" cy="2184285"/>
            <wp:effectExtent l="0" t="0" r="0" b="0"/>
            <wp:docPr id="1436879769" name="Picture 143687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02855" cy="2184285"/>
                    </a:xfrm>
                    <a:prstGeom prst="rect">
                      <a:avLst/>
                    </a:prstGeom>
                  </pic:spPr>
                </pic:pic>
              </a:graphicData>
            </a:graphic>
          </wp:inline>
        </w:drawing>
      </w:r>
    </w:p>
    <w:p w14:paraId="6D1AA715" w14:textId="1E078D77" w:rsidR="00987E7D" w:rsidRDefault="00DA086C" w:rsidP="00DA086C">
      <w:pPr>
        <w:pStyle w:val="Caption"/>
      </w:pPr>
      <w:bookmarkStart w:id="21" w:name="_Toc180697169"/>
      <w:bookmarkStart w:id="22" w:name="_Toc182967572"/>
      <w:bookmarkStart w:id="23" w:name="_Toc183091294"/>
      <w:r>
        <w:t xml:space="preserve">Figure </w:t>
      </w:r>
      <w:r w:rsidR="00626CE8">
        <w:fldChar w:fldCharType="begin"/>
      </w:r>
      <w:r w:rsidR="00626CE8">
        <w:instrText xml:space="preserve"> SEQ Figure \* ARABIC </w:instrText>
      </w:r>
      <w:r w:rsidR="00626CE8">
        <w:fldChar w:fldCharType="separate"/>
      </w:r>
      <w:r w:rsidR="00626CE8">
        <w:rPr>
          <w:noProof/>
        </w:rPr>
        <w:t>5</w:t>
      </w:r>
      <w:r w:rsidR="00626CE8">
        <w:rPr>
          <w:noProof/>
        </w:rPr>
        <w:fldChar w:fldCharType="end"/>
      </w:r>
      <w:r>
        <w:t>: Books_for_Sale Entity</w:t>
      </w:r>
      <w:bookmarkEnd w:id="21"/>
      <w:bookmarkEnd w:id="22"/>
      <w:bookmarkEnd w:id="23"/>
    </w:p>
    <w:p w14:paraId="3288C931" w14:textId="77777777" w:rsidR="00987E7D" w:rsidRDefault="15022775" w:rsidP="00832FE6">
      <w:pPr>
        <w:spacing w:before="240" w:after="240" w:line="240" w:lineRule="auto"/>
        <w:rPr>
          <w:rFonts w:ascii="Times New Roman" w:eastAsia="Times New Roman" w:hAnsi="Times New Roman" w:cs="Times New Roman"/>
          <w:sz w:val="22"/>
          <w:szCs w:val="22"/>
        </w:rPr>
      </w:pP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Book_for_Sale</w:t>
      </w:r>
      <w:r w:rsidRPr="697C025B">
        <w:rPr>
          <w:rFonts w:ascii="Times New Roman" w:eastAsia="Times New Roman" w:hAnsi="Times New Roman" w:cs="Times New Roman"/>
          <w:sz w:val="22"/>
          <w:szCs w:val="22"/>
        </w:rPr>
        <w:t xml:space="preserve"> entity represents the details of books available for purchase within the library system. It includes key attributes such as </w:t>
      </w:r>
      <w:r w:rsidRPr="697C025B">
        <w:rPr>
          <w:rFonts w:ascii="Times New Roman" w:eastAsia="Times New Roman" w:hAnsi="Times New Roman" w:cs="Times New Roman"/>
          <w:b/>
          <w:bCs/>
          <w:sz w:val="22"/>
          <w:szCs w:val="22"/>
        </w:rPr>
        <w:t>ISBN</w:t>
      </w:r>
      <w:r w:rsidRPr="697C025B">
        <w:rPr>
          <w:rFonts w:ascii="Times New Roman" w:eastAsia="Times New Roman" w:hAnsi="Times New Roman" w:cs="Times New Roman"/>
          <w:sz w:val="22"/>
          <w:szCs w:val="22"/>
        </w:rPr>
        <w:t>, which serves as a unique identifier for each book</w:t>
      </w:r>
      <w:r w:rsidR="00FE0DEE">
        <w:rPr>
          <w:rFonts w:ascii="Times New Roman" w:eastAsia="Times New Roman" w:hAnsi="Times New Roman" w:cs="Times New Roman"/>
          <w:sz w:val="22"/>
          <w:szCs w:val="22"/>
        </w:rPr>
        <w:t xml:space="preserve">. </w:t>
      </w:r>
      <w:r w:rsidRPr="697C025B">
        <w:rPr>
          <w:rFonts w:ascii="Times New Roman" w:eastAsia="Times New Roman" w:hAnsi="Times New Roman" w:cs="Times New Roman"/>
          <w:sz w:val="22"/>
          <w:szCs w:val="22"/>
        </w:rPr>
        <w:t xml:space="preserve">Other essential attributes include the </w:t>
      </w:r>
      <w:r w:rsidRPr="697C025B">
        <w:rPr>
          <w:rFonts w:ascii="Times New Roman" w:eastAsia="Times New Roman" w:hAnsi="Times New Roman" w:cs="Times New Roman"/>
          <w:b/>
          <w:bCs/>
          <w:sz w:val="22"/>
          <w:szCs w:val="22"/>
        </w:rPr>
        <w:t>Title</w:t>
      </w:r>
      <w:r w:rsidRPr="697C025B">
        <w:rPr>
          <w:rFonts w:ascii="Times New Roman" w:eastAsia="Times New Roman" w:hAnsi="Times New Roman" w:cs="Times New Roman"/>
          <w:sz w:val="22"/>
          <w:szCs w:val="22"/>
        </w:rPr>
        <w:t xml:space="preserve">, which specifies the name of the book, and </w:t>
      </w:r>
      <w:r w:rsidRPr="697C025B">
        <w:rPr>
          <w:rFonts w:ascii="Times New Roman" w:eastAsia="Times New Roman" w:hAnsi="Times New Roman" w:cs="Times New Roman"/>
          <w:b/>
          <w:bCs/>
          <w:sz w:val="22"/>
          <w:szCs w:val="22"/>
        </w:rPr>
        <w:t>Genre</w:t>
      </w:r>
      <w:r w:rsidRPr="697C025B">
        <w:rPr>
          <w:rFonts w:ascii="Times New Roman" w:eastAsia="Times New Roman" w:hAnsi="Times New Roman" w:cs="Times New Roman"/>
          <w:sz w:val="22"/>
          <w:szCs w:val="22"/>
        </w:rPr>
        <w:t>, which categorizes the book according to its literary classification, such as fiction, non-fiction, etc.</w:t>
      </w:r>
    </w:p>
    <w:p w14:paraId="449B1A51" w14:textId="77777777" w:rsidR="00987E7D" w:rsidRDefault="15022775" w:rsidP="00832FE6">
      <w:pPr>
        <w:spacing w:before="240" w:after="240" w:line="240" w:lineRule="auto"/>
        <w:rPr>
          <w:rFonts w:ascii="Times New Roman" w:eastAsia="Times New Roman" w:hAnsi="Times New Roman" w:cs="Times New Roman"/>
          <w:sz w:val="22"/>
          <w:szCs w:val="22"/>
        </w:rPr>
      </w:pPr>
      <w:r w:rsidRPr="697C025B">
        <w:rPr>
          <w:rFonts w:ascii="Times New Roman" w:eastAsia="Times New Roman" w:hAnsi="Times New Roman" w:cs="Times New Roman"/>
          <w:sz w:val="22"/>
          <w:szCs w:val="22"/>
        </w:rPr>
        <w:t xml:space="preserve">Additional attributes include the </w:t>
      </w:r>
      <w:r w:rsidRPr="697C025B">
        <w:rPr>
          <w:rFonts w:ascii="Times New Roman" w:eastAsia="Times New Roman" w:hAnsi="Times New Roman" w:cs="Times New Roman"/>
          <w:b/>
          <w:bCs/>
          <w:sz w:val="22"/>
          <w:szCs w:val="22"/>
        </w:rPr>
        <w:t>Price</w:t>
      </w:r>
      <w:r w:rsidRPr="697C025B">
        <w:rPr>
          <w:rFonts w:ascii="Times New Roman" w:eastAsia="Times New Roman" w:hAnsi="Times New Roman" w:cs="Times New Roman"/>
          <w:sz w:val="22"/>
          <w:szCs w:val="22"/>
        </w:rPr>
        <w:t>,</w:t>
      </w:r>
      <w:r w:rsidR="004C6075">
        <w:rPr>
          <w:rFonts w:ascii="Times New Roman" w:eastAsia="Times New Roman" w:hAnsi="Times New Roman" w:cs="Times New Roman"/>
          <w:sz w:val="22"/>
          <w:szCs w:val="22"/>
        </w:rPr>
        <w:t xml:space="preserve"> </w:t>
      </w:r>
      <w:r w:rsidRPr="697C025B">
        <w:rPr>
          <w:rFonts w:ascii="Times New Roman" w:eastAsia="Times New Roman" w:hAnsi="Times New Roman" w:cs="Times New Roman"/>
          <w:sz w:val="22"/>
          <w:szCs w:val="22"/>
        </w:rPr>
        <w:t xml:space="preserve">and the </w:t>
      </w:r>
      <w:r w:rsidRPr="697C025B">
        <w:rPr>
          <w:rFonts w:ascii="Times New Roman" w:eastAsia="Times New Roman" w:hAnsi="Times New Roman" w:cs="Times New Roman"/>
          <w:b/>
          <w:bCs/>
          <w:sz w:val="22"/>
          <w:szCs w:val="22"/>
        </w:rPr>
        <w:t>Edition</w:t>
      </w:r>
      <w:r w:rsidRPr="697C025B">
        <w:rPr>
          <w:rFonts w:ascii="Times New Roman" w:eastAsia="Times New Roman" w:hAnsi="Times New Roman" w:cs="Times New Roman"/>
          <w:sz w:val="22"/>
          <w:szCs w:val="22"/>
        </w:rPr>
        <w:t>, which provides information on the specific version or release of the book</w:t>
      </w:r>
      <w:r w:rsidR="004C6075">
        <w:rPr>
          <w:rFonts w:ascii="Times New Roman" w:eastAsia="Times New Roman" w:hAnsi="Times New Roman" w:cs="Times New Roman"/>
          <w:sz w:val="22"/>
          <w:szCs w:val="22"/>
        </w:rPr>
        <w:t xml:space="preserve">. </w:t>
      </w: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Number of Pages</w:t>
      </w:r>
      <w:r w:rsidRPr="697C025B">
        <w:rPr>
          <w:rFonts w:ascii="Times New Roman" w:eastAsia="Times New Roman" w:hAnsi="Times New Roman" w:cs="Times New Roman"/>
          <w:sz w:val="22"/>
          <w:szCs w:val="22"/>
        </w:rPr>
        <w:t xml:space="preserve"> attribute conveys the length of the book, while </w:t>
      </w:r>
      <w:r w:rsidRPr="697C025B">
        <w:rPr>
          <w:rFonts w:ascii="Times New Roman" w:eastAsia="Times New Roman" w:hAnsi="Times New Roman" w:cs="Times New Roman"/>
          <w:b/>
          <w:bCs/>
          <w:sz w:val="22"/>
          <w:szCs w:val="22"/>
        </w:rPr>
        <w:t>Language</w:t>
      </w:r>
      <w:r w:rsidRPr="697C025B">
        <w:rPr>
          <w:rFonts w:ascii="Times New Roman" w:eastAsia="Times New Roman" w:hAnsi="Times New Roman" w:cs="Times New Roman"/>
          <w:sz w:val="22"/>
          <w:szCs w:val="22"/>
        </w:rPr>
        <w:t xml:space="preserve"> specifies the primary language in which the book is written. For books translated into other languages, the </w:t>
      </w:r>
      <w:r w:rsidRPr="697C025B">
        <w:rPr>
          <w:rFonts w:ascii="Times New Roman" w:eastAsia="Times New Roman" w:hAnsi="Times New Roman" w:cs="Times New Roman"/>
          <w:b/>
          <w:bCs/>
          <w:sz w:val="22"/>
          <w:szCs w:val="22"/>
        </w:rPr>
        <w:t>Translator</w:t>
      </w:r>
      <w:r w:rsidRPr="697C025B">
        <w:rPr>
          <w:rFonts w:ascii="Times New Roman" w:eastAsia="Times New Roman" w:hAnsi="Times New Roman" w:cs="Times New Roman"/>
          <w:sz w:val="22"/>
          <w:szCs w:val="22"/>
        </w:rPr>
        <w:t xml:space="preserve"> attribute identifies the individual or organization responsible for the translation</w:t>
      </w:r>
      <w:r w:rsidR="000F6412">
        <w:rPr>
          <w:rFonts w:ascii="Times New Roman" w:eastAsia="Times New Roman" w:hAnsi="Times New Roman" w:cs="Times New Roman"/>
          <w:sz w:val="22"/>
          <w:szCs w:val="22"/>
        </w:rPr>
        <w:t xml:space="preserve">, </w:t>
      </w:r>
      <w:r w:rsidRPr="697C025B">
        <w:rPr>
          <w:rFonts w:ascii="Times New Roman" w:eastAsia="Times New Roman" w:hAnsi="Times New Roman" w:cs="Times New Roman"/>
          <w:sz w:val="22"/>
          <w:szCs w:val="22"/>
        </w:rPr>
        <w:t xml:space="preserve">and finally </w:t>
      </w:r>
      <w:r w:rsidRPr="697C025B">
        <w:rPr>
          <w:rFonts w:ascii="Times New Roman" w:eastAsia="Times New Roman" w:hAnsi="Times New Roman" w:cs="Times New Roman"/>
          <w:b/>
          <w:bCs/>
          <w:sz w:val="22"/>
          <w:szCs w:val="22"/>
        </w:rPr>
        <w:t>Authors_booksale</w:t>
      </w:r>
      <w:r w:rsidRPr="697C025B">
        <w:rPr>
          <w:rFonts w:ascii="Times New Roman" w:eastAsia="Times New Roman" w:hAnsi="Times New Roman" w:cs="Times New Roman"/>
          <w:sz w:val="22"/>
          <w:szCs w:val="22"/>
        </w:rPr>
        <w:t xml:space="preserve"> represent</w:t>
      </w:r>
      <w:r w:rsidR="000F6412">
        <w:rPr>
          <w:rFonts w:ascii="Times New Roman" w:eastAsia="Times New Roman" w:hAnsi="Times New Roman" w:cs="Times New Roman"/>
          <w:sz w:val="22"/>
          <w:szCs w:val="22"/>
        </w:rPr>
        <w:t>s</w:t>
      </w:r>
      <w:r w:rsidRPr="697C025B">
        <w:rPr>
          <w:rFonts w:ascii="Times New Roman" w:eastAsia="Times New Roman" w:hAnsi="Times New Roman" w:cs="Times New Roman"/>
          <w:sz w:val="22"/>
          <w:szCs w:val="22"/>
        </w:rPr>
        <w:t xml:space="preserve"> the author(s) </w:t>
      </w:r>
      <w:r w:rsidR="4861A06B" w:rsidRPr="697C025B">
        <w:rPr>
          <w:rFonts w:ascii="Times New Roman" w:eastAsia="Times New Roman" w:hAnsi="Times New Roman" w:cs="Times New Roman"/>
          <w:sz w:val="22"/>
          <w:szCs w:val="22"/>
        </w:rPr>
        <w:t>of the book.</w:t>
      </w:r>
    </w:p>
    <w:p w14:paraId="0D4D7423" w14:textId="77777777" w:rsidR="00987E7D" w:rsidRPr="0088512D" w:rsidRDefault="4861A06B" w:rsidP="0088512D">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7.1.3 Books_for_Rent:</w:t>
      </w:r>
    </w:p>
    <w:p w14:paraId="6F6D2CF7" w14:textId="77777777" w:rsidR="00DA086C" w:rsidRDefault="4861A06B" w:rsidP="00DA086C">
      <w:pPr>
        <w:keepNext/>
        <w:spacing w:before="240" w:after="240"/>
      </w:pPr>
      <w:r>
        <w:rPr>
          <w:noProof/>
          <w:lang w:eastAsia="en-US"/>
        </w:rPr>
        <w:drawing>
          <wp:inline distT="0" distB="0" distL="0" distR="0" wp14:anchorId="352ADDE4" wp14:editId="488F4DBE">
            <wp:extent cx="4085492" cy="2222988"/>
            <wp:effectExtent l="0" t="0" r="0" b="0"/>
            <wp:docPr id="1348447795" name="Picture 134844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85492" cy="2222988"/>
                    </a:xfrm>
                    <a:prstGeom prst="rect">
                      <a:avLst/>
                    </a:prstGeom>
                  </pic:spPr>
                </pic:pic>
              </a:graphicData>
            </a:graphic>
          </wp:inline>
        </w:drawing>
      </w:r>
    </w:p>
    <w:p w14:paraId="4A630028" w14:textId="771CEA68" w:rsidR="00987E7D" w:rsidRDefault="00DA086C" w:rsidP="00DA086C">
      <w:pPr>
        <w:pStyle w:val="Caption"/>
      </w:pPr>
      <w:bookmarkStart w:id="24" w:name="_Toc180697170"/>
      <w:bookmarkStart w:id="25" w:name="_Toc182967573"/>
      <w:bookmarkStart w:id="26" w:name="_Toc183091295"/>
      <w:r>
        <w:t xml:space="preserve">Figure </w:t>
      </w:r>
      <w:r w:rsidR="00626CE8">
        <w:fldChar w:fldCharType="begin"/>
      </w:r>
      <w:r w:rsidR="00626CE8">
        <w:instrText xml:space="preserve"> SEQ Figure \* ARABIC </w:instrText>
      </w:r>
      <w:r w:rsidR="00626CE8">
        <w:fldChar w:fldCharType="separate"/>
      </w:r>
      <w:r w:rsidR="00626CE8">
        <w:rPr>
          <w:noProof/>
        </w:rPr>
        <w:t>6</w:t>
      </w:r>
      <w:r w:rsidR="00626CE8">
        <w:rPr>
          <w:noProof/>
        </w:rPr>
        <w:fldChar w:fldCharType="end"/>
      </w:r>
      <w:r>
        <w:t>: Books_for_Rent Entity</w:t>
      </w:r>
      <w:bookmarkEnd w:id="24"/>
      <w:bookmarkEnd w:id="25"/>
      <w:bookmarkEnd w:id="26"/>
    </w:p>
    <w:p w14:paraId="5309E542" w14:textId="77777777" w:rsidR="00987E7D" w:rsidRDefault="29B5AB87" w:rsidP="00832FE6">
      <w:pPr>
        <w:spacing w:before="240" w:after="240" w:line="240" w:lineRule="auto"/>
        <w:rPr>
          <w:rFonts w:ascii="Times New Roman" w:eastAsia="Times New Roman" w:hAnsi="Times New Roman" w:cs="Times New Roman"/>
          <w:sz w:val="22"/>
          <w:szCs w:val="22"/>
        </w:rPr>
      </w:pP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Book_for_Rent</w:t>
      </w:r>
      <w:r w:rsidRPr="697C025B">
        <w:rPr>
          <w:rFonts w:ascii="Times New Roman" w:eastAsia="Times New Roman" w:hAnsi="Times New Roman" w:cs="Times New Roman"/>
          <w:sz w:val="22"/>
          <w:szCs w:val="22"/>
        </w:rPr>
        <w:t xml:space="preserve"> entity represents books that are available for borrowing from the library. One key attribute is the </w:t>
      </w:r>
      <w:r w:rsidRPr="697C025B">
        <w:rPr>
          <w:rFonts w:ascii="Times New Roman" w:eastAsia="Times New Roman" w:hAnsi="Times New Roman" w:cs="Times New Roman"/>
          <w:b/>
          <w:bCs/>
          <w:sz w:val="22"/>
          <w:szCs w:val="22"/>
        </w:rPr>
        <w:t>BookID</w:t>
      </w:r>
      <w:r w:rsidRPr="697C025B">
        <w:rPr>
          <w:rFonts w:ascii="Times New Roman" w:eastAsia="Times New Roman" w:hAnsi="Times New Roman" w:cs="Times New Roman"/>
          <w:sz w:val="22"/>
          <w:szCs w:val="22"/>
        </w:rPr>
        <w:t xml:space="preserve">, which uniquely identifies each book available for rent, allowing for efficient tracking and management. Additionally, the </w:t>
      </w:r>
      <w:r w:rsidRPr="697C025B">
        <w:rPr>
          <w:rFonts w:ascii="Times New Roman" w:eastAsia="Times New Roman" w:hAnsi="Times New Roman" w:cs="Times New Roman"/>
          <w:b/>
          <w:bCs/>
          <w:sz w:val="22"/>
          <w:szCs w:val="22"/>
        </w:rPr>
        <w:t>Title</w:t>
      </w:r>
      <w:r w:rsidRPr="697C025B">
        <w:rPr>
          <w:rFonts w:ascii="Times New Roman" w:eastAsia="Times New Roman" w:hAnsi="Times New Roman" w:cs="Times New Roman"/>
          <w:sz w:val="22"/>
          <w:szCs w:val="22"/>
        </w:rPr>
        <w:t xml:space="preserve"> specifies the book's name, while the </w:t>
      </w:r>
      <w:r w:rsidRPr="697C025B">
        <w:rPr>
          <w:rFonts w:ascii="Times New Roman" w:eastAsia="Times New Roman" w:hAnsi="Times New Roman" w:cs="Times New Roman"/>
          <w:b/>
          <w:bCs/>
          <w:sz w:val="22"/>
          <w:szCs w:val="22"/>
        </w:rPr>
        <w:t>Genre</w:t>
      </w:r>
      <w:r w:rsidRPr="697C025B">
        <w:rPr>
          <w:rFonts w:ascii="Times New Roman" w:eastAsia="Times New Roman" w:hAnsi="Times New Roman" w:cs="Times New Roman"/>
          <w:sz w:val="22"/>
          <w:szCs w:val="22"/>
        </w:rPr>
        <w:t xml:space="preserve"> categorizes the book into specific literary classifications. The </w:t>
      </w:r>
      <w:r w:rsidRPr="697C025B">
        <w:rPr>
          <w:rFonts w:ascii="Times New Roman" w:eastAsia="Times New Roman" w:hAnsi="Times New Roman" w:cs="Times New Roman"/>
          <w:b/>
          <w:bCs/>
          <w:sz w:val="22"/>
          <w:szCs w:val="22"/>
        </w:rPr>
        <w:t>Price</w:t>
      </w:r>
      <w:r w:rsidRPr="697C025B">
        <w:rPr>
          <w:rFonts w:ascii="Times New Roman" w:eastAsia="Times New Roman" w:hAnsi="Times New Roman" w:cs="Times New Roman"/>
          <w:sz w:val="22"/>
          <w:szCs w:val="22"/>
        </w:rPr>
        <w:t xml:space="preserve"> attribute </w:t>
      </w:r>
      <w:r w:rsidR="69685A09" w:rsidRPr="697C025B">
        <w:rPr>
          <w:rFonts w:ascii="Times New Roman" w:eastAsia="Times New Roman" w:hAnsi="Times New Roman" w:cs="Times New Roman"/>
          <w:sz w:val="22"/>
          <w:szCs w:val="22"/>
        </w:rPr>
        <w:t>refers</w:t>
      </w:r>
      <w:r w:rsidRPr="697C025B">
        <w:rPr>
          <w:rFonts w:ascii="Times New Roman" w:eastAsia="Times New Roman" w:hAnsi="Times New Roman" w:cs="Times New Roman"/>
          <w:sz w:val="22"/>
          <w:szCs w:val="22"/>
        </w:rPr>
        <w:t xml:space="preserve"> to the rental fee, and the </w:t>
      </w:r>
      <w:r w:rsidRPr="697C025B">
        <w:rPr>
          <w:rFonts w:ascii="Times New Roman" w:eastAsia="Times New Roman" w:hAnsi="Times New Roman" w:cs="Times New Roman"/>
          <w:b/>
          <w:bCs/>
          <w:sz w:val="22"/>
          <w:szCs w:val="22"/>
        </w:rPr>
        <w:t>Number of Pages</w:t>
      </w:r>
      <w:r w:rsidRPr="697C025B">
        <w:rPr>
          <w:rFonts w:ascii="Times New Roman" w:eastAsia="Times New Roman" w:hAnsi="Times New Roman" w:cs="Times New Roman"/>
          <w:sz w:val="22"/>
          <w:szCs w:val="22"/>
        </w:rPr>
        <w:t xml:space="preserve"> provides information on the book's length. The </w:t>
      </w:r>
      <w:r w:rsidRPr="697C025B">
        <w:rPr>
          <w:rFonts w:ascii="Times New Roman" w:eastAsia="Times New Roman" w:hAnsi="Times New Roman" w:cs="Times New Roman"/>
          <w:b/>
          <w:bCs/>
          <w:sz w:val="22"/>
          <w:szCs w:val="22"/>
        </w:rPr>
        <w:t>ISBN</w:t>
      </w:r>
      <w:r w:rsidRPr="697C025B">
        <w:rPr>
          <w:rFonts w:ascii="Times New Roman" w:eastAsia="Times New Roman" w:hAnsi="Times New Roman" w:cs="Times New Roman"/>
          <w:sz w:val="22"/>
          <w:szCs w:val="22"/>
        </w:rPr>
        <w:t xml:space="preserve"> serves as a secondary identifier, commonly used to distinguish different editions or versions of the same title. Attributes such as </w:t>
      </w:r>
      <w:r w:rsidRPr="697C025B">
        <w:rPr>
          <w:rFonts w:ascii="Times New Roman" w:eastAsia="Times New Roman" w:hAnsi="Times New Roman" w:cs="Times New Roman"/>
          <w:b/>
          <w:bCs/>
          <w:sz w:val="22"/>
          <w:szCs w:val="22"/>
        </w:rPr>
        <w:t>Edition</w:t>
      </w:r>
      <w:r w:rsidRPr="697C025B">
        <w:rPr>
          <w:rFonts w:ascii="Times New Roman" w:eastAsia="Times New Roman" w:hAnsi="Times New Roman" w:cs="Times New Roman"/>
          <w:sz w:val="22"/>
          <w:szCs w:val="22"/>
        </w:rPr>
        <w:t xml:space="preserve">, </w:t>
      </w:r>
      <w:r w:rsidRPr="697C025B">
        <w:rPr>
          <w:rFonts w:ascii="Times New Roman" w:eastAsia="Times New Roman" w:hAnsi="Times New Roman" w:cs="Times New Roman"/>
          <w:b/>
          <w:bCs/>
          <w:sz w:val="22"/>
          <w:szCs w:val="22"/>
        </w:rPr>
        <w:t>Language</w:t>
      </w:r>
      <w:r w:rsidR="56FFF47E" w:rsidRPr="697C025B">
        <w:rPr>
          <w:rFonts w:ascii="Times New Roman" w:eastAsia="Times New Roman" w:hAnsi="Times New Roman" w:cs="Times New Roman"/>
          <w:b/>
          <w:bCs/>
          <w:sz w:val="22"/>
          <w:szCs w:val="22"/>
        </w:rPr>
        <w:t>, Authors_bookrent,</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Translator</w:t>
      </w:r>
      <w:r w:rsidRPr="697C025B">
        <w:rPr>
          <w:rFonts w:ascii="Times New Roman" w:eastAsia="Times New Roman" w:hAnsi="Times New Roman" w:cs="Times New Roman"/>
          <w:sz w:val="22"/>
          <w:szCs w:val="22"/>
        </w:rPr>
        <w:t xml:space="preserve"> give further details about the version of the book available for rent, including its specific edition, the language it is written in, and whether it has been translated.</w:t>
      </w:r>
      <w:r w:rsidR="6DDD3256" w:rsidRPr="697C025B">
        <w:rPr>
          <w:rFonts w:ascii="Times New Roman" w:eastAsia="Times New Roman" w:hAnsi="Times New Roman" w:cs="Times New Roman"/>
          <w:sz w:val="22"/>
          <w:szCs w:val="22"/>
        </w:rPr>
        <w:t xml:space="preserve"> </w:t>
      </w:r>
      <w:r w:rsidRPr="697C025B">
        <w:rPr>
          <w:rFonts w:ascii="Times New Roman" w:eastAsia="Times New Roman" w:hAnsi="Times New Roman" w:cs="Times New Roman"/>
          <w:sz w:val="22"/>
          <w:szCs w:val="22"/>
        </w:rPr>
        <w:t xml:space="preserve">In addition to the book-specific attributes, the </w:t>
      </w:r>
      <w:r w:rsidRPr="697C025B">
        <w:rPr>
          <w:rFonts w:ascii="Times New Roman" w:eastAsia="Times New Roman" w:hAnsi="Times New Roman" w:cs="Times New Roman"/>
          <w:b/>
          <w:bCs/>
          <w:sz w:val="22"/>
          <w:szCs w:val="22"/>
        </w:rPr>
        <w:t>Shelf</w:t>
      </w:r>
      <w:r w:rsidRPr="697C025B">
        <w:rPr>
          <w:rFonts w:ascii="Times New Roman" w:eastAsia="Times New Roman" w:hAnsi="Times New Roman" w:cs="Times New Roman"/>
          <w:sz w:val="22"/>
          <w:szCs w:val="22"/>
        </w:rPr>
        <w:t xml:space="preserve"> attribute represents the physical location of the book in the</w:t>
      </w:r>
      <w:r w:rsidR="61EB34BF" w:rsidRPr="697C025B">
        <w:rPr>
          <w:rFonts w:ascii="Times New Roman" w:eastAsia="Times New Roman" w:hAnsi="Times New Roman" w:cs="Times New Roman"/>
          <w:sz w:val="22"/>
          <w:szCs w:val="22"/>
        </w:rPr>
        <w:t xml:space="preserve"> </w:t>
      </w:r>
      <w:r w:rsidRPr="697C025B">
        <w:rPr>
          <w:rFonts w:ascii="Times New Roman" w:eastAsia="Times New Roman" w:hAnsi="Times New Roman" w:cs="Times New Roman"/>
          <w:sz w:val="22"/>
          <w:szCs w:val="22"/>
        </w:rPr>
        <w:t xml:space="preserve">library. This entity is broken down into </w:t>
      </w:r>
      <w:r w:rsidRPr="697C025B">
        <w:rPr>
          <w:rFonts w:ascii="Times New Roman" w:eastAsia="Times New Roman" w:hAnsi="Times New Roman" w:cs="Times New Roman"/>
          <w:b/>
          <w:bCs/>
          <w:sz w:val="22"/>
          <w:szCs w:val="22"/>
        </w:rPr>
        <w:t>Shelf Number</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Row Number</w:t>
      </w:r>
      <w:r w:rsidRPr="697C025B">
        <w:rPr>
          <w:rFonts w:ascii="Times New Roman" w:eastAsia="Times New Roman" w:hAnsi="Times New Roman" w:cs="Times New Roman"/>
          <w:sz w:val="22"/>
          <w:szCs w:val="22"/>
        </w:rPr>
        <w:t>, making it easier to find the book within the library's physical space.</w:t>
      </w:r>
    </w:p>
    <w:p w14:paraId="3DACEFF1" w14:textId="77777777" w:rsidR="00987E7D" w:rsidRDefault="00987E7D" w:rsidP="697C025B">
      <w:pPr>
        <w:spacing w:before="240" w:after="240"/>
        <w:rPr>
          <w:rFonts w:ascii="Times New Roman" w:eastAsia="Times New Roman" w:hAnsi="Times New Roman" w:cs="Times New Roman"/>
          <w:sz w:val="22"/>
          <w:szCs w:val="22"/>
        </w:rPr>
      </w:pPr>
    </w:p>
    <w:p w14:paraId="2E7DB7A9" w14:textId="77777777" w:rsidR="00987E7D" w:rsidRDefault="00987E7D" w:rsidP="697C025B">
      <w:pPr>
        <w:spacing w:before="240" w:after="240"/>
        <w:rPr>
          <w:rFonts w:ascii="Times New Roman" w:eastAsia="Times New Roman" w:hAnsi="Times New Roman" w:cs="Times New Roman"/>
          <w:sz w:val="22"/>
          <w:szCs w:val="22"/>
        </w:rPr>
      </w:pPr>
    </w:p>
    <w:p w14:paraId="5DF9209F" w14:textId="77777777" w:rsidR="00182CD4" w:rsidRDefault="00182CD4" w:rsidP="0088512D">
      <w:pPr>
        <w:spacing w:line="257" w:lineRule="auto"/>
        <w:rPr>
          <w:rFonts w:ascii="Times New Roman" w:eastAsia="Times New Roman" w:hAnsi="Times New Roman" w:cs="Times New Roman"/>
          <w:b/>
          <w:bCs/>
          <w:sz w:val="22"/>
          <w:szCs w:val="22"/>
          <w:u w:val="single"/>
        </w:rPr>
      </w:pPr>
    </w:p>
    <w:p w14:paraId="7DE06FC5" w14:textId="77777777" w:rsidR="00182CD4" w:rsidRDefault="00182CD4" w:rsidP="0088512D">
      <w:pPr>
        <w:spacing w:line="257" w:lineRule="auto"/>
        <w:rPr>
          <w:rFonts w:ascii="Times New Roman" w:eastAsia="Times New Roman" w:hAnsi="Times New Roman" w:cs="Times New Roman"/>
          <w:b/>
          <w:bCs/>
          <w:sz w:val="22"/>
          <w:szCs w:val="22"/>
          <w:u w:val="single"/>
        </w:rPr>
      </w:pPr>
    </w:p>
    <w:p w14:paraId="1EAD901C" w14:textId="77777777" w:rsidR="00182CD4" w:rsidRDefault="00182CD4" w:rsidP="0088512D">
      <w:pPr>
        <w:spacing w:line="257" w:lineRule="auto"/>
        <w:rPr>
          <w:rFonts w:ascii="Times New Roman" w:eastAsia="Times New Roman" w:hAnsi="Times New Roman" w:cs="Times New Roman"/>
          <w:b/>
          <w:bCs/>
          <w:sz w:val="22"/>
          <w:szCs w:val="22"/>
          <w:u w:val="single"/>
        </w:rPr>
      </w:pPr>
    </w:p>
    <w:p w14:paraId="1EE7EFEE" w14:textId="77777777" w:rsidR="00182CD4" w:rsidRDefault="00182CD4" w:rsidP="0088512D">
      <w:pPr>
        <w:spacing w:line="257" w:lineRule="auto"/>
        <w:rPr>
          <w:rFonts w:ascii="Times New Roman" w:eastAsia="Times New Roman" w:hAnsi="Times New Roman" w:cs="Times New Roman"/>
          <w:b/>
          <w:bCs/>
          <w:sz w:val="22"/>
          <w:szCs w:val="22"/>
          <w:u w:val="single"/>
        </w:rPr>
      </w:pPr>
    </w:p>
    <w:p w14:paraId="7F28DECA" w14:textId="77777777" w:rsidR="00182CD4" w:rsidRDefault="00182CD4" w:rsidP="0088512D">
      <w:pPr>
        <w:spacing w:line="257" w:lineRule="auto"/>
        <w:rPr>
          <w:rFonts w:ascii="Times New Roman" w:eastAsia="Times New Roman" w:hAnsi="Times New Roman" w:cs="Times New Roman"/>
          <w:b/>
          <w:bCs/>
          <w:sz w:val="22"/>
          <w:szCs w:val="22"/>
          <w:u w:val="single"/>
        </w:rPr>
      </w:pPr>
    </w:p>
    <w:p w14:paraId="09AE5B7C" w14:textId="77777777" w:rsidR="00182CD4" w:rsidRDefault="00182CD4" w:rsidP="0088512D">
      <w:pPr>
        <w:spacing w:line="257" w:lineRule="auto"/>
        <w:rPr>
          <w:rFonts w:ascii="Times New Roman" w:eastAsia="Times New Roman" w:hAnsi="Times New Roman" w:cs="Times New Roman"/>
          <w:b/>
          <w:bCs/>
          <w:sz w:val="22"/>
          <w:szCs w:val="22"/>
          <w:u w:val="single"/>
        </w:rPr>
      </w:pPr>
    </w:p>
    <w:p w14:paraId="27FB9055" w14:textId="5DF7E238" w:rsidR="00987E7D" w:rsidRPr="0088512D" w:rsidRDefault="4DA8B7A2" w:rsidP="0088512D">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7.1.4 Items:</w:t>
      </w:r>
    </w:p>
    <w:p w14:paraId="78DCE0B8" w14:textId="77777777" w:rsidR="00DA086C" w:rsidRDefault="4DA8B7A2" w:rsidP="00DA086C">
      <w:pPr>
        <w:keepNext/>
        <w:spacing w:before="240" w:after="240"/>
      </w:pPr>
      <w:r>
        <w:rPr>
          <w:noProof/>
          <w:lang w:eastAsia="en-US"/>
        </w:rPr>
        <w:drawing>
          <wp:inline distT="0" distB="0" distL="0" distR="0" wp14:anchorId="3CA64AAA" wp14:editId="528B3107">
            <wp:extent cx="3892750" cy="1752690"/>
            <wp:effectExtent l="0" t="0" r="0" b="0"/>
            <wp:docPr id="1781960596" name="Picture 178196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892750" cy="1752690"/>
                    </a:xfrm>
                    <a:prstGeom prst="rect">
                      <a:avLst/>
                    </a:prstGeom>
                  </pic:spPr>
                </pic:pic>
              </a:graphicData>
            </a:graphic>
          </wp:inline>
        </w:drawing>
      </w:r>
    </w:p>
    <w:p w14:paraId="4CA5FCDC" w14:textId="6E7691B6" w:rsidR="00987E7D" w:rsidRDefault="00DA086C" w:rsidP="00DA086C">
      <w:pPr>
        <w:pStyle w:val="Caption"/>
      </w:pPr>
      <w:bookmarkStart w:id="27" w:name="_Toc180697171"/>
      <w:bookmarkStart w:id="28" w:name="_Toc182967574"/>
      <w:bookmarkStart w:id="29" w:name="_Toc183091296"/>
      <w:r>
        <w:t xml:space="preserve">Figure </w:t>
      </w:r>
      <w:r w:rsidR="00626CE8">
        <w:fldChar w:fldCharType="begin"/>
      </w:r>
      <w:r w:rsidR="00626CE8">
        <w:instrText xml:space="preserve"> SEQ Figure \* ARABIC </w:instrText>
      </w:r>
      <w:r w:rsidR="00626CE8">
        <w:fldChar w:fldCharType="separate"/>
      </w:r>
      <w:r w:rsidR="00626CE8">
        <w:rPr>
          <w:noProof/>
        </w:rPr>
        <w:t>7</w:t>
      </w:r>
      <w:r w:rsidR="00626CE8">
        <w:rPr>
          <w:noProof/>
        </w:rPr>
        <w:fldChar w:fldCharType="end"/>
      </w:r>
      <w:r>
        <w:t>: Items Entity</w:t>
      </w:r>
      <w:bookmarkEnd w:id="27"/>
      <w:bookmarkEnd w:id="28"/>
      <w:bookmarkEnd w:id="29"/>
    </w:p>
    <w:p w14:paraId="16E2743E" w14:textId="77777777" w:rsidR="00987E7D" w:rsidRDefault="6DB0478E" w:rsidP="00832FE6">
      <w:pPr>
        <w:spacing w:before="240" w:after="240" w:line="240" w:lineRule="auto"/>
        <w:rPr>
          <w:rFonts w:ascii="Times New Roman" w:eastAsia="Times New Roman" w:hAnsi="Times New Roman" w:cs="Times New Roman"/>
          <w:sz w:val="22"/>
          <w:szCs w:val="22"/>
        </w:rPr>
      </w:pP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Items</w:t>
      </w:r>
      <w:r w:rsidRPr="697C025B">
        <w:rPr>
          <w:rFonts w:ascii="Times New Roman" w:eastAsia="Times New Roman" w:hAnsi="Times New Roman" w:cs="Times New Roman"/>
          <w:sz w:val="22"/>
          <w:szCs w:val="22"/>
        </w:rPr>
        <w:t xml:space="preserve"> entity represents a collection of items available within the library system. Each item in this collection is uniquely identified using a </w:t>
      </w:r>
      <w:r w:rsidRPr="697C025B">
        <w:rPr>
          <w:rFonts w:ascii="Times New Roman" w:eastAsia="Times New Roman" w:hAnsi="Times New Roman" w:cs="Times New Roman"/>
          <w:b/>
          <w:bCs/>
          <w:sz w:val="22"/>
          <w:szCs w:val="22"/>
        </w:rPr>
        <w:t>Barcode</w:t>
      </w:r>
      <w:r w:rsidRPr="697C025B">
        <w:rPr>
          <w:rFonts w:ascii="Times New Roman" w:eastAsia="Times New Roman" w:hAnsi="Times New Roman" w:cs="Times New Roman"/>
          <w:sz w:val="22"/>
          <w:szCs w:val="22"/>
        </w:rPr>
        <w:t xml:space="preserve">, which serves as the key attribute to differentiate between individual items. The </w:t>
      </w:r>
      <w:r w:rsidRPr="697C025B">
        <w:rPr>
          <w:rFonts w:ascii="Times New Roman" w:eastAsia="Times New Roman" w:hAnsi="Times New Roman" w:cs="Times New Roman"/>
          <w:b/>
          <w:bCs/>
          <w:sz w:val="22"/>
          <w:szCs w:val="22"/>
        </w:rPr>
        <w:t>Name</w:t>
      </w:r>
      <w:r w:rsidRPr="697C025B">
        <w:rPr>
          <w:rFonts w:ascii="Times New Roman" w:eastAsia="Times New Roman" w:hAnsi="Times New Roman" w:cs="Times New Roman"/>
          <w:sz w:val="22"/>
          <w:szCs w:val="22"/>
        </w:rPr>
        <w:t xml:space="preserve"> attribute provides the title or name of the item. Additionally, the </w:t>
      </w:r>
      <w:r w:rsidRPr="697C025B">
        <w:rPr>
          <w:rFonts w:ascii="Times New Roman" w:eastAsia="Times New Roman" w:hAnsi="Times New Roman" w:cs="Times New Roman"/>
          <w:b/>
          <w:bCs/>
          <w:sz w:val="22"/>
          <w:szCs w:val="22"/>
        </w:rPr>
        <w:t>Age Group</w:t>
      </w:r>
      <w:r w:rsidRPr="697C025B">
        <w:rPr>
          <w:rFonts w:ascii="Times New Roman" w:eastAsia="Times New Roman" w:hAnsi="Times New Roman" w:cs="Times New Roman"/>
          <w:sz w:val="22"/>
          <w:szCs w:val="22"/>
        </w:rPr>
        <w:t xml:space="preserve"> attribute specifies the intended audience for the item, whether it be children, teens, or adults</w:t>
      </w:r>
      <w:r w:rsidR="00F9249B">
        <w:rPr>
          <w:rFonts w:ascii="Times New Roman" w:eastAsia="Times New Roman" w:hAnsi="Times New Roman" w:cs="Times New Roman"/>
          <w:sz w:val="22"/>
          <w:szCs w:val="22"/>
        </w:rPr>
        <w:t>.</w:t>
      </w:r>
      <w:r w:rsidRPr="697C025B">
        <w:rPr>
          <w:rFonts w:ascii="Times New Roman" w:eastAsia="Times New Roman" w:hAnsi="Times New Roman" w:cs="Times New Roman"/>
          <w:sz w:val="22"/>
          <w:szCs w:val="22"/>
        </w:rPr>
        <w:t xml:space="preserve"> The </w:t>
      </w:r>
      <w:r w:rsidRPr="697C025B">
        <w:rPr>
          <w:rFonts w:ascii="Times New Roman" w:eastAsia="Times New Roman" w:hAnsi="Times New Roman" w:cs="Times New Roman"/>
          <w:b/>
          <w:bCs/>
          <w:sz w:val="22"/>
          <w:szCs w:val="22"/>
        </w:rPr>
        <w:t>Genre</w:t>
      </w:r>
      <w:r w:rsidRPr="697C025B">
        <w:rPr>
          <w:rFonts w:ascii="Times New Roman" w:eastAsia="Times New Roman" w:hAnsi="Times New Roman" w:cs="Times New Roman"/>
          <w:sz w:val="22"/>
          <w:szCs w:val="22"/>
        </w:rPr>
        <w:t xml:space="preserve"> attribute further categorizes the item</w:t>
      </w:r>
      <w:r w:rsidR="00F9249B">
        <w:rPr>
          <w:rFonts w:ascii="Times New Roman" w:eastAsia="Times New Roman" w:hAnsi="Times New Roman" w:cs="Times New Roman"/>
          <w:sz w:val="22"/>
          <w:szCs w:val="22"/>
        </w:rPr>
        <w:t xml:space="preserve">. </w:t>
      </w: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Price</w:t>
      </w:r>
      <w:r w:rsidRPr="697C025B">
        <w:rPr>
          <w:rFonts w:ascii="Times New Roman" w:eastAsia="Times New Roman" w:hAnsi="Times New Roman" w:cs="Times New Roman"/>
          <w:sz w:val="22"/>
          <w:szCs w:val="22"/>
        </w:rPr>
        <w:t xml:space="preserve"> attribute </w:t>
      </w:r>
      <w:r w:rsidR="521ACBE9" w:rsidRPr="697C025B">
        <w:rPr>
          <w:rFonts w:ascii="Times New Roman" w:eastAsia="Times New Roman" w:hAnsi="Times New Roman" w:cs="Times New Roman"/>
          <w:sz w:val="22"/>
          <w:szCs w:val="22"/>
        </w:rPr>
        <w:t>indicates</w:t>
      </w:r>
      <w:r w:rsidRPr="697C025B">
        <w:rPr>
          <w:rFonts w:ascii="Times New Roman" w:eastAsia="Times New Roman" w:hAnsi="Times New Roman" w:cs="Times New Roman"/>
          <w:sz w:val="22"/>
          <w:szCs w:val="22"/>
        </w:rPr>
        <w:t xml:space="preserve"> the cost</w:t>
      </w:r>
      <w:r w:rsidR="004506D7">
        <w:rPr>
          <w:rFonts w:ascii="Times New Roman" w:eastAsia="Times New Roman" w:hAnsi="Times New Roman" w:cs="Times New Roman"/>
          <w:sz w:val="22"/>
          <w:szCs w:val="22"/>
        </w:rPr>
        <w:t xml:space="preserve">. </w:t>
      </w:r>
      <w:r w:rsidRPr="697C025B">
        <w:rPr>
          <w:rFonts w:ascii="Times New Roman" w:eastAsia="Times New Roman" w:hAnsi="Times New Roman" w:cs="Times New Roman"/>
          <w:sz w:val="22"/>
          <w:szCs w:val="22"/>
        </w:rPr>
        <w:t xml:space="preserve">Items could range from </w:t>
      </w:r>
      <w:r w:rsidR="11BA4656" w:rsidRPr="697C025B">
        <w:rPr>
          <w:rFonts w:ascii="Times New Roman" w:eastAsia="Times New Roman" w:hAnsi="Times New Roman" w:cs="Times New Roman"/>
          <w:sz w:val="22"/>
          <w:szCs w:val="22"/>
        </w:rPr>
        <w:t>stationery</w:t>
      </w:r>
      <w:r w:rsidRPr="697C025B">
        <w:rPr>
          <w:rFonts w:ascii="Times New Roman" w:eastAsia="Times New Roman" w:hAnsi="Times New Roman" w:cs="Times New Roman"/>
          <w:sz w:val="22"/>
          <w:szCs w:val="22"/>
        </w:rPr>
        <w:t xml:space="preserve"> to DVDs or other forms of media</w:t>
      </w:r>
      <w:r w:rsidR="59ECCD89" w:rsidRPr="697C025B">
        <w:rPr>
          <w:rFonts w:ascii="Times New Roman" w:eastAsia="Times New Roman" w:hAnsi="Times New Roman" w:cs="Times New Roman"/>
          <w:sz w:val="22"/>
          <w:szCs w:val="22"/>
        </w:rPr>
        <w:t>.</w:t>
      </w:r>
    </w:p>
    <w:p w14:paraId="08922CB8" w14:textId="77777777" w:rsidR="00987E7D" w:rsidRPr="0088512D" w:rsidRDefault="7B839EC9" w:rsidP="0088512D">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7.1.5 Supplier:</w:t>
      </w:r>
    </w:p>
    <w:p w14:paraId="6ACA392D" w14:textId="77777777" w:rsidR="00DA086C" w:rsidRDefault="7B839EC9" w:rsidP="00DA086C">
      <w:pPr>
        <w:keepNext/>
        <w:spacing w:before="240" w:after="240"/>
      </w:pPr>
      <w:r>
        <w:rPr>
          <w:noProof/>
          <w:lang w:eastAsia="en-US"/>
        </w:rPr>
        <w:drawing>
          <wp:inline distT="0" distB="0" distL="0" distR="0" wp14:anchorId="40E4A825" wp14:editId="1F135BAD">
            <wp:extent cx="2971952" cy="1339919"/>
            <wp:effectExtent l="0" t="0" r="0" b="0"/>
            <wp:docPr id="467168017" name="Picture 46716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71952" cy="1339919"/>
                    </a:xfrm>
                    <a:prstGeom prst="rect">
                      <a:avLst/>
                    </a:prstGeom>
                  </pic:spPr>
                </pic:pic>
              </a:graphicData>
            </a:graphic>
          </wp:inline>
        </w:drawing>
      </w:r>
    </w:p>
    <w:p w14:paraId="6B00653D" w14:textId="17AFB3BE" w:rsidR="00987E7D" w:rsidRDefault="00DA086C" w:rsidP="00DA086C">
      <w:pPr>
        <w:pStyle w:val="Caption"/>
      </w:pPr>
      <w:bookmarkStart w:id="30" w:name="_Toc180697172"/>
      <w:bookmarkStart w:id="31" w:name="_Toc182967575"/>
      <w:bookmarkStart w:id="32" w:name="_Toc183091297"/>
      <w:r>
        <w:t xml:space="preserve">Figure </w:t>
      </w:r>
      <w:r w:rsidR="00626CE8">
        <w:fldChar w:fldCharType="begin"/>
      </w:r>
      <w:r w:rsidR="00626CE8">
        <w:instrText xml:space="preserve"> SEQ Figure \* ARABIC </w:instrText>
      </w:r>
      <w:r w:rsidR="00626CE8">
        <w:fldChar w:fldCharType="separate"/>
      </w:r>
      <w:r w:rsidR="00626CE8">
        <w:rPr>
          <w:noProof/>
        </w:rPr>
        <w:t>8</w:t>
      </w:r>
      <w:r w:rsidR="00626CE8">
        <w:rPr>
          <w:noProof/>
        </w:rPr>
        <w:fldChar w:fldCharType="end"/>
      </w:r>
      <w:r>
        <w:t>: Supplier Entity</w:t>
      </w:r>
      <w:bookmarkEnd w:id="30"/>
      <w:bookmarkEnd w:id="31"/>
      <w:bookmarkEnd w:id="32"/>
    </w:p>
    <w:p w14:paraId="0938B299" w14:textId="77777777" w:rsidR="00987E7D" w:rsidRDefault="19DA6640" w:rsidP="00832FE6">
      <w:pPr>
        <w:spacing w:before="240" w:after="240" w:line="240" w:lineRule="auto"/>
        <w:rPr>
          <w:rFonts w:ascii="Times New Roman" w:eastAsia="Times New Roman" w:hAnsi="Times New Roman" w:cs="Times New Roman"/>
          <w:sz w:val="20"/>
          <w:szCs w:val="20"/>
        </w:rPr>
      </w:pP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Supplier</w:t>
      </w:r>
      <w:r w:rsidRPr="697C025B">
        <w:rPr>
          <w:rFonts w:ascii="Times New Roman" w:eastAsia="Times New Roman" w:hAnsi="Times New Roman" w:cs="Times New Roman"/>
          <w:sz w:val="22"/>
          <w:szCs w:val="22"/>
        </w:rPr>
        <w:t xml:space="preserve"> entity represents vendors who provide the ite</w:t>
      </w:r>
      <w:r w:rsidR="60460BEC" w:rsidRPr="697C025B">
        <w:rPr>
          <w:rFonts w:ascii="Times New Roman" w:eastAsia="Times New Roman" w:hAnsi="Times New Roman" w:cs="Times New Roman"/>
          <w:sz w:val="22"/>
          <w:szCs w:val="22"/>
        </w:rPr>
        <w:t>ms and the books</w:t>
      </w:r>
      <w:r w:rsidRPr="697C025B">
        <w:rPr>
          <w:rFonts w:ascii="Times New Roman" w:eastAsia="Times New Roman" w:hAnsi="Times New Roman" w:cs="Times New Roman"/>
          <w:sz w:val="22"/>
          <w:szCs w:val="22"/>
        </w:rPr>
        <w:t xml:space="preserve"> to the library. It includes the </w:t>
      </w:r>
      <w:r w:rsidRPr="697C025B">
        <w:rPr>
          <w:rFonts w:ascii="Times New Roman" w:eastAsia="Times New Roman" w:hAnsi="Times New Roman" w:cs="Times New Roman"/>
          <w:b/>
          <w:bCs/>
          <w:sz w:val="22"/>
          <w:szCs w:val="22"/>
        </w:rPr>
        <w:t>Name</w:t>
      </w:r>
      <w:r w:rsidRPr="697C025B">
        <w:rPr>
          <w:rFonts w:ascii="Times New Roman" w:eastAsia="Times New Roman" w:hAnsi="Times New Roman" w:cs="Times New Roman"/>
          <w:sz w:val="22"/>
          <w:szCs w:val="22"/>
        </w:rPr>
        <w:t xml:space="preserve">, </w:t>
      </w:r>
      <w:r w:rsidRPr="697C025B">
        <w:rPr>
          <w:rFonts w:ascii="Times New Roman" w:eastAsia="Times New Roman" w:hAnsi="Times New Roman" w:cs="Times New Roman"/>
          <w:b/>
          <w:bCs/>
          <w:sz w:val="22"/>
          <w:szCs w:val="22"/>
        </w:rPr>
        <w:t>Phone Number</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Address</w:t>
      </w:r>
      <w:r w:rsidRPr="697C025B">
        <w:rPr>
          <w:rFonts w:ascii="Times New Roman" w:eastAsia="Times New Roman" w:hAnsi="Times New Roman" w:cs="Times New Roman"/>
          <w:sz w:val="22"/>
          <w:szCs w:val="22"/>
        </w:rPr>
        <w:t xml:space="preserve"> attributes. The </w:t>
      </w:r>
      <w:r w:rsidRPr="697C025B">
        <w:rPr>
          <w:rFonts w:ascii="Times New Roman" w:eastAsia="Times New Roman" w:hAnsi="Times New Roman" w:cs="Times New Roman"/>
          <w:b/>
          <w:bCs/>
          <w:sz w:val="22"/>
          <w:szCs w:val="22"/>
        </w:rPr>
        <w:t>Name</w:t>
      </w:r>
      <w:r w:rsidRPr="697C025B">
        <w:rPr>
          <w:rFonts w:ascii="Times New Roman" w:eastAsia="Times New Roman" w:hAnsi="Times New Roman" w:cs="Times New Roman"/>
          <w:sz w:val="22"/>
          <w:szCs w:val="22"/>
        </w:rPr>
        <w:t xml:space="preserve"> identifies the supplier, while the </w:t>
      </w:r>
      <w:r w:rsidRPr="697C025B">
        <w:rPr>
          <w:rFonts w:ascii="Times New Roman" w:eastAsia="Times New Roman" w:hAnsi="Times New Roman" w:cs="Times New Roman"/>
          <w:b/>
          <w:bCs/>
          <w:sz w:val="22"/>
          <w:szCs w:val="22"/>
        </w:rPr>
        <w:t>Phone Number</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Address</w:t>
      </w:r>
      <w:r w:rsidRPr="697C025B">
        <w:rPr>
          <w:rFonts w:ascii="Times New Roman" w:eastAsia="Times New Roman" w:hAnsi="Times New Roman" w:cs="Times New Roman"/>
          <w:sz w:val="22"/>
          <w:szCs w:val="22"/>
        </w:rPr>
        <w:t xml:space="preserve"> provide contact details. The combination of the </w:t>
      </w:r>
      <w:r w:rsidRPr="697C025B">
        <w:rPr>
          <w:rFonts w:ascii="Times New Roman" w:eastAsia="Times New Roman" w:hAnsi="Times New Roman" w:cs="Times New Roman"/>
          <w:b/>
          <w:bCs/>
          <w:sz w:val="22"/>
          <w:szCs w:val="22"/>
        </w:rPr>
        <w:t>Name</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Address</w:t>
      </w:r>
      <w:r w:rsidRPr="697C025B">
        <w:rPr>
          <w:rFonts w:ascii="Times New Roman" w:eastAsia="Times New Roman" w:hAnsi="Times New Roman" w:cs="Times New Roman"/>
          <w:sz w:val="22"/>
          <w:szCs w:val="22"/>
        </w:rPr>
        <w:t xml:space="preserve"> uniquely distinguishes one supplier from another, ensuring proper tracking and communication.</w:t>
      </w:r>
    </w:p>
    <w:p w14:paraId="5F285E8A" w14:textId="77777777" w:rsidR="00987E7D" w:rsidRDefault="00987E7D" w:rsidP="697C025B">
      <w:pPr>
        <w:spacing w:before="240" w:after="240"/>
        <w:rPr>
          <w:rFonts w:ascii="Times New Roman" w:eastAsia="Times New Roman" w:hAnsi="Times New Roman" w:cs="Times New Roman"/>
          <w:sz w:val="22"/>
          <w:szCs w:val="22"/>
        </w:rPr>
      </w:pPr>
    </w:p>
    <w:p w14:paraId="50FDAFF7" w14:textId="77777777" w:rsidR="00182CD4" w:rsidRDefault="00182CD4" w:rsidP="697C025B">
      <w:pPr>
        <w:spacing w:before="240" w:after="240"/>
        <w:rPr>
          <w:rFonts w:ascii="Times New Roman" w:eastAsia="Times New Roman" w:hAnsi="Times New Roman" w:cs="Times New Roman"/>
          <w:sz w:val="22"/>
          <w:szCs w:val="22"/>
        </w:rPr>
      </w:pPr>
    </w:p>
    <w:p w14:paraId="704191E6" w14:textId="77777777" w:rsidR="00182CD4" w:rsidRDefault="00182CD4" w:rsidP="697C025B">
      <w:pPr>
        <w:spacing w:before="240" w:after="240"/>
        <w:rPr>
          <w:rFonts w:ascii="Times New Roman" w:eastAsia="Times New Roman" w:hAnsi="Times New Roman" w:cs="Times New Roman"/>
          <w:sz w:val="22"/>
          <w:szCs w:val="22"/>
        </w:rPr>
      </w:pPr>
    </w:p>
    <w:p w14:paraId="3FC56D3B" w14:textId="77777777" w:rsidR="00182CD4" w:rsidRDefault="00182CD4" w:rsidP="697C025B">
      <w:pPr>
        <w:spacing w:before="240" w:after="240"/>
        <w:rPr>
          <w:rFonts w:ascii="Times New Roman" w:eastAsia="Times New Roman" w:hAnsi="Times New Roman" w:cs="Times New Roman"/>
          <w:sz w:val="22"/>
          <w:szCs w:val="22"/>
        </w:rPr>
      </w:pPr>
    </w:p>
    <w:p w14:paraId="4DD77256" w14:textId="77777777" w:rsidR="00182CD4" w:rsidRDefault="00182CD4" w:rsidP="697C025B">
      <w:pPr>
        <w:spacing w:before="240" w:after="240"/>
        <w:rPr>
          <w:rFonts w:ascii="Times New Roman" w:eastAsia="Times New Roman" w:hAnsi="Times New Roman" w:cs="Times New Roman"/>
          <w:sz w:val="22"/>
          <w:szCs w:val="22"/>
        </w:rPr>
      </w:pPr>
    </w:p>
    <w:p w14:paraId="2ABFAE7F" w14:textId="77777777" w:rsidR="00987E7D" w:rsidRPr="0088512D" w:rsidRDefault="213795E7" w:rsidP="0088512D">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7.1.6 Authentication System:</w:t>
      </w:r>
    </w:p>
    <w:p w14:paraId="16961A3A" w14:textId="77777777" w:rsidR="00DA086C" w:rsidRDefault="213795E7" w:rsidP="00DA086C">
      <w:pPr>
        <w:keepNext/>
        <w:spacing w:before="240" w:after="240"/>
      </w:pPr>
      <w:r>
        <w:rPr>
          <w:noProof/>
          <w:lang w:eastAsia="en-US"/>
        </w:rPr>
        <w:drawing>
          <wp:inline distT="0" distB="0" distL="0" distR="0" wp14:anchorId="44B0B338" wp14:editId="49D84E19">
            <wp:extent cx="3473628" cy="1892397"/>
            <wp:effectExtent l="0" t="0" r="0" b="0"/>
            <wp:docPr id="649603772" name="Picture 6496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473628" cy="1892397"/>
                    </a:xfrm>
                    <a:prstGeom prst="rect">
                      <a:avLst/>
                    </a:prstGeom>
                  </pic:spPr>
                </pic:pic>
              </a:graphicData>
            </a:graphic>
          </wp:inline>
        </w:drawing>
      </w:r>
    </w:p>
    <w:p w14:paraId="1778DF9D" w14:textId="7263ABCF" w:rsidR="00987E7D" w:rsidRDefault="00DA086C" w:rsidP="00DA086C">
      <w:pPr>
        <w:pStyle w:val="Caption"/>
      </w:pPr>
      <w:bookmarkStart w:id="33" w:name="_Toc180697173"/>
      <w:bookmarkStart w:id="34" w:name="_Toc182967576"/>
      <w:bookmarkStart w:id="35" w:name="_Toc183091298"/>
      <w:r>
        <w:t xml:space="preserve">Figure </w:t>
      </w:r>
      <w:r w:rsidR="00626CE8">
        <w:fldChar w:fldCharType="begin"/>
      </w:r>
      <w:r w:rsidR="00626CE8">
        <w:instrText xml:space="preserve"> SEQ Figure \* ARABIC </w:instrText>
      </w:r>
      <w:r w:rsidR="00626CE8">
        <w:fldChar w:fldCharType="separate"/>
      </w:r>
      <w:r w:rsidR="00626CE8">
        <w:rPr>
          <w:noProof/>
        </w:rPr>
        <w:t>9</w:t>
      </w:r>
      <w:r w:rsidR="00626CE8">
        <w:rPr>
          <w:noProof/>
        </w:rPr>
        <w:fldChar w:fldCharType="end"/>
      </w:r>
      <w:r>
        <w:t>: Authentication_System Entity</w:t>
      </w:r>
      <w:bookmarkEnd w:id="33"/>
      <w:bookmarkEnd w:id="34"/>
      <w:bookmarkEnd w:id="35"/>
    </w:p>
    <w:p w14:paraId="13275AE3" w14:textId="77777777" w:rsidR="00987E7D" w:rsidRDefault="2078990B" w:rsidP="00832FE6">
      <w:pPr>
        <w:spacing w:before="240" w:after="240" w:line="240" w:lineRule="auto"/>
        <w:rPr>
          <w:rFonts w:ascii="Times New Roman" w:eastAsia="Times New Roman" w:hAnsi="Times New Roman" w:cs="Times New Roman"/>
          <w:sz w:val="20"/>
          <w:szCs w:val="20"/>
        </w:rPr>
      </w:pP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Authentication System</w:t>
      </w:r>
      <w:r w:rsidRPr="697C025B">
        <w:rPr>
          <w:rFonts w:ascii="Times New Roman" w:eastAsia="Times New Roman" w:hAnsi="Times New Roman" w:cs="Times New Roman"/>
          <w:sz w:val="22"/>
          <w:szCs w:val="22"/>
        </w:rPr>
        <w:t xml:space="preserve"> entity is responsible for verifying user access within the library system. It includes two attributes: </w:t>
      </w:r>
      <w:r w:rsidRPr="697C025B">
        <w:rPr>
          <w:rFonts w:ascii="Times New Roman" w:eastAsia="Times New Roman" w:hAnsi="Times New Roman" w:cs="Times New Roman"/>
          <w:b/>
          <w:bCs/>
          <w:sz w:val="22"/>
          <w:szCs w:val="22"/>
        </w:rPr>
        <w:t>Email</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Password</w:t>
      </w:r>
      <w:r w:rsidRPr="697C025B">
        <w:rPr>
          <w:rFonts w:ascii="Times New Roman" w:eastAsia="Times New Roman" w:hAnsi="Times New Roman" w:cs="Times New Roman"/>
          <w:sz w:val="22"/>
          <w:szCs w:val="22"/>
        </w:rPr>
        <w:t xml:space="preserve">. The </w:t>
      </w:r>
      <w:r w:rsidRPr="697C025B">
        <w:rPr>
          <w:rFonts w:ascii="Times New Roman" w:eastAsia="Times New Roman" w:hAnsi="Times New Roman" w:cs="Times New Roman"/>
          <w:b/>
          <w:bCs/>
          <w:sz w:val="22"/>
          <w:szCs w:val="22"/>
        </w:rPr>
        <w:t>Email</w:t>
      </w:r>
      <w:r w:rsidRPr="697C025B">
        <w:rPr>
          <w:rFonts w:ascii="Times New Roman" w:eastAsia="Times New Roman" w:hAnsi="Times New Roman" w:cs="Times New Roman"/>
          <w:sz w:val="22"/>
          <w:szCs w:val="22"/>
        </w:rPr>
        <w:t xml:space="preserve"> is the key attribute that identifies the user, while the </w:t>
      </w:r>
      <w:r w:rsidRPr="697C025B">
        <w:rPr>
          <w:rFonts w:ascii="Times New Roman" w:eastAsia="Times New Roman" w:hAnsi="Times New Roman" w:cs="Times New Roman"/>
          <w:b/>
          <w:bCs/>
          <w:sz w:val="22"/>
          <w:szCs w:val="22"/>
        </w:rPr>
        <w:t>Password</w:t>
      </w:r>
      <w:r w:rsidRPr="697C025B">
        <w:rPr>
          <w:rFonts w:ascii="Times New Roman" w:eastAsia="Times New Roman" w:hAnsi="Times New Roman" w:cs="Times New Roman"/>
          <w:sz w:val="22"/>
          <w:szCs w:val="22"/>
        </w:rPr>
        <w:t xml:space="preserve"> ensures secure access. </w:t>
      </w:r>
    </w:p>
    <w:p w14:paraId="67D66990" w14:textId="77777777" w:rsidR="0054422C" w:rsidRDefault="0054422C" w:rsidP="697C025B">
      <w:pPr>
        <w:spacing w:before="240" w:after="240"/>
        <w:rPr>
          <w:rFonts w:ascii="Times New Roman" w:eastAsia="Times New Roman" w:hAnsi="Times New Roman" w:cs="Times New Roman"/>
        </w:rPr>
      </w:pPr>
    </w:p>
    <w:p w14:paraId="279CB4DF" w14:textId="77777777" w:rsidR="0054422C" w:rsidRDefault="0054422C" w:rsidP="697C025B">
      <w:pPr>
        <w:spacing w:before="240" w:after="240"/>
        <w:rPr>
          <w:rFonts w:ascii="Times New Roman" w:eastAsia="Times New Roman" w:hAnsi="Times New Roman" w:cs="Times New Roman"/>
        </w:rPr>
      </w:pPr>
    </w:p>
    <w:p w14:paraId="41D396A5" w14:textId="77777777" w:rsidR="00987E7D" w:rsidRPr="0088512D" w:rsidRDefault="2078990B" w:rsidP="0088512D">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7.1.7 Staff:</w:t>
      </w:r>
    </w:p>
    <w:p w14:paraId="6D47044A" w14:textId="77777777" w:rsidR="00DA086C" w:rsidRDefault="2078990B" w:rsidP="00DA086C">
      <w:pPr>
        <w:keepNext/>
        <w:spacing w:before="240" w:after="240"/>
      </w:pPr>
      <w:r>
        <w:rPr>
          <w:noProof/>
          <w:lang w:eastAsia="en-US"/>
        </w:rPr>
        <w:drawing>
          <wp:inline distT="0" distB="0" distL="0" distR="0" wp14:anchorId="0A38FE5C" wp14:editId="4782CAC4">
            <wp:extent cx="5764710" cy="2826980"/>
            <wp:effectExtent l="0" t="0" r="0" b="0"/>
            <wp:docPr id="1949111662" name="Picture 194911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b="24068"/>
                    <a:stretch>
                      <a:fillRect/>
                    </a:stretch>
                  </pic:blipFill>
                  <pic:spPr>
                    <a:xfrm>
                      <a:off x="0" y="0"/>
                      <a:ext cx="5764710" cy="2826980"/>
                    </a:xfrm>
                    <a:prstGeom prst="rect">
                      <a:avLst/>
                    </a:prstGeom>
                  </pic:spPr>
                </pic:pic>
              </a:graphicData>
            </a:graphic>
          </wp:inline>
        </w:drawing>
      </w:r>
    </w:p>
    <w:p w14:paraId="587C8E9B" w14:textId="375BF998" w:rsidR="00987E7D" w:rsidRDefault="00DA086C" w:rsidP="00DA086C">
      <w:pPr>
        <w:pStyle w:val="Caption"/>
      </w:pPr>
      <w:bookmarkStart w:id="36" w:name="_Toc180697174"/>
      <w:bookmarkStart w:id="37" w:name="_Toc182967577"/>
      <w:bookmarkStart w:id="38" w:name="_Toc183091299"/>
      <w:r>
        <w:t xml:space="preserve">Figure </w:t>
      </w:r>
      <w:r w:rsidR="00626CE8">
        <w:fldChar w:fldCharType="begin"/>
      </w:r>
      <w:r w:rsidR="00626CE8">
        <w:instrText xml:space="preserve"> SEQ Figure \* ARABIC </w:instrText>
      </w:r>
      <w:r w:rsidR="00626CE8">
        <w:fldChar w:fldCharType="separate"/>
      </w:r>
      <w:r w:rsidR="00626CE8">
        <w:rPr>
          <w:noProof/>
        </w:rPr>
        <w:t>10</w:t>
      </w:r>
      <w:r w:rsidR="00626CE8">
        <w:rPr>
          <w:noProof/>
        </w:rPr>
        <w:fldChar w:fldCharType="end"/>
      </w:r>
      <w:r>
        <w:t>: Staff Entity</w:t>
      </w:r>
      <w:bookmarkEnd w:id="36"/>
      <w:bookmarkEnd w:id="37"/>
      <w:bookmarkEnd w:id="38"/>
    </w:p>
    <w:p w14:paraId="3D77B6BC" w14:textId="77777777" w:rsidR="00987E7D" w:rsidRDefault="00987E7D" w:rsidP="697C025B">
      <w:pPr>
        <w:spacing w:before="240" w:after="240"/>
      </w:pPr>
    </w:p>
    <w:p w14:paraId="34AA2FC0" w14:textId="77777777" w:rsidR="00987E7D" w:rsidRDefault="00987E7D" w:rsidP="697C025B">
      <w:pPr>
        <w:spacing w:before="240" w:after="240"/>
      </w:pPr>
    </w:p>
    <w:p w14:paraId="7FF6B056" w14:textId="77777777" w:rsidR="00987E7D" w:rsidRDefault="00987E7D" w:rsidP="697C025B">
      <w:pPr>
        <w:spacing w:before="240" w:after="240"/>
      </w:pPr>
    </w:p>
    <w:p w14:paraId="173992FE" w14:textId="0554E4BE" w:rsidR="006B6138" w:rsidRPr="00626CE8" w:rsidRDefault="63032F0D" w:rsidP="00626CE8">
      <w:pPr>
        <w:spacing w:before="240" w:after="240" w:line="240" w:lineRule="auto"/>
        <w:rPr>
          <w:rFonts w:ascii="Aptos" w:eastAsia="Aptos" w:hAnsi="Aptos" w:cs="Aptos"/>
        </w:rPr>
      </w:pP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Staff</w:t>
      </w:r>
      <w:r w:rsidRPr="697C025B">
        <w:rPr>
          <w:rFonts w:ascii="Times New Roman" w:eastAsia="Times New Roman" w:hAnsi="Times New Roman" w:cs="Times New Roman"/>
          <w:sz w:val="22"/>
          <w:szCs w:val="22"/>
        </w:rPr>
        <w:t xml:space="preserve"> entity represents employees working within the library. It contains personal and professional attributes. </w:t>
      </w:r>
      <w:r w:rsidRPr="697C025B">
        <w:rPr>
          <w:rFonts w:ascii="Times New Roman" w:eastAsia="Times New Roman" w:hAnsi="Times New Roman" w:cs="Times New Roman"/>
          <w:b/>
          <w:bCs/>
          <w:sz w:val="22"/>
          <w:szCs w:val="22"/>
        </w:rPr>
        <w:t xml:space="preserve">Name </w:t>
      </w:r>
      <w:r w:rsidRPr="697C025B">
        <w:rPr>
          <w:rFonts w:ascii="Times New Roman" w:eastAsia="Times New Roman" w:hAnsi="Times New Roman" w:cs="Times New Roman"/>
          <w:sz w:val="22"/>
          <w:szCs w:val="22"/>
        </w:rPr>
        <w:t xml:space="preserve">which is composed of </w:t>
      </w:r>
      <w:r w:rsidRPr="697C025B">
        <w:rPr>
          <w:rFonts w:ascii="Times New Roman" w:eastAsia="Times New Roman" w:hAnsi="Times New Roman" w:cs="Times New Roman"/>
          <w:b/>
          <w:bCs/>
          <w:sz w:val="22"/>
          <w:szCs w:val="22"/>
        </w:rPr>
        <w:t>First Name</w:t>
      </w:r>
      <w:r w:rsidRPr="697C025B">
        <w:rPr>
          <w:rFonts w:ascii="Times New Roman" w:eastAsia="Times New Roman" w:hAnsi="Times New Roman" w:cs="Times New Roman"/>
          <w:sz w:val="22"/>
          <w:szCs w:val="22"/>
        </w:rPr>
        <w:t xml:space="preserve">, </w:t>
      </w:r>
      <w:r w:rsidRPr="697C025B">
        <w:rPr>
          <w:rFonts w:ascii="Times New Roman" w:eastAsia="Times New Roman" w:hAnsi="Times New Roman" w:cs="Times New Roman"/>
          <w:b/>
          <w:bCs/>
          <w:sz w:val="22"/>
          <w:szCs w:val="22"/>
        </w:rPr>
        <w:t>Last Name</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Date of Birth</w:t>
      </w:r>
      <w:r w:rsidRPr="697C025B">
        <w:rPr>
          <w:rFonts w:ascii="Times New Roman" w:eastAsia="Times New Roman" w:hAnsi="Times New Roman" w:cs="Times New Roman"/>
          <w:sz w:val="22"/>
          <w:szCs w:val="22"/>
        </w:rPr>
        <w:t xml:space="preserve"> are used to identify staff members, while the </w:t>
      </w:r>
      <w:r w:rsidRPr="697C025B">
        <w:rPr>
          <w:rFonts w:ascii="Times New Roman" w:eastAsia="Times New Roman" w:hAnsi="Times New Roman" w:cs="Times New Roman"/>
          <w:b/>
          <w:bCs/>
          <w:sz w:val="22"/>
          <w:szCs w:val="22"/>
        </w:rPr>
        <w:t>SSN</w:t>
      </w:r>
      <w:r w:rsidRPr="697C025B">
        <w:rPr>
          <w:rFonts w:ascii="Times New Roman" w:eastAsia="Times New Roman" w:hAnsi="Times New Roman" w:cs="Times New Roman"/>
          <w:sz w:val="22"/>
          <w:szCs w:val="22"/>
        </w:rPr>
        <w:t xml:space="preserve"> (Social Security Number) provides a unique identifier for each staff member. The </w:t>
      </w:r>
      <w:r w:rsidRPr="697C025B">
        <w:rPr>
          <w:rFonts w:ascii="Times New Roman" w:eastAsia="Times New Roman" w:hAnsi="Times New Roman" w:cs="Times New Roman"/>
          <w:b/>
          <w:bCs/>
          <w:sz w:val="22"/>
          <w:szCs w:val="22"/>
        </w:rPr>
        <w:t>Position</w:t>
      </w:r>
      <w:r w:rsidRPr="697C025B">
        <w:rPr>
          <w:rFonts w:ascii="Times New Roman" w:eastAsia="Times New Roman" w:hAnsi="Times New Roman" w:cs="Times New Roman"/>
          <w:sz w:val="22"/>
          <w:szCs w:val="22"/>
        </w:rPr>
        <w:t xml:space="preserve"> attribute defines the employee's role within the organization, and the </w:t>
      </w:r>
      <w:r w:rsidRPr="697C025B">
        <w:rPr>
          <w:rFonts w:ascii="Times New Roman" w:eastAsia="Times New Roman" w:hAnsi="Times New Roman" w:cs="Times New Roman"/>
          <w:b/>
          <w:bCs/>
          <w:sz w:val="22"/>
          <w:szCs w:val="22"/>
        </w:rPr>
        <w:t>Salary</w:t>
      </w:r>
      <w:r w:rsidRPr="697C025B">
        <w:rPr>
          <w:rFonts w:ascii="Times New Roman" w:eastAsia="Times New Roman" w:hAnsi="Times New Roman" w:cs="Times New Roman"/>
          <w:sz w:val="22"/>
          <w:szCs w:val="22"/>
        </w:rPr>
        <w:t xml:space="preserve"> indicates their compensation.</w:t>
      </w:r>
      <w:r w:rsidR="0054422C">
        <w:rPr>
          <w:rFonts w:ascii="Times New Roman" w:eastAsia="Times New Roman" w:hAnsi="Times New Roman" w:cs="Times New Roman"/>
          <w:sz w:val="22"/>
          <w:szCs w:val="22"/>
        </w:rPr>
        <w:t xml:space="preserve"> </w:t>
      </w:r>
      <w:r w:rsidRPr="697C025B">
        <w:rPr>
          <w:rFonts w:ascii="Times New Roman" w:eastAsia="Times New Roman" w:hAnsi="Times New Roman" w:cs="Times New Roman"/>
          <w:sz w:val="22"/>
          <w:szCs w:val="22"/>
        </w:rPr>
        <w:t xml:space="preserve">Other attributes include </w:t>
      </w:r>
      <w:r w:rsidRPr="697C025B">
        <w:rPr>
          <w:rFonts w:ascii="Times New Roman" w:eastAsia="Times New Roman" w:hAnsi="Times New Roman" w:cs="Times New Roman"/>
          <w:b/>
          <w:bCs/>
          <w:sz w:val="22"/>
          <w:szCs w:val="22"/>
        </w:rPr>
        <w:t>Address</w:t>
      </w:r>
      <w:r w:rsidRPr="697C025B">
        <w:rPr>
          <w:rFonts w:ascii="Times New Roman" w:eastAsia="Times New Roman" w:hAnsi="Times New Roman" w:cs="Times New Roman"/>
          <w:sz w:val="22"/>
          <w:szCs w:val="22"/>
        </w:rPr>
        <w:t xml:space="preserve">, which stores the employee’s residence, and </w:t>
      </w:r>
      <w:r w:rsidRPr="697C025B">
        <w:rPr>
          <w:rFonts w:ascii="Times New Roman" w:eastAsia="Times New Roman" w:hAnsi="Times New Roman" w:cs="Times New Roman"/>
          <w:b/>
          <w:bCs/>
          <w:sz w:val="22"/>
          <w:szCs w:val="22"/>
        </w:rPr>
        <w:t>Blood Type</w:t>
      </w:r>
      <w:r w:rsidRPr="697C025B">
        <w:rPr>
          <w:rFonts w:ascii="Times New Roman" w:eastAsia="Times New Roman" w:hAnsi="Times New Roman" w:cs="Times New Roman"/>
          <w:sz w:val="22"/>
          <w:szCs w:val="22"/>
        </w:rPr>
        <w:t>, which may be relevant for health or emergency purposes</w:t>
      </w:r>
      <w:r w:rsidRPr="697C025B">
        <w:rPr>
          <w:rFonts w:ascii="Aptos" w:eastAsia="Aptos" w:hAnsi="Aptos" w:cs="Aptos"/>
        </w:rPr>
        <w:t>.</w:t>
      </w:r>
    </w:p>
    <w:p w14:paraId="16C8DFA9" w14:textId="77777777" w:rsidR="006B6138" w:rsidRDefault="006B6138" w:rsidP="697C025B">
      <w:pPr>
        <w:spacing w:before="240" w:after="240"/>
        <w:rPr>
          <w:rFonts w:ascii="Times New Roman" w:eastAsia="Times New Roman" w:hAnsi="Times New Roman" w:cs="Times New Roman"/>
        </w:rPr>
      </w:pPr>
    </w:p>
    <w:p w14:paraId="33391184" w14:textId="77777777" w:rsidR="00987E7D" w:rsidRDefault="33B7FC9B" w:rsidP="697C025B">
      <w:pPr>
        <w:spacing w:before="240" w:after="240"/>
        <w:rPr>
          <w:rFonts w:ascii="Times New Roman" w:eastAsia="Times New Roman" w:hAnsi="Times New Roman" w:cs="Times New Roman"/>
        </w:rPr>
      </w:pPr>
      <w:r w:rsidRPr="0088512D">
        <w:rPr>
          <w:rFonts w:ascii="Times New Roman" w:eastAsia="Times New Roman" w:hAnsi="Times New Roman" w:cs="Times New Roman"/>
          <w:b/>
          <w:bCs/>
          <w:sz w:val="22"/>
          <w:szCs w:val="22"/>
          <w:u w:val="single"/>
        </w:rPr>
        <w:t>7.1.8 Dependents:</w:t>
      </w:r>
    </w:p>
    <w:p w14:paraId="2F61B47E" w14:textId="77777777" w:rsidR="00DA086C" w:rsidRDefault="33B7FC9B" w:rsidP="00DA086C">
      <w:pPr>
        <w:keepNext/>
        <w:spacing w:before="240" w:after="240"/>
      </w:pPr>
      <w:r>
        <w:rPr>
          <w:noProof/>
          <w:lang w:eastAsia="en-US"/>
        </w:rPr>
        <w:drawing>
          <wp:inline distT="0" distB="0" distL="0" distR="0" wp14:anchorId="7FA995A5" wp14:editId="27DECFFB">
            <wp:extent cx="3740342" cy="2324220"/>
            <wp:effectExtent l="0" t="0" r="0" b="0"/>
            <wp:docPr id="1479290809" name="Picture 147929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40342" cy="2324220"/>
                    </a:xfrm>
                    <a:prstGeom prst="rect">
                      <a:avLst/>
                    </a:prstGeom>
                  </pic:spPr>
                </pic:pic>
              </a:graphicData>
            </a:graphic>
          </wp:inline>
        </w:drawing>
      </w:r>
    </w:p>
    <w:p w14:paraId="525620CF" w14:textId="011E46DD" w:rsidR="00987E7D" w:rsidRDefault="00DA086C" w:rsidP="00DA086C">
      <w:pPr>
        <w:pStyle w:val="Caption"/>
      </w:pPr>
      <w:bookmarkStart w:id="39" w:name="_Toc180697175"/>
      <w:bookmarkStart w:id="40" w:name="_Toc182967578"/>
      <w:bookmarkStart w:id="41" w:name="_Toc183091300"/>
      <w:r>
        <w:t xml:space="preserve">Figure </w:t>
      </w:r>
      <w:r w:rsidR="00626CE8">
        <w:fldChar w:fldCharType="begin"/>
      </w:r>
      <w:r w:rsidR="00626CE8">
        <w:instrText xml:space="preserve"> SEQ Figure \* ARABIC </w:instrText>
      </w:r>
      <w:r w:rsidR="00626CE8">
        <w:fldChar w:fldCharType="separate"/>
      </w:r>
      <w:r w:rsidR="00626CE8">
        <w:rPr>
          <w:noProof/>
        </w:rPr>
        <w:t>11</w:t>
      </w:r>
      <w:r w:rsidR="00626CE8">
        <w:rPr>
          <w:noProof/>
        </w:rPr>
        <w:fldChar w:fldCharType="end"/>
      </w:r>
      <w:r>
        <w:t>: Dependents Entity</w:t>
      </w:r>
      <w:bookmarkEnd w:id="39"/>
      <w:bookmarkEnd w:id="40"/>
      <w:bookmarkEnd w:id="41"/>
    </w:p>
    <w:p w14:paraId="4D3599A3" w14:textId="77777777" w:rsidR="00987E7D" w:rsidRDefault="2705CE50" w:rsidP="00832FE6">
      <w:pPr>
        <w:spacing w:before="240" w:after="240" w:line="240" w:lineRule="auto"/>
        <w:rPr>
          <w:rFonts w:ascii="Times New Roman" w:eastAsia="Times New Roman" w:hAnsi="Times New Roman" w:cs="Times New Roman"/>
          <w:sz w:val="22"/>
          <w:szCs w:val="22"/>
        </w:rPr>
      </w:pP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Dependents_of</w:t>
      </w:r>
      <w:r w:rsidRPr="697C025B">
        <w:rPr>
          <w:rFonts w:ascii="Times New Roman" w:eastAsia="Times New Roman" w:hAnsi="Times New Roman" w:cs="Times New Roman"/>
          <w:sz w:val="22"/>
          <w:szCs w:val="22"/>
        </w:rPr>
        <w:t xml:space="preserve"> entity represents the dependents associated with a staff member. It includes key attributes such as </w:t>
      </w:r>
      <w:r w:rsidRPr="697C025B">
        <w:rPr>
          <w:rFonts w:ascii="Times New Roman" w:eastAsia="Times New Roman" w:hAnsi="Times New Roman" w:cs="Times New Roman"/>
          <w:b/>
          <w:bCs/>
          <w:sz w:val="22"/>
          <w:szCs w:val="22"/>
        </w:rPr>
        <w:t>Name</w:t>
      </w:r>
      <w:r w:rsidRPr="697C025B">
        <w:rPr>
          <w:rFonts w:ascii="Times New Roman" w:eastAsia="Times New Roman" w:hAnsi="Times New Roman" w:cs="Times New Roman"/>
          <w:sz w:val="22"/>
          <w:szCs w:val="22"/>
        </w:rPr>
        <w:t xml:space="preserve">, which identifies the dependent, and </w:t>
      </w:r>
      <w:r w:rsidRPr="697C025B">
        <w:rPr>
          <w:rFonts w:ascii="Times New Roman" w:eastAsia="Times New Roman" w:hAnsi="Times New Roman" w:cs="Times New Roman"/>
          <w:b/>
          <w:bCs/>
          <w:sz w:val="22"/>
          <w:szCs w:val="22"/>
        </w:rPr>
        <w:t>Date of Birth</w:t>
      </w:r>
      <w:r w:rsidRPr="697C025B">
        <w:rPr>
          <w:rFonts w:ascii="Times New Roman" w:eastAsia="Times New Roman" w:hAnsi="Times New Roman" w:cs="Times New Roman"/>
          <w:sz w:val="22"/>
          <w:szCs w:val="22"/>
        </w:rPr>
        <w:t xml:space="preserve">, which provides the dependent's age. The </w:t>
      </w:r>
      <w:r w:rsidRPr="697C025B">
        <w:rPr>
          <w:rFonts w:ascii="Times New Roman" w:eastAsia="Times New Roman" w:hAnsi="Times New Roman" w:cs="Times New Roman"/>
          <w:b/>
          <w:bCs/>
          <w:sz w:val="22"/>
          <w:szCs w:val="22"/>
        </w:rPr>
        <w:t>Sex</w:t>
      </w:r>
      <w:r w:rsidRPr="697C025B">
        <w:rPr>
          <w:rFonts w:ascii="Times New Roman" w:eastAsia="Times New Roman" w:hAnsi="Times New Roman" w:cs="Times New Roman"/>
          <w:sz w:val="22"/>
          <w:szCs w:val="22"/>
        </w:rPr>
        <w:t xml:space="preserve"> attribute indicates the gender of the dependent, while the </w:t>
      </w:r>
      <w:r w:rsidRPr="697C025B">
        <w:rPr>
          <w:rFonts w:ascii="Times New Roman" w:eastAsia="Times New Roman" w:hAnsi="Times New Roman" w:cs="Times New Roman"/>
          <w:b/>
          <w:bCs/>
          <w:sz w:val="22"/>
          <w:szCs w:val="22"/>
        </w:rPr>
        <w:t>Relationship</w:t>
      </w:r>
      <w:r w:rsidRPr="697C025B">
        <w:rPr>
          <w:rFonts w:ascii="Times New Roman" w:eastAsia="Times New Roman" w:hAnsi="Times New Roman" w:cs="Times New Roman"/>
          <w:sz w:val="22"/>
          <w:szCs w:val="22"/>
        </w:rPr>
        <w:t xml:space="preserve"> attribute specifies how the dependent is related to the staff member (e.g., child, spouse, etc.).</w:t>
      </w:r>
    </w:p>
    <w:p w14:paraId="6389BEC7" w14:textId="2E34E916" w:rsidR="00987E7D" w:rsidRDefault="00987E7D" w:rsidP="697C025B">
      <w:pPr>
        <w:spacing w:before="240" w:after="240"/>
        <w:rPr>
          <w:rFonts w:ascii="Times New Roman" w:eastAsia="Times New Roman" w:hAnsi="Times New Roman" w:cs="Times New Roman"/>
          <w:sz w:val="22"/>
          <w:szCs w:val="22"/>
        </w:rPr>
      </w:pPr>
    </w:p>
    <w:p w14:paraId="3EDECE47" w14:textId="1F04241A" w:rsidR="00626CE8" w:rsidRDefault="00626CE8" w:rsidP="697C025B">
      <w:pPr>
        <w:spacing w:before="240" w:after="240"/>
        <w:rPr>
          <w:rFonts w:ascii="Times New Roman" w:eastAsia="Times New Roman" w:hAnsi="Times New Roman" w:cs="Times New Roman"/>
          <w:sz w:val="22"/>
          <w:szCs w:val="22"/>
        </w:rPr>
      </w:pPr>
    </w:p>
    <w:p w14:paraId="7CE9B3E3" w14:textId="1F61076A" w:rsidR="00626CE8" w:rsidRDefault="00626CE8" w:rsidP="697C025B">
      <w:pPr>
        <w:spacing w:before="240" w:after="240"/>
        <w:rPr>
          <w:rFonts w:ascii="Times New Roman" w:eastAsia="Times New Roman" w:hAnsi="Times New Roman" w:cs="Times New Roman"/>
          <w:sz w:val="22"/>
          <w:szCs w:val="22"/>
        </w:rPr>
      </w:pPr>
    </w:p>
    <w:p w14:paraId="68663417" w14:textId="28F5CF32" w:rsidR="00626CE8" w:rsidRDefault="00626CE8" w:rsidP="697C025B">
      <w:pPr>
        <w:spacing w:before="240" w:after="240"/>
        <w:rPr>
          <w:rFonts w:ascii="Times New Roman" w:eastAsia="Times New Roman" w:hAnsi="Times New Roman" w:cs="Times New Roman"/>
          <w:sz w:val="22"/>
          <w:szCs w:val="22"/>
        </w:rPr>
      </w:pPr>
    </w:p>
    <w:p w14:paraId="791A818F" w14:textId="13AAE078" w:rsidR="00626CE8" w:rsidRDefault="00626CE8" w:rsidP="697C025B">
      <w:pPr>
        <w:spacing w:before="240" w:after="240"/>
        <w:rPr>
          <w:rFonts w:ascii="Times New Roman" w:eastAsia="Times New Roman" w:hAnsi="Times New Roman" w:cs="Times New Roman"/>
          <w:sz w:val="22"/>
          <w:szCs w:val="22"/>
        </w:rPr>
      </w:pPr>
    </w:p>
    <w:p w14:paraId="1D720DA6" w14:textId="77777777" w:rsidR="00626CE8" w:rsidRDefault="00626CE8" w:rsidP="697C025B">
      <w:pPr>
        <w:spacing w:before="240" w:after="240"/>
        <w:rPr>
          <w:rFonts w:ascii="Times New Roman" w:eastAsia="Times New Roman" w:hAnsi="Times New Roman" w:cs="Times New Roman"/>
          <w:sz w:val="22"/>
          <w:szCs w:val="22"/>
        </w:rPr>
      </w:pPr>
    </w:p>
    <w:p w14:paraId="3668B3DB" w14:textId="77777777" w:rsidR="00987E7D" w:rsidRDefault="00987E7D" w:rsidP="697C025B">
      <w:pPr>
        <w:spacing w:before="240" w:after="240"/>
        <w:rPr>
          <w:rFonts w:ascii="Times New Roman" w:eastAsia="Times New Roman" w:hAnsi="Times New Roman" w:cs="Times New Roman"/>
          <w:sz w:val="22"/>
          <w:szCs w:val="22"/>
        </w:rPr>
      </w:pPr>
    </w:p>
    <w:p w14:paraId="69C8B10C" w14:textId="77777777" w:rsidR="00987E7D" w:rsidRPr="0088512D" w:rsidRDefault="2705CE50" w:rsidP="697C025B">
      <w:pPr>
        <w:spacing w:before="240" w:after="240"/>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7.1.9 Customer:</w:t>
      </w:r>
    </w:p>
    <w:p w14:paraId="533D070E" w14:textId="77777777" w:rsidR="00DA086C" w:rsidRDefault="2705CE50" w:rsidP="00DA086C">
      <w:pPr>
        <w:keepNext/>
        <w:spacing w:before="240" w:after="240"/>
      </w:pPr>
      <w:r>
        <w:rPr>
          <w:noProof/>
          <w:lang w:eastAsia="en-US"/>
        </w:rPr>
        <w:drawing>
          <wp:inline distT="0" distB="0" distL="0" distR="0" wp14:anchorId="29DD9F89" wp14:editId="363E0BF5">
            <wp:extent cx="2708724" cy="2367589"/>
            <wp:effectExtent l="0" t="0" r="0" b="0"/>
            <wp:docPr id="1390577465" name="Picture 139057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08724" cy="2367589"/>
                    </a:xfrm>
                    <a:prstGeom prst="rect">
                      <a:avLst/>
                    </a:prstGeom>
                  </pic:spPr>
                </pic:pic>
              </a:graphicData>
            </a:graphic>
          </wp:inline>
        </w:drawing>
      </w:r>
    </w:p>
    <w:p w14:paraId="67447AED" w14:textId="2A2EFD40" w:rsidR="00987E7D" w:rsidRDefault="00DA086C" w:rsidP="00DA086C">
      <w:pPr>
        <w:pStyle w:val="Caption"/>
      </w:pPr>
      <w:bookmarkStart w:id="42" w:name="_Toc180697176"/>
      <w:bookmarkStart w:id="43" w:name="_Toc182967579"/>
      <w:bookmarkStart w:id="44" w:name="_Toc183091301"/>
      <w:r>
        <w:t xml:space="preserve">Figure </w:t>
      </w:r>
      <w:r w:rsidR="00626CE8">
        <w:fldChar w:fldCharType="begin"/>
      </w:r>
      <w:r w:rsidR="00626CE8">
        <w:instrText xml:space="preserve"> SEQ Figure</w:instrText>
      </w:r>
      <w:r w:rsidR="00626CE8">
        <w:instrText xml:space="preserve"> \* ARABIC </w:instrText>
      </w:r>
      <w:r w:rsidR="00626CE8">
        <w:fldChar w:fldCharType="separate"/>
      </w:r>
      <w:r w:rsidR="00626CE8">
        <w:rPr>
          <w:noProof/>
        </w:rPr>
        <w:t>12</w:t>
      </w:r>
      <w:r w:rsidR="00626CE8">
        <w:rPr>
          <w:noProof/>
        </w:rPr>
        <w:fldChar w:fldCharType="end"/>
      </w:r>
      <w:r>
        <w:t>: Customer Entity</w:t>
      </w:r>
      <w:bookmarkEnd w:id="42"/>
      <w:bookmarkEnd w:id="43"/>
      <w:bookmarkEnd w:id="44"/>
    </w:p>
    <w:p w14:paraId="492CC3F1" w14:textId="77777777" w:rsidR="00987E7D" w:rsidRDefault="123C7100" w:rsidP="00832FE6">
      <w:pPr>
        <w:spacing w:before="240" w:after="240" w:line="240" w:lineRule="auto"/>
        <w:rPr>
          <w:rFonts w:ascii="Times New Roman" w:eastAsia="Times New Roman" w:hAnsi="Times New Roman" w:cs="Times New Roman"/>
          <w:sz w:val="20"/>
          <w:szCs w:val="20"/>
        </w:rPr>
      </w:pP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Customer</w:t>
      </w:r>
      <w:r w:rsidRPr="697C025B">
        <w:rPr>
          <w:rFonts w:ascii="Times New Roman" w:eastAsia="Times New Roman" w:hAnsi="Times New Roman" w:cs="Times New Roman"/>
          <w:sz w:val="22"/>
          <w:szCs w:val="22"/>
        </w:rPr>
        <w:t xml:space="preserve"> entity represents individuals who interact with the library’s services, such as borrowing or purchasing items. The entity includes personal attributes like </w:t>
      </w:r>
      <w:r w:rsidRPr="697C025B">
        <w:rPr>
          <w:rFonts w:ascii="Times New Roman" w:eastAsia="Times New Roman" w:hAnsi="Times New Roman" w:cs="Times New Roman"/>
          <w:b/>
          <w:bCs/>
          <w:sz w:val="22"/>
          <w:szCs w:val="22"/>
        </w:rPr>
        <w:t>First Name</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Last Name</w:t>
      </w:r>
      <w:r w:rsidRPr="697C025B">
        <w:rPr>
          <w:rFonts w:ascii="Times New Roman" w:eastAsia="Times New Roman" w:hAnsi="Times New Roman" w:cs="Times New Roman"/>
          <w:sz w:val="22"/>
          <w:szCs w:val="22"/>
        </w:rPr>
        <w:t xml:space="preserve">, which together form the </w:t>
      </w:r>
      <w:r w:rsidRPr="697C025B">
        <w:rPr>
          <w:rFonts w:ascii="Times New Roman" w:eastAsia="Times New Roman" w:hAnsi="Times New Roman" w:cs="Times New Roman"/>
          <w:b/>
          <w:bCs/>
          <w:sz w:val="22"/>
          <w:szCs w:val="22"/>
        </w:rPr>
        <w:t>Name</w:t>
      </w:r>
      <w:r w:rsidRPr="697C025B">
        <w:rPr>
          <w:rFonts w:ascii="Times New Roman" w:eastAsia="Times New Roman" w:hAnsi="Times New Roman" w:cs="Times New Roman"/>
          <w:sz w:val="22"/>
          <w:szCs w:val="22"/>
        </w:rPr>
        <w:t xml:space="preserve"> attribute. The </w:t>
      </w:r>
      <w:r w:rsidRPr="697C025B">
        <w:rPr>
          <w:rFonts w:ascii="Times New Roman" w:eastAsia="Times New Roman" w:hAnsi="Times New Roman" w:cs="Times New Roman"/>
          <w:b/>
          <w:bCs/>
          <w:sz w:val="22"/>
          <w:szCs w:val="22"/>
        </w:rPr>
        <w:t>Sex</w:t>
      </w:r>
      <w:r w:rsidRPr="697C025B">
        <w:rPr>
          <w:rFonts w:ascii="Times New Roman" w:eastAsia="Times New Roman" w:hAnsi="Times New Roman" w:cs="Times New Roman"/>
          <w:sz w:val="22"/>
          <w:szCs w:val="22"/>
        </w:rPr>
        <w:t xml:space="preserve"> attribute provides additional demographic details. The </w:t>
      </w:r>
      <w:r w:rsidRPr="697C025B">
        <w:rPr>
          <w:rFonts w:ascii="Times New Roman" w:eastAsia="Times New Roman" w:hAnsi="Times New Roman" w:cs="Times New Roman"/>
          <w:b/>
          <w:bCs/>
          <w:sz w:val="22"/>
          <w:szCs w:val="22"/>
        </w:rPr>
        <w:t>username</w:t>
      </w:r>
      <w:r w:rsidRPr="697C025B">
        <w:rPr>
          <w:rFonts w:ascii="Times New Roman" w:eastAsia="Times New Roman" w:hAnsi="Times New Roman" w:cs="Times New Roman"/>
          <w:sz w:val="22"/>
          <w:szCs w:val="22"/>
        </w:rPr>
        <w:t xml:space="preserve"> attribute serves as a unique identifier for each customer in the system, used for authentication and access to services. </w:t>
      </w:r>
      <w:r w:rsidRPr="697C025B">
        <w:rPr>
          <w:rFonts w:ascii="Times New Roman" w:eastAsia="Times New Roman" w:hAnsi="Times New Roman" w:cs="Times New Roman"/>
          <w:b/>
          <w:bCs/>
          <w:sz w:val="22"/>
          <w:szCs w:val="22"/>
        </w:rPr>
        <w:t>Phone Number</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Address</w:t>
      </w:r>
      <w:r w:rsidRPr="697C025B">
        <w:rPr>
          <w:rFonts w:ascii="Times New Roman" w:eastAsia="Times New Roman" w:hAnsi="Times New Roman" w:cs="Times New Roman"/>
          <w:sz w:val="22"/>
          <w:szCs w:val="22"/>
        </w:rPr>
        <w:t xml:space="preserve"> provide contact and location information for communication and mailing purposes.</w:t>
      </w:r>
    </w:p>
    <w:p w14:paraId="5565D954" w14:textId="77777777" w:rsidR="00987E7D" w:rsidRPr="0088512D" w:rsidRDefault="123C7100" w:rsidP="697C025B">
      <w:pPr>
        <w:spacing w:before="240" w:after="240"/>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7.1.10 Publisher:</w:t>
      </w:r>
    </w:p>
    <w:p w14:paraId="3F4F511E" w14:textId="77777777" w:rsidR="00DA086C" w:rsidRDefault="123C7100" w:rsidP="00DA086C">
      <w:pPr>
        <w:keepNext/>
        <w:spacing w:before="240" w:after="240"/>
      </w:pPr>
      <w:r>
        <w:rPr>
          <w:noProof/>
          <w:lang w:eastAsia="en-US"/>
        </w:rPr>
        <w:drawing>
          <wp:inline distT="0" distB="0" distL="0" distR="0" wp14:anchorId="055D90E5" wp14:editId="718C6154">
            <wp:extent cx="2387723" cy="1378021"/>
            <wp:effectExtent l="0" t="0" r="0" b="0"/>
            <wp:docPr id="1323100511" name="Picture 132310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87723" cy="1378021"/>
                    </a:xfrm>
                    <a:prstGeom prst="rect">
                      <a:avLst/>
                    </a:prstGeom>
                  </pic:spPr>
                </pic:pic>
              </a:graphicData>
            </a:graphic>
          </wp:inline>
        </w:drawing>
      </w:r>
    </w:p>
    <w:p w14:paraId="60E7D16D" w14:textId="2846A55C" w:rsidR="00987E7D" w:rsidRDefault="00DA086C" w:rsidP="00DA086C">
      <w:pPr>
        <w:pStyle w:val="Caption"/>
      </w:pPr>
      <w:bookmarkStart w:id="45" w:name="_Toc180697177"/>
      <w:bookmarkStart w:id="46" w:name="_Toc182967580"/>
      <w:bookmarkStart w:id="47" w:name="_Toc183091302"/>
      <w:r>
        <w:t xml:space="preserve">Figure </w:t>
      </w:r>
      <w:r w:rsidR="00626CE8">
        <w:fldChar w:fldCharType="begin"/>
      </w:r>
      <w:r w:rsidR="00626CE8">
        <w:instrText xml:space="preserve"> SEQ Figure \* ARABIC </w:instrText>
      </w:r>
      <w:r w:rsidR="00626CE8">
        <w:fldChar w:fldCharType="separate"/>
      </w:r>
      <w:r w:rsidR="00626CE8">
        <w:rPr>
          <w:noProof/>
        </w:rPr>
        <w:t>13</w:t>
      </w:r>
      <w:r w:rsidR="00626CE8">
        <w:rPr>
          <w:noProof/>
        </w:rPr>
        <w:fldChar w:fldCharType="end"/>
      </w:r>
      <w:r>
        <w:t>: Publisher Entity</w:t>
      </w:r>
      <w:bookmarkEnd w:id="45"/>
      <w:bookmarkEnd w:id="46"/>
      <w:bookmarkEnd w:id="47"/>
    </w:p>
    <w:p w14:paraId="385A2128" w14:textId="77777777" w:rsidR="00987E7D" w:rsidRDefault="5D5B138B" w:rsidP="00832FE6">
      <w:pPr>
        <w:spacing w:before="240" w:after="240" w:line="240" w:lineRule="auto"/>
        <w:rPr>
          <w:rFonts w:ascii="Times New Roman" w:eastAsia="Times New Roman" w:hAnsi="Times New Roman" w:cs="Times New Roman"/>
          <w:sz w:val="20"/>
          <w:szCs w:val="20"/>
        </w:rPr>
      </w:pPr>
      <w:r w:rsidRPr="697C025B">
        <w:rPr>
          <w:rFonts w:ascii="Times New Roman" w:eastAsia="Times New Roman" w:hAnsi="Times New Roman" w:cs="Times New Roman"/>
          <w:sz w:val="22"/>
          <w:szCs w:val="22"/>
        </w:rPr>
        <w:t xml:space="preserve">The </w:t>
      </w:r>
      <w:r w:rsidRPr="697C025B">
        <w:rPr>
          <w:rFonts w:ascii="Times New Roman" w:eastAsia="Times New Roman" w:hAnsi="Times New Roman" w:cs="Times New Roman"/>
          <w:b/>
          <w:bCs/>
          <w:sz w:val="22"/>
          <w:szCs w:val="22"/>
        </w:rPr>
        <w:t>Publisher</w:t>
      </w:r>
      <w:r w:rsidRPr="697C025B">
        <w:rPr>
          <w:rFonts w:ascii="Times New Roman" w:eastAsia="Times New Roman" w:hAnsi="Times New Roman" w:cs="Times New Roman"/>
          <w:sz w:val="22"/>
          <w:szCs w:val="22"/>
        </w:rPr>
        <w:t xml:space="preserve"> entity represents organizations or individuals responsible for publishing books. The </w:t>
      </w:r>
      <w:r w:rsidRPr="697C025B">
        <w:rPr>
          <w:rFonts w:ascii="Times New Roman" w:eastAsia="Times New Roman" w:hAnsi="Times New Roman" w:cs="Times New Roman"/>
          <w:b/>
          <w:bCs/>
          <w:sz w:val="22"/>
          <w:szCs w:val="22"/>
        </w:rPr>
        <w:t>Name</w:t>
      </w:r>
      <w:r w:rsidRPr="697C025B">
        <w:rPr>
          <w:rFonts w:ascii="Times New Roman" w:eastAsia="Times New Roman" w:hAnsi="Times New Roman" w:cs="Times New Roman"/>
          <w:sz w:val="22"/>
          <w:szCs w:val="22"/>
        </w:rPr>
        <w:t xml:space="preserve"> attribute uniquely identifies the publisher, while the </w:t>
      </w:r>
      <w:r w:rsidRPr="697C025B">
        <w:rPr>
          <w:rFonts w:ascii="Times New Roman" w:eastAsia="Times New Roman" w:hAnsi="Times New Roman" w:cs="Times New Roman"/>
          <w:b/>
          <w:bCs/>
          <w:sz w:val="22"/>
          <w:szCs w:val="22"/>
        </w:rPr>
        <w:t>Phone</w:t>
      </w:r>
      <w:r w:rsidRPr="697C025B">
        <w:rPr>
          <w:rFonts w:ascii="Times New Roman" w:eastAsia="Times New Roman" w:hAnsi="Times New Roman" w:cs="Times New Roman"/>
          <w:sz w:val="22"/>
          <w:szCs w:val="22"/>
        </w:rPr>
        <w:t xml:space="preserve"> and </w:t>
      </w:r>
      <w:r w:rsidRPr="697C025B">
        <w:rPr>
          <w:rFonts w:ascii="Times New Roman" w:eastAsia="Times New Roman" w:hAnsi="Times New Roman" w:cs="Times New Roman"/>
          <w:b/>
          <w:bCs/>
          <w:sz w:val="22"/>
          <w:szCs w:val="22"/>
        </w:rPr>
        <w:t>Address</w:t>
      </w:r>
      <w:r w:rsidRPr="697C025B">
        <w:rPr>
          <w:rFonts w:ascii="Times New Roman" w:eastAsia="Times New Roman" w:hAnsi="Times New Roman" w:cs="Times New Roman"/>
          <w:sz w:val="22"/>
          <w:szCs w:val="22"/>
        </w:rPr>
        <w:t xml:space="preserve"> attributes provide contact details, allowing the library to communicate with the publisher for orders, inquiries, or coordination.</w:t>
      </w:r>
    </w:p>
    <w:p w14:paraId="74B6DE35" w14:textId="41786C56" w:rsidR="00987E7D" w:rsidRDefault="00987E7D" w:rsidP="697C025B">
      <w:pPr>
        <w:pStyle w:val="NoSpacing"/>
        <w:spacing w:before="240" w:after="240"/>
        <w:rPr>
          <w:rFonts w:ascii="Times New Roman" w:eastAsia="Times New Roman" w:hAnsi="Times New Roman" w:cs="Times New Roman"/>
        </w:rPr>
      </w:pPr>
    </w:p>
    <w:p w14:paraId="43E10765" w14:textId="2A23AA20" w:rsidR="00626CE8" w:rsidRDefault="00626CE8" w:rsidP="697C025B">
      <w:pPr>
        <w:pStyle w:val="NoSpacing"/>
        <w:spacing w:before="240" w:after="240"/>
        <w:rPr>
          <w:rFonts w:ascii="Times New Roman" w:eastAsia="Times New Roman" w:hAnsi="Times New Roman" w:cs="Times New Roman"/>
        </w:rPr>
      </w:pPr>
    </w:p>
    <w:p w14:paraId="354269A3" w14:textId="77777777" w:rsidR="00626CE8" w:rsidRDefault="00626CE8" w:rsidP="697C025B">
      <w:pPr>
        <w:pStyle w:val="NoSpacing"/>
        <w:spacing w:before="240" w:after="240"/>
        <w:rPr>
          <w:rFonts w:ascii="Times New Roman" w:eastAsia="Times New Roman" w:hAnsi="Times New Roman" w:cs="Times New Roman"/>
        </w:rPr>
      </w:pPr>
    </w:p>
    <w:p w14:paraId="26779FED" w14:textId="77777777" w:rsidR="00987E7D" w:rsidRPr="00F028E2" w:rsidRDefault="7614372E" w:rsidP="00F028E2">
      <w:pPr>
        <w:pStyle w:val="Heading2"/>
        <w:rPr>
          <w:rFonts w:asciiTheme="majorBidi" w:hAnsiTheme="majorBidi"/>
          <w:b/>
          <w:bCs/>
          <w:color w:val="auto"/>
          <w:sz w:val="28"/>
          <w:szCs w:val="28"/>
        </w:rPr>
      </w:pPr>
      <w:bookmarkStart w:id="48" w:name="_Toc183960554"/>
      <w:r w:rsidRPr="00F028E2">
        <w:rPr>
          <w:rFonts w:asciiTheme="majorBidi" w:hAnsiTheme="majorBidi"/>
          <w:b/>
          <w:bCs/>
          <w:color w:val="auto"/>
          <w:sz w:val="28"/>
          <w:szCs w:val="28"/>
        </w:rPr>
        <w:t>7.2 Relationships and their explanations</w:t>
      </w:r>
      <w:bookmarkEnd w:id="48"/>
    </w:p>
    <w:p w14:paraId="563F0690" w14:textId="77777777" w:rsidR="3703D9D4" w:rsidRPr="0088512D" w:rsidRDefault="3703D9D4" w:rsidP="697C025B">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7.2.1 Supervises:</w:t>
      </w:r>
    </w:p>
    <w:p w14:paraId="4AEB9662" w14:textId="77777777" w:rsidR="00DA086C" w:rsidRDefault="3703D9D4" w:rsidP="00DA086C">
      <w:pPr>
        <w:keepNext/>
        <w:spacing w:line="257" w:lineRule="auto"/>
      </w:pPr>
      <w:r>
        <w:rPr>
          <w:noProof/>
          <w:lang w:eastAsia="en-US"/>
        </w:rPr>
        <w:drawing>
          <wp:inline distT="0" distB="0" distL="0" distR="0" wp14:anchorId="317EBFF0" wp14:editId="66962DBB">
            <wp:extent cx="1047804" cy="2121009"/>
            <wp:effectExtent l="0" t="0" r="0" b="0"/>
            <wp:docPr id="548918690" name="Picture 54891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047804" cy="2121009"/>
                    </a:xfrm>
                    <a:prstGeom prst="rect">
                      <a:avLst/>
                    </a:prstGeom>
                  </pic:spPr>
                </pic:pic>
              </a:graphicData>
            </a:graphic>
          </wp:inline>
        </w:drawing>
      </w:r>
    </w:p>
    <w:p w14:paraId="4AF4FFCC" w14:textId="686F6FC1" w:rsidR="3703D9D4" w:rsidRDefault="00DA086C" w:rsidP="00DA086C">
      <w:pPr>
        <w:pStyle w:val="Caption"/>
      </w:pPr>
      <w:bookmarkStart w:id="49" w:name="_Toc180697178"/>
      <w:bookmarkStart w:id="50" w:name="_Toc182967581"/>
      <w:bookmarkStart w:id="51" w:name="_Toc183091303"/>
      <w:r>
        <w:t xml:space="preserve">Figure </w:t>
      </w:r>
      <w:r w:rsidR="00626CE8">
        <w:fldChar w:fldCharType="begin"/>
      </w:r>
      <w:r w:rsidR="00626CE8">
        <w:instrText xml:space="preserve"> SEQ Figure \* ARABIC </w:instrText>
      </w:r>
      <w:r w:rsidR="00626CE8">
        <w:fldChar w:fldCharType="separate"/>
      </w:r>
      <w:r w:rsidR="00626CE8">
        <w:rPr>
          <w:noProof/>
        </w:rPr>
        <w:t>14</w:t>
      </w:r>
      <w:r w:rsidR="00626CE8">
        <w:rPr>
          <w:noProof/>
        </w:rPr>
        <w:fldChar w:fldCharType="end"/>
      </w:r>
      <w:r>
        <w:t xml:space="preserve">: Supervises </w:t>
      </w:r>
      <w:r w:rsidR="00C952DD">
        <w:t>Relationship</w:t>
      </w:r>
      <w:bookmarkEnd w:id="49"/>
      <w:bookmarkEnd w:id="50"/>
      <w:bookmarkEnd w:id="51"/>
    </w:p>
    <w:p w14:paraId="340618EA" w14:textId="77777777" w:rsidR="3703D9D4" w:rsidRDefault="3703D9D4" w:rsidP="00832FE6">
      <w:pPr>
        <w:spacing w:line="240" w:lineRule="auto"/>
        <w:rPr>
          <w:rFonts w:ascii="Times New Roman" w:eastAsia="Times New Roman" w:hAnsi="Times New Roman" w:cs="Times New Roman"/>
          <w:color w:val="000000" w:themeColor="text1"/>
          <w:sz w:val="22"/>
          <w:szCs w:val="22"/>
        </w:rPr>
      </w:pPr>
      <w:r w:rsidRPr="697C025B">
        <w:rPr>
          <w:rFonts w:ascii="Times New Roman" w:eastAsia="Times New Roman" w:hAnsi="Times New Roman" w:cs="Times New Roman"/>
          <w:color w:val="000000" w:themeColor="text1"/>
          <w:sz w:val="22"/>
          <w:szCs w:val="22"/>
        </w:rPr>
        <w:t xml:space="preserve">The </w:t>
      </w:r>
      <w:r w:rsidRPr="697C025B">
        <w:rPr>
          <w:rFonts w:ascii="Times New Roman" w:eastAsia="Times New Roman" w:hAnsi="Times New Roman" w:cs="Times New Roman"/>
          <w:b/>
          <w:bCs/>
          <w:color w:val="000000" w:themeColor="text1"/>
          <w:sz w:val="22"/>
          <w:szCs w:val="22"/>
        </w:rPr>
        <w:t>Supervises</w:t>
      </w:r>
      <w:r w:rsidRPr="697C025B">
        <w:rPr>
          <w:rFonts w:ascii="Times New Roman" w:eastAsia="Times New Roman" w:hAnsi="Times New Roman" w:cs="Times New Roman"/>
          <w:color w:val="000000" w:themeColor="text1"/>
          <w:sz w:val="22"/>
          <w:szCs w:val="22"/>
        </w:rPr>
        <w:t xml:space="preserve"> relationship connects the </w:t>
      </w:r>
      <w:r w:rsidRPr="697C025B">
        <w:rPr>
          <w:rFonts w:ascii="Times New Roman" w:eastAsia="Times New Roman" w:hAnsi="Times New Roman" w:cs="Times New Roman"/>
          <w:b/>
          <w:bCs/>
          <w:color w:val="000000" w:themeColor="text1"/>
          <w:sz w:val="22"/>
          <w:szCs w:val="22"/>
        </w:rPr>
        <w:t>Staff</w:t>
      </w:r>
      <w:r w:rsidRPr="697C025B">
        <w:rPr>
          <w:rFonts w:ascii="Times New Roman" w:eastAsia="Times New Roman" w:hAnsi="Times New Roman" w:cs="Times New Roman"/>
          <w:color w:val="000000" w:themeColor="text1"/>
          <w:sz w:val="22"/>
          <w:szCs w:val="22"/>
        </w:rPr>
        <w:t xml:space="preserve"> entity to itself, indicating a hierarchical structure within the organization. The cardinality (0, N) on one side means that a staff member can supervise multiple other staff members, while the (0,1) on the other side indicates that each staff member can be supervised by at most one other individual. This relationship allows for flexibility, as some staff members may not supervise anyone, and others may not have a supervisor</w:t>
      </w:r>
      <w:r w:rsidR="0070662A">
        <w:rPr>
          <w:rFonts w:ascii="Times New Roman" w:eastAsia="Times New Roman" w:hAnsi="Times New Roman" w:cs="Times New Roman"/>
          <w:color w:val="000000" w:themeColor="text1"/>
          <w:sz w:val="22"/>
          <w:szCs w:val="22"/>
        </w:rPr>
        <w:t>.</w:t>
      </w:r>
    </w:p>
    <w:p w14:paraId="68F6A0BF" w14:textId="77777777" w:rsidR="05190345" w:rsidRPr="0088512D" w:rsidRDefault="05190345" w:rsidP="0088512D">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7.2.2 Dependents_of:</w:t>
      </w:r>
    </w:p>
    <w:p w14:paraId="5881B420" w14:textId="77777777" w:rsidR="00DA086C" w:rsidRDefault="05190345" w:rsidP="00DA086C">
      <w:pPr>
        <w:keepNext/>
      </w:pPr>
      <w:r>
        <w:rPr>
          <w:noProof/>
          <w:lang w:eastAsia="en-US"/>
        </w:rPr>
        <w:drawing>
          <wp:inline distT="0" distB="0" distL="0" distR="0" wp14:anchorId="2A654D14" wp14:editId="0B4AD28F">
            <wp:extent cx="2667137" cy="1378021"/>
            <wp:effectExtent l="0" t="0" r="0" b="0"/>
            <wp:docPr id="1684645125" name="Picture 168464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667137" cy="1378021"/>
                    </a:xfrm>
                    <a:prstGeom prst="rect">
                      <a:avLst/>
                    </a:prstGeom>
                  </pic:spPr>
                </pic:pic>
              </a:graphicData>
            </a:graphic>
          </wp:inline>
        </w:drawing>
      </w:r>
    </w:p>
    <w:p w14:paraId="02E80951" w14:textId="0EBDE56E" w:rsidR="05190345" w:rsidRDefault="00DA086C" w:rsidP="00DA086C">
      <w:pPr>
        <w:pStyle w:val="Caption"/>
      </w:pPr>
      <w:bookmarkStart w:id="52" w:name="_Toc180697179"/>
      <w:bookmarkStart w:id="53" w:name="_Toc182967582"/>
      <w:bookmarkStart w:id="54" w:name="_Toc183091304"/>
      <w:r>
        <w:t xml:space="preserve">Figure </w:t>
      </w:r>
      <w:r w:rsidR="00626CE8">
        <w:fldChar w:fldCharType="begin"/>
      </w:r>
      <w:r w:rsidR="00626CE8">
        <w:instrText xml:space="preserve"> SEQ Figure \* ARABIC </w:instrText>
      </w:r>
      <w:r w:rsidR="00626CE8">
        <w:fldChar w:fldCharType="separate"/>
      </w:r>
      <w:r w:rsidR="00626CE8">
        <w:rPr>
          <w:noProof/>
        </w:rPr>
        <w:t>15</w:t>
      </w:r>
      <w:r w:rsidR="00626CE8">
        <w:rPr>
          <w:noProof/>
        </w:rPr>
        <w:fldChar w:fldCharType="end"/>
      </w:r>
      <w:r>
        <w:t xml:space="preserve">: Dependents </w:t>
      </w:r>
      <w:r w:rsidR="00C952DD">
        <w:t>Relationship</w:t>
      </w:r>
      <w:bookmarkEnd w:id="52"/>
      <w:bookmarkEnd w:id="53"/>
      <w:bookmarkEnd w:id="54"/>
    </w:p>
    <w:p w14:paraId="1ABA2C2A" w14:textId="77777777" w:rsidR="05190345" w:rsidRDefault="05190345" w:rsidP="00832FE6">
      <w:pPr>
        <w:spacing w:line="240" w:lineRule="auto"/>
        <w:rPr>
          <w:rFonts w:ascii="Times New Roman" w:eastAsia="Times New Roman" w:hAnsi="Times New Roman" w:cs="Times New Roman"/>
          <w:color w:val="000000" w:themeColor="text1"/>
          <w:sz w:val="22"/>
          <w:szCs w:val="22"/>
        </w:rPr>
      </w:pPr>
      <w:r w:rsidRPr="697C025B">
        <w:rPr>
          <w:rFonts w:ascii="Times New Roman" w:eastAsia="Times New Roman" w:hAnsi="Times New Roman" w:cs="Times New Roman"/>
          <w:color w:val="000000" w:themeColor="text1"/>
          <w:sz w:val="22"/>
          <w:szCs w:val="22"/>
        </w:rPr>
        <w:t xml:space="preserve">The </w:t>
      </w:r>
      <w:r w:rsidRPr="697C025B">
        <w:rPr>
          <w:rFonts w:ascii="Times New Roman" w:eastAsia="Times New Roman" w:hAnsi="Times New Roman" w:cs="Times New Roman"/>
          <w:b/>
          <w:bCs/>
          <w:color w:val="000000" w:themeColor="text1"/>
          <w:sz w:val="22"/>
          <w:szCs w:val="22"/>
        </w:rPr>
        <w:t>Dependents of</w:t>
      </w:r>
      <w:r w:rsidRPr="697C025B">
        <w:rPr>
          <w:rFonts w:ascii="Times New Roman" w:eastAsia="Times New Roman" w:hAnsi="Times New Roman" w:cs="Times New Roman"/>
          <w:color w:val="000000" w:themeColor="text1"/>
          <w:sz w:val="22"/>
          <w:szCs w:val="22"/>
        </w:rPr>
        <w:t xml:space="preserve"> relationship connects </w:t>
      </w:r>
      <w:r w:rsidRPr="697C025B">
        <w:rPr>
          <w:rFonts w:ascii="Times New Roman" w:eastAsia="Times New Roman" w:hAnsi="Times New Roman" w:cs="Times New Roman"/>
          <w:b/>
          <w:bCs/>
          <w:color w:val="000000" w:themeColor="text1"/>
          <w:sz w:val="22"/>
          <w:szCs w:val="22"/>
        </w:rPr>
        <w:t>Staff</w:t>
      </w:r>
      <w:r w:rsidRPr="697C025B">
        <w:rPr>
          <w:rFonts w:ascii="Times New Roman" w:eastAsia="Times New Roman" w:hAnsi="Times New Roman" w:cs="Times New Roman"/>
          <w:color w:val="000000" w:themeColor="text1"/>
          <w:sz w:val="22"/>
          <w:szCs w:val="22"/>
        </w:rPr>
        <w:t xml:space="preserve"> and their </w:t>
      </w:r>
      <w:r w:rsidRPr="697C025B">
        <w:rPr>
          <w:rFonts w:ascii="Times New Roman" w:eastAsia="Times New Roman" w:hAnsi="Times New Roman" w:cs="Times New Roman"/>
          <w:b/>
          <w:bCs/>
          <w:color w:val="000000" w:themeColor="text1"/>
          <w:sz w:val="22"/>
          <w:szCs w:val="22"/>
        </w:rPr>
        <w:t>Dependents</w:t>
      </w:r>
      <w:r w:rsidRPr="697C025B">
        <w:rPr>
          <w:rFonts w:ascii="Times New Roman" w:eastAsia="Times New Roman" w:hAnsi="Times New Roman" w:cs="Times New Roman"/>
          <w:color w:val="000000" w:themeColor="text1"/>
          <w:sz w:val="22"/>
          <w:szCs w:val="22"/>
        </w:rPr>
        <w:t>. The cardinality on the staff side is (0, N), indicating that not all staff members have dependents, but if they do, they might have many dependents connected to them. On the dependents' side, the cardinality is (1, N), meaning that a dependent must always be associated with a staff member, and a staff member can have multiple dependents. This relationship exists to manage personal information about staff members and their families, showing optionality on the staff side and mandatory association for dependents.</w:t>
      </w:r>
    </w:p>
    <w:p w14:paraId="733D0287" w14:textId="77777777" w:rsidR="00F06B85" w:rsidRDefault="00F06B85" w:rsidP="697C025B">
      <w:pPr>
        <w:rPr>
          <w:rFonts w:ascii="Times New Roman" w:eastAsia="Times New Roman" w:hAnsi="Times New Roman" w:cs="Times New Roman"/>
          <w:color w:val="000000" w:themeColor="text1"/>
          <w:sz w:val="22"/>
          <w:szCs w:val="22"/>
        </w:rPr>
      </w:pPr>
    </w:p>
    <w:p w14:paraId="0436DADC" w14:textId="77777777" w:rsidR="00182CD4" w:rsidRDefault="00182CD4" w:rsidP="0088512D">
      <w:pPr>
        <w:spacing w:line="257" w:lineRule="auto"/>
        <w:rPr>
          <w:rFonts w:ascii="Times New Roman" w:eastAsia="Times New Roman" w:hAnsi="Times New Roman" w:cs="Times New Roman"/>
          <w:b/>
          <w:bCs/>
          <w:sz w:val="22"/>
          <w:szCs w:val="22"/>
          <w:u w:val="single"/>
        </w:rPr>
      </w:pPr>
    </w:p>
    <w:p w14:paraId="3762F4DB" w14:textId="77777777" w:rsidR="00182CD4" w:rsidRDefault="00182CD4" w:rsidP="0088512D">
      <w:pPr>
        <w:spacing w:line="257" w:lineRule="auto"/>
        <w:rPr>
          <w:rFonts w:ascii="Times New Roman" w:eastAsia="Times New Roman" w:hAnsi="Times New Roman" w:cs="Times New Roman"/>
          <w:b/>
          <w:bCs/>
          <w:sz w:val="22"/>
          <w:szCs w:val="22"/>
          <w:u w:val="single"/>
        </w:rPr>
      </w:pPr>
    </w:p>
    <w:p w14:paraId="56D145E9" w14:textId="77777777" w:rsidR="00182CD4" w:rsidRDefault="00182CD4" w:rsidP="0088512D">
      <w:pPr>
        <w:spacing w:line="257" w:lineRule="auto"/>
        <w:rPr>
          <w:rFonts w:ascii="Times New Roman" w:eastAsia="Times New Roman" w:hAnsi="Times New Roman" w:cs="Times New Roman"/>
          <w:b/>
          <w:bCs/>
          <w:sz w:val="22"/>
          <w:szCs w:val="22"/>
          <w:u w:val="single"/>
        </w:rPr>
      </w:pPr>
    </w:p>
    <w:p w14:paraId="0696D987" w14:textId="6A584162" w:rsidR="05190345" w:rsidRPr="0088512D" w:rsidRDefault="05190345" w:rsidP="0088512D">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7.2.3 Logs_in:</w:t>
      </w:r>
    </w:p>
    <w:p w14:paraId="6423B37B" w14:textId="77777777" w:rsidR="00C952DD" w:rsidRDefault="00C952DD" w:rsidP="00C952DD">
      <w:pPr>
        <w:keepNext/>
      </w:pPr>
      <w:r>
        <w:rPr>
          <w:noProof/>
          <w:lang w:eastAsia="en-US"/>
        </w:rPr>
        <w:drawing>
          <wp:inline distT="0" distB="0" distL="0" distR="0" wp14:anchorId="507C66B4" wp14:editId="4F7CEE6B">
            <wp:extent cx="2493970" cy="1997204"/>
            <wp:effectExtent l="0" t="0" r="1905" b="3175"/>
            <wp:docPr id="988032356" name="Picture 988032356" descr="A diagram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32356" name="Picture 988032356" descr="A diagram of a log i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93970" cy="1997204"/>
                    </a:xfrm>
                    <a:prstGeom prst="rect">
                      <a:avLst/>
                    </a:prstGeom>
                  </pic:spPr>
                </pic:pic>
              </a:graphicData>
            </a:graphic>
          </wp:inline>
        </w:drawing>
      </w:r>
    </w:p>
    <w:p w14:paraId="48A972AA" w14:textId="73286023" w:rsidR="697C025B" w:rsidRDefault="00C952DD" w:rsidP="00C952DD">
      <w:pPr>
        <w:pStyle w:val="Caption"/>
      </w:pPr>
      <w:bookmarkStart w:id="55" w:name="_Toc180697180"/>
      <w:bookmarkStart w:id="56" w:name="_Toc182967583"/>
      <w:bookmarkStart w:id="57" w:name="_Toc183091305"/>
      <w:r>
        <w:t xml:space="preserve">Figure </w:t>
      </w:r>
      <w:r w:rsidR="00626CE8">
        <w:fldChar w:fldCharType="begin"/>
      </w:r>
      <w:r w:rsidR="00626CE8">
        <w:instrText xml:space="preserve"> SEQ Figure \* ARABIC </w:instrText>
      </w:r>
      <w:r w:rsidR="00626CE8">
        <w:fldChar w:fldCharType="separate"/>
      </w:r>
      <w:r w:rsidR="00626CE8">
        <w:rPr>
          <w:noProof/>
        </w:rPr>
        <w:t>16</w:t>
      </w:r>
      <w:r w:rsidR="00626CE8">
        <w:rPr>
          <w:noProof/>
        </w:rPr>
        <w:fldChar w:fldCharType="end"/>
      </w:r>
      <w:r>
        <w:t>: Logs_in Relationship</w:t>
      </w:r>
      <w:bookmarkEnd w:id="55"/>
      <w:bookmarkEnd w:id="56"/>
      <w:bookmarkEnd w:id="57"/>
    </w:p>
    <w:p w14:paraId="27A0BCB3" w14:textId="77777777" w:rsidR="05190345" w:rsidRDefault="05190345" w:rsidP="00832FE6">
      <w:pPr>
        <w:spacing w:line="240" w:lineRule="auto"/>
      </w:pPr>
      <w:r w:rsidRPr="7F69602C">
        <w:rPr>
          <w:rFonts w:ascii="Times New Roman" w:eastAsia="Times New Roman" w:hAnsi="Times New Roman" w:cs="Times New Roman"/>
          <w:color w:val="000000" w:themeColor="text1"/>
          <w:sz w:val="22"/>
          <w:szCs w:val="22"/>
        </w:rPr>
        <w:t xml:space="preserve">The </w:t>
      </w:r>
      <w:r w:rsidRPr="7F69602C">
        <w:rPr>
          <w:rFonts w:ascii="Times New Roman" w:eastAsia="Times New Roman" w:hAnsi="Times New Roman" w:cs="Times New Roman"/>
          <w:b/>
          <w:bCs/>
          <w:color w:val="000000" w:themeColor="text1"/>
          <w:sz w:val="22"/>
          <w:szCs w:val="22"/>
        </w:rPr>
        <w:t>Logs in</w:t>
      </w:r>
      <w:r w:rsidRPr="7F69602C">
        <w:rPr>
          <w:rFonts w:ascii="Times New Roman" w:eastAsia="Times New Roman" w:hAnsi="Times New Roman" w:cs="Times New Roman"/>
          <w:color w:val="000000" w:themeColor="text1"/>
          <w:sz w:val="22"/>
          <w:szCs w:val="22"/>
        </w:rPr>
        <w:t xml:space="preserve"> relationship connects </w:t>
      </w:r>
      <w:r w:rsidRPr="7F69602C">
        <w:rPr>
          <w:rFonts w:ascii="Times New Roman" w:eastAsia="Times New Roman" w:hAnsi="Times New Roman" w:cs="Times New Roman"/>
          <w:b/>
          <w:bCs/>
          <w:color w:val="000000" w:themeColor="text1"/>
          <w:sz w:val="22"/>
          <w:szCs w:val="22"/>
        </w:rPr>
        <w:t>Staff</w:t>
      </w:r>
      <w:r w:rsidRPr="7F69602C">
        <w:rPr>
          <w:rFonts w:ascii="Times New Roman" w:eastAsia="Times New Roman" w:hAnsi="Times New Roman" w:cs="Times New Roman"/>
          <w:color w:val="000000" w:themeColor="text1"/>
          <w:sz w:val="22"/>
          <w:szCs w:val="22"/>
        </w:rPr>
        <w:t xml:space="preserve"> and </w:t>
      </w:r>
      <w:r w:rsidRPr="7F69602C">
        <w:rPr>
          <w:rFonts w:ascii="Times New Roman" w:eastAsia="Times New Roman" w:hAnsi="Times New Roman" w:cs="Times New Roman"/>
          <w:b/>
          <w:bCs/>
          <w:color w:val="000000" w:themeColor="text1"/>
          <w:sz w:val="22"/>
          <w:szCs w:val="22"/>
        </w:rPr>
        <w:t>Customer</w:t>
      </w:r>
      <w:r w:rsidRPr="7F69602C">
        <w:rPr>
          <w:rFonts w:ascii="Times New Roman" w:eastAsia="Times New Roman" w:hAnsi="Times New Roman" w:cs="Times New Roman"/>
          <w:color w:val="000000" w:themeColor="text1"/>
          <w:sz w:val="22"/>
          <w:szCs w:val="22"/>
        </w:rPr>
        <w:t xml:space="preserve"> to the </w:t>
      </w:r>
      <w:r w:rsidRPr="7F69602C">
        <w:rPr>
          <w:rFonts w:ascii="Times New Roman" w:eastAsia="Times New Roman" w:hAnsi="Times New Roman" w:cs="Times New Roman"/>
          <w:b/>
          <w:bCs/>
          <w:color w:val="000000" w:themeColor="text1"/>
          <w:sz w:val="22"/>
          <w:szCs w:val="22"/>
        </w:rPr>
        <w:t>Authentication</w:t>
      </w:r>
      <w:r w:rsidRPr="7F69602C">
        <w:rPr>
          <w:rFonts w:ascii="Times New Roman" w:eastAsia="Times New Roman" w:hAnsi="Times New Roman" w:cs="Times New Roman"/>
          <w:color w:val="000000" w:themeColor="text1"/>
          <w:sz w:val="22"/>
          <w:szCs w:val="22"/>
        </w:rPr>
        <w:t xml:space="preserve"> </w:t>
      </w:r>
      <w:r w:rsidRPr="7F69602C">
        <w:rPr>
          <w:rFonts w:ascii="Times New Roman" w:eastAsia="Times New Roman" w:hAnsi="Times New Roman" w:cs="Times New Roman"/>
          <w:b/>
          <w:bCs/>
          <w:color w:val="000000" w:themeColor="text1"/>
          <w:sz w:val="22"/>
          <w:szCs w:val="22"/>
        </w:rPr>
        <w:t>System</w:t>
      </w:r>
      <w:r w:rsidRPr="7F69602C">
        <w:rPr>
          <w:rFonts w:ascii="Times New Roman" w:eastAsia="Times New Roman" w:hAnsi="Times New Roman" w:cs="Times New Roman"/>
          <w:color w:val="000000" w:themeColor="text1"/>
          <w:sz w:val="22"/>
          <w:szCs w:val="22"/>
        </w:rPr>
        <w:t>. The cardinality is (1,1) on both sides, meaning that each customer or staff member must log in with one set of credentials, and those credentials are unique to that individual.</w:t>
      </w:r>
    </w:p>
    <w:p w14:paraId="5C73E9CE" w14:textId="77777777" w:rsidR="007BA22A" w:rsidRPr="0088512D" w:rsidRDefault="007BA22A" w:rsidP="0088512D">
      <w:pPr>
        <w:spacing w:line="257" w:lineRule="auto"/>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7.2.4 Works at:</w:t>
      </w:r>
    </w:p>
    <w:p w14:paraId="65DD6850" w14:textId="77777777" w:rsidR="00C952DD" w:rsidRDefault="18BE8FEA" w:rsidP="00C952DD">
      <w:pPr>
        <w:keepNext/>
      </w:pPr>
      <w:r>
        <w:rPr>
          <w:noProof/>
          <w:lang w:eastAsia="en-US"/>
        </w:rPr>
        <w:drawing>
          <wp:inline distT="0" distB="0" distL="0" distR="0" wp14:anchorId="06D34F59" wp14:editId="7397BFF4">
            <wp:extent cx="5943600" cy="3543300"/>
            <wp:effectExtent l="0" t="0" r="0" b="0"/>
            <wp:docPr id="120827502" name="Picture 12082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9F7B527" w14:textId="03B02759" w:rsidR="18BE8FEA" w:rsidRDefault="00C952DD" w:rsidP="00C952DD">
      <w:pPr>
        <w:pStyle w:val="Caption"/>
      </w:pPr>
      <w:bookmarkStart w:id="58" w:name="_Toc180697181"/>
      <w:bookmarkStart w:id="59" w:name="_Toc182967584"/>
      <w:bookmarkStart w:id="60" w:name="_Toc183091306"/>
      <w:r>
        <w:t xml:space="preserve">Figure </w:t>
      </w:r>
      <w:r w:rsidR="00626CE8">
        <w:fldChar w:fldCharType="begin"/>
      </w:r>
      <w:r w:rsidR="00626CE8">
        <w:instrText xml:space="preserve"> SEQ Figure \* ARABIC </w:instrText>
      </w:r>
      <w:r w:rsidR="00626CE8">
        <w:fldChar w:fldCharType="separate"/>
      </w:r>
      <w:r w:rsidR="00626CE8">
        <w:rPr>
          <w:noProof/>
        </w:rPr>
        <w:t>17</w:t>
      </w:r>
      <w:r w:rsidR="00626CE8">
        <w:rPr>
          <w:noProof/>
        </w:rPr>
        <w:fldChar w:fldCharType="end"/>
      </w:r>
      <w:r>
        <w:t>: Works_at Relationship</w:t>
      </w:r>
      <w:bookmarkEnd w:id="58"/>
      <w:bookmarkEnd w:id="59"/>
      <w:bookmarkEnd w:id="60"/>
    </w:p>
    <w:p w14:paraId="2EED8F2E" w14:textId="77777777" w:rsidR="18BE8FEA" w:rsidRDefault="18BE8FEA" w:rsidP="00832FE6">
      <w:pPr>
        <w:spacing w:line="240" w:lineRule="auto"/>
        <w:rPr>
          <w:rFonts w:ascii="Times New Roman" w:eastAsia="Times New Roman" w:hAnsi="Times New Roman" w:cs="Times New Roman"/>
          <w:color w:val="000000" w:themeColor="text1"/>
          <w:sz w:val="22"/>
          <w:szCs w:val="22"/>
        </w:rPr>
      </w:pPr>
      <w:r w:rsidRPr="7CF7F936">
        <w:rPr>
          <w:rFonts w:ascii="Times New Roman" w:eastAsia="Times New Roman" w:hAnsi="Times New Roman" w:cs="Times New Roman"/>
          <w:color w:val="000000" w:themeColor="text1"/>
          <w:sz w:val="22"/>
          <w:szCs w:val="22"/>
        </w:rPr>
        <w:t xml:space="preserve">The </w:t>
      </w:r>
      <w:r w:rsidRPr="7CF7F936">
        <w:rPr>
          <w:rFonts w:ascii="Times New Roman" w:eastAsia="Times New Roman" w:hAnsi="Times New Roman" w:cs="Times New Roman"/>
          <w:b/>
          <w:bCs/>
          <w:color w:val="000000" w:themeColor="text1"/>
          <w:sz w:val="22"/>
          <w:szCs w:val="22"/>
        </w:rPr>
        <w:t>Works at</w:t>
      </w:r>
      <w:r w:rsidRPr="7CF7F936">
        <w:rPr>
          <w:rFonts w:ascii="Times New Roman" w:eastAsia="Times New Roman" w:hAnsi="Times New Roman" w:cs="Times New Roman"/>
          <w:color w:val="000000" w:themeColor="text1"/>
          <w:sz w:val="22"/>
          <w:szCs w:val="22"/>
        </w:rPr>
        <w:t xml:space="preserve"> relationship involves the </w:t>
      </w:r>
      <w:r w:rsidRPr="7CF7F936">
        <w:rPr>
          <w:rFonts w:ascii="Times New Roman" w:eastAsia="Times New Roman" w:hAnsi="Times New Roman" w:cs="Times New Roman"/>
          <w:b/>
          <w:bCs/>
          <w:color w:val="000000" w:themeColor="text1"/>
          <w:sz w:val="22"/>
          <w:szCs w:val="22"/>
        </w:rPr>
        <w:t>Staff</w:t>
      </w:r>
      <w:r w:rsidRPr="7CF7F936">
        <w:rPr>
          <w:rFonts w:ascii="Times New Roman" w:eastAsia="Times New Roman" w:hAnsi="Times New Roman" w:cs="Times New Roman"/>
          <w:color w:val="000000" w:themeColor="text1"/>
          <w:sz w:val="22"/>
          <w:szCs w:val="22"/>
        </w:rPr>
        <w:t xml:space="preserve"> and </w:t>
      </w:r>
      <w:r w:rsidRPr="7CF7F936">
        <w:rPr>
          <w:rFonts w:ascii="Times New Roman" w:eastAsia="Times New Roman" w:hAnsi="Times New Roman" w:cs="Times New Roman"/>
          <w:b/>
          <w:bCs/>
          <w:color w:val="000000" w:themeColor="text1"/>
          <w:sz w:val="22"/>
          <w:szCs w:val="22"/>
        </w:rPr>
        <w:t>Library</w:t>
      </w:r>
      <w:r w:rsidRPr="7CF7F936">
        <w:rPr>
          <w:rFonts w:ascii="Times New Roman" w:eastAsia="Times New Roman" w:hAnsi="Times New Roman" w:cs="Times New Roman"/>
          <w:color w:val="000000" w:themeColor="text1"/>
          <w:sz w:val="22"/>
          <w:szCs w:val="22"/>
        </w:rPr>
        <w:t xml:space="preserve"> entities. The cardinality on the Staff side is (1,1), meaning that each staff member must work at exactly one library branch. On the Library side, the cardinality is (1,N), indicating that a single branch can have multiple staff members working there. This relationship's cardinality ensures that every branch has at least one staff member, and each staff member is uniquely tied to one branch. This relationship has one attribute </w:t>
      </w:r>
      <w:r w:rsidRPr="7CF7F936">
        <w:rPr>
          <w:rFonts w:ascii="Times New Roman" w:eastAsia="Times New Roman" w:hAnsi="Times New Roman" w:cs="Times New Roman"/>
          <w:b/>
          <w:bCs/>
          <w:color w:val="000000" w:themeColor="text1"/>
          <w:sz w:val="22"/>
          <w:szCs w:val="22"/>
        </w:rPr>
        <w:t>Working Hours</w:t>
      </w:r>
      <w:r w:rsidRPr="7CF7F936">
        <w:rPr>
          <w:rFonts w:ascii="Times New Roman" w:eastAsia="Times New Roman" w:hAnsi="Times New Roman" w:cs="Times New Roman"/>
          <w:color w:val="000000" w:themeColor="text1"/>
          <w:sz w:val="22"/>
          <w:szCs w:val="22"/>
        </w:rPr>
        <w:t xml:space="preserve"> to keep track of the number of hours a staff has been working.</w:t>
      </w:r>
    </w:p>
    <w:p w14:paraId="6A9AB4D8" w14:textId="77777777" w:rsidR="7CF7F936" w:rsidRDefault="7CF7F936" w:rsidP="7CF7F936">
      <w:pPr>
        <w:rPr>
          <w:rFonts w:ascii="Times New Roman" w:eastAsia="Times New Roman" w:hAnsi="Times New Roman" w:cs="Times New Roman"/>
          <w:color w:val="000000" w:themeColor="text1"/>
          <w:sz w:val="22"/>
          <w:szCs w:val="22"/>
        </w:rPr>
      </w:pPr>
    </w:p>
    <w:p w14:paraId="4C18BA34" w14:textId="77777777" w:rsidR="2BFB57F6" w:rsidRPr="0088512D" w:rsidRDefault="2BFB57F6" w:rsidP="7CF7F936">
      <w:pPr>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7.2.5 Supplies:</w:t>
      </w:r>
    </w:p>
    <w:p w14:paraId="6BAC40C5" w14:textId="77777777" w:rsidR="00C952DD" w:rsidRDefault="2BFB57F6" w:rsidP="00C952DD">
      <w:pPr>
        <w:keepNext/>
      </w:pPr>
      <w:r>
        <w:rPr>
          <w:noProof/>
          <w:lang w:eastAsia="en-US"/>
        </w:rPr>
        <w:drawing>
          <wp:inline distT="0" distB="0" distL="0" distR="0" wp14:anchorId="1FABDD71" wp14:editId="1F5AFDD0">
            <wp:extent cx="2616335" cy="1873346"/>
            <wp:effectExtent l="0" t="0" r="0" b="0"/>
            <wp:docPr id="1056377431" name="Picture 105637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616335" cy="1873346"/>
                    </a:xfrm>
                    <a:prstGeom prst="rect">
                      <a:avLst/>
                    </a:prstGeom>
                  </pic:spPr>
                </pic:pic>
              </a:graphicData>
            </a:graphic>
          </wp:inline>
        </w:drawing>
      </w:r>
    </w:p>
    <w:p w14:paraId="4A3DA447" w14:textId="338367B0" w:rsidR="2BFB57F6" w:rsidRDefault="00C952DD" w:rsidP="00C952DD">
      <w:pPr>
        <w:pStyle w:val="Caption"/>
      </w:pPr>
      <w:bookmarkStart w:id="61" w:name="_Toc180697182"/>
      <w:bookmarkStart w:id="62" w:name="_Toc182967585"/>
      <w:bookmarkStart w:id="63" w:name="_Toc183091307"/>
      <w:r>
        <w:t xml:space="preserve">Figure </w:t>
      </w:r>
      <w:r w:rsidR="00626CE8">
        <w:fldChar w:fldCharType="begin"/>
      </w:r>
      <w:r w:rsidR="00626CE8">
        <w:instrText xml:space="preserve"> SEQ Figure \* ARABIC </w:instrText>
      </w:r>
      <w:r w:rsidR="00626CE8">
        <w:fldChar w:fldCharType="separate"/>
      </w:r>
      <w:r w:rsidR="00626CE8">
        <w:rPr>
          <w:noProof/>
        </w:rPr>
        <w:t>18</w:t>
      </w:r>
      <w:r w:rsidR="00626CE8">
        <w:rPr>
          <w:noProof/>
        </w:rPr>
        <w:fldChar w:fldCharType="end"/>
      </w:r>
      <w:r>
        <w:t>: Supplies</w:t>
      </w:r>
      <w:r w:rsidRPr="00C952DD">
        <w:t xml:space="preserve"> </w:t>
      </w:r>
      <w:r>
        <w:t>Relationship</w:t>
      </w:r>
      <w:bookmarkEnd w:id="61"/>
      <w:bookmarkEnd w:id="62"/>
      <w:bookmarkEnd w:id="63"/>
    </w:p>
    <w:p w14:paraId="39D4020C" w14:textId="77777777" w:rsidR="2BFB57F6" w:rsidRDefault="2BFB57F6" w:rsidP="00832FE6">
      <w:pPr>
        <w:spacing w:line="240" w:lineRule="auto"/>
      </w:pPr>
      <w:r w:rsidRPr="7CF7F936">
        <w:rPr>
          <w:rFonts w:ascii="Times New Roman" w:eastAsia="Times New Roman" w:hAnsi="Times New Roman" w:cs="Times New Roman"/>
          <w:sz w:val="22"/>
          <w:szCs w:val="22"/>
        </w:rPr>
        <w:t xml:space="preserve">The </w:t>
      </w:r>
      <w:r w:rsidRPr="7CF7F936">
        <w:rPr>
          <w:rFonts w:ascii="Times New Roman" w:eastAsia="Times New Roman" w:hAnsi="Times New Roman" w:cs="Times New Roman"/>
          <w:b/>
          <w:bCs/>
          <w:sz w:val="22"/>
          <w:szCs w:val="22"/>
        </w:rPr>
        <w:t>Supplies</w:t>
      </w:r>
      <w:r w:rsidRPr="7CF7F936">
        <w:rPr>
          <w:rFonts w:ascii="Times New Roman" w:eastAsia="Times New Roman" w:hAnsi="Times New Roman" w:cs="Times New Roman"/>
          <w:sz w:val="22"/>
          <w:szCs w:val="22"/>
        </w:rPr>
        <w:t xml:space="preserve"> relationship connects </w:t>
      </w:r>
      <w:r w:rsidRPr="7CF7F936">
        <w:rPr>
          <w:rFonts w:ascii="Times New Roman" w:eastAsia="Times New Roman" w:hAnsi="Times New Roman" w:cs="Times New Roman"/>
          <w:b/>
          <w:bCs/>
          <w:sz w:val="22"/>
          <w:szCs w:val="22"/>
        </w:rPr>
        <w:t>Items</w:t>
      </w:r>
      <w:r w:rsidRPr="7CF7F936">
        <w:rPr>
          <w:rFonts w:ascii="Times New Roman" w:eastAsia="Times New Roman" w:hAnsi="Times New Roman" w:cs="Times New Roman"/>
          <w:sz w:val="22"/>
          <w:szCs w:val="22"/>
        </w:rPr>
        <w:t xml:space="preserve"> and </w:t>
      </w:r>
      <w:r w:rsidRPr="7CF7F936">
        <w:rPr>
          <w:rFonts w:ascii="Times New Roman" w:eastAsia="Times New Roman" w:hAnsi="Times New Roman" w:cs="Times New Roman"/>
          <w:b/>
          <w:bCs/>
          <w:sz w:val="22"/>
          <w:szCs w:val="22"/>
        </w:rPr>
        <w:t>Suppliers</w:t>
      </w:r>
      <w:r w:rsidRPr="7CF7F936">
        <w:rPr>
          <w:rFonts w:ascii="Times New Roman" w:eastAsia="Times New Roman" w:hAnsi="Times New Roman" w:cs="Times New Roman"/>
          <w:sz w:val="22"/>
          <w:szCs w:val="22"/>
        </w:rPr>
        <w:t>. The cardinality on the supplier side is (0,N), indicating that a supplier may provide many different items, but not all suppliers are required to supply items. On the items' side, the cardinality is (1,1), meaning that each item must be supplied by exactly one supplier.</w:t>
      </w:r>
    </w:p>
    <w:p w14:paraId="155F606D" w14:textId="77777777" w:rsidR="00C952DD" w:rsidRDefault="2BFB57F6" w:rsidP="00C952DD">
      <w:pPr>
        <w:keepNext/>
      </w:pPr>
      <w:r w:rsidRPr="0088512D">
        <w:rPr>
          <w:rFonts w:ascii="Times New Roman" w:eastAsia="Times New Roman" w:hAnsi="Times New Roman" w:cs="Times New Roman"/>
          <w:b/>
          <w:bCs/>
          <w:sz w:val="22"/>
          <w:szCs w:val="22"/>
          <w:u w:val="single"/>
        </w:rPr>
        <w:t>7.2.6 Stores_items:</w:t>
      </w:r>
      <w:r>
        <w:br/>
      </w:r>
      <w:r w:rsidR="698B3AB7">
        <w:rPr>
          <w:noProof/>
          <w:lang w:eastAsia="en-US"/>
        </w:rPr>
        <w:drawing>
          <wp:inline distT="0" distB="0" distL="0" distR="0" wp14:anchorId="00C7CC2A" wp14:editId="0BF01232">
            <wp:extent cx="4489584" cy="2178173"/>
            <wp:effectExtent l="0" t="0" r="0" b="0"/>
            <wp:docPr id="1584986855" name="Picture 158498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489584" cy="2178173"/>
                    </a:xfrm>
                    <a:prstGeom prst="rect">
                      <a:avLst/>
                    </a:prstGeom>
                  </pic:spPr>
                </pic:pic>
              </a:graphicData>
            </a:graphic>
          </wp:inline>
        </w:drawing>
      </w:r>
    </w:p>
    <w:p w14:paraId="0702F5D1" w14:textId="5E89E994" w:rsidR="2BFB57F6" w:rsidRDefault="00C952DD" w:rsidP="00C952DD">
      <w:pPr>
        <w:pStyle w:val="Caption"/>
      </w:pPr>
      <w:bookmarkStart w:id="64" w:name="_Toc180697183"/>
      <w:bookmarkStart w:id="65" w:name="_Toc182967586"/>
      <w:bookmarkStart w:id="66" w:name="_Toc183091308"/>
      <w:r>
        <w:t xml:space="preserve">Figure </w:t>
      </w:r>
      <w:r w:rsidR="00626CE8">
        <w:fldChar w:fldCharType="begin"/>
      </w:r>
      <w:r w:rsidR="00626CE8">
        <w:instrText xml:space="preserve"> SEQ Figure \* ARABIC </w:instrText>
      </w:r>
      <w:r w:rsidR="00626CE8">
        <w:fldChar w:fldCharType="separate"/>
      </w:r>
      <w:r w:rsidR="00626CE8">
        <w:rPr>
          <w:noProof/>
        </w:rPr>
        <w:t>19</w:t>
      </w:r>
      <w:r w:rsidR="00626CE8">
        <w:rPr>
          <w:noProof/>
        </w:rPr>
        <w:fldChar w:fldCharType="end"/>
      </w:r>
      <w:r>
        <w:t>: Stores_items Relationship</w:t>
      </w:r>
      <w:bookmarkEnd w:id="64"/>
      <w:bookmarkEnd w:id="65"/>
      <w:bookmarkEnd w:id="66"/>
    </w:p>
    <w:p w14:paraId="179CF997" w14:textId="77777777" w:rsidR="0EE40B27" w:rsidRDefault="0EE40B27" w:rsidP="00832FE6">
      <w:pPr>
        <w:spacing w:before="240" w:after="240" w:line="240" w:lineRule="auto"/>
        <w:rPr>
          <w:rFonts w:ascii="Times New Roman" w:eastAsia="Times New Roman" w:hAnsi="Times New Roman" w:cs="Times New Roman"/>
          <w:sz w:val="22"/>
          <w:szCs w:val="22"/>
        </w:rPr>
      </w:pPr>
      <w:r w:rsidRPr="7CF7F936">
        <w:rPr>
          <w:rFonts w:ascii="Times New Roman" w:eastAsia="Times New Roman" w:hAnsi="Times New Roman" w:cs="Times New Roman"/>
          <w:sz w:val="22"/>
          <w:szCs w:val="22"/>
        </w:rPr>
        <w:t xml:space="preserve">The </w:t>
      </w:r>
      <w:r w:rsidRPr="7CF7F936">
        <w:rPr>
          <w:rFonts w:ascii="Times New Roman" w:eastAsia="Times New Roman" w:hAnsi="Times New Roman" w:cs="Times New Roman"/>
          <w:b/>
          <w:bCs/>
          <w:sz w:val="22"/>
          <w:szCs w:val="22"/>
        </w:rPr>
        <w:t>stores_items</w:t>
      </w:r>
      <w:r w:rsidRPr="7CF7F936">
        <w:rPr>
          <w:rFonts w:ascii="Times New Roman" w:eastAsia="Times New Roman" w:hAnsi="Times New Roman" w:cs="Times New Roman"/>
          <w:sz w:val="22"/>
          <w:szCs w:val="22"/>
        </w:rPr>
        <w:t xml:space="preserve"> relationship connects </w:t>
      </w:r>
      <w:r w:rsidRPr="7CF7F936">
        <w:rPr>
          <w:rFonts w:ascii="Times New Roman" w:eastAsia="Times New Roman" w:hAnsi="Times New Roman" w:cs="Times New Roman"/>
          <w:b/>
          <w:bCs/>
          <w:sz w:val="22"/>
          <w:szCs w:val="22"/>
        </w:rPr>
        <w:t>Library</w:t>
      </w:r>
      <w:r w:rsidRPr="7CF7F936">
        <w:rPr>
          <w:rFonts w:ascii="Times New Roman" w:eastAsia="Times New Roman" w:hAnsi="Times New Roman" w:cs="Times New Roman"/>
          <w:sz w:val="22"/>
          <w:szCs w:val="22"/>
        </w:rPr>
        <w:t xml:space="preserve"> and </w:t>
      </w:r>
      <w:r w:rsidRPr="7CF7F936">
        <w:rPr>
          <w:rFonts w:ascii="Times New Roman" w:eastAsia="Times New Roman" w:hAnsi="Times New Roman" w:cs="Times New Roman"/>
          <w:b/>
          <w:bCs/>
          <w:sz w:val="22"/>
          <w:szCs w:val="22"/>
        </w:rPr>
        <w:t>Items</w:t>
      </w:r>
      <w:r w:rsidRPr="7CF7F936">
        <w:rPr>
          <w:rFonts w:ascii="Times New Roman" w:eastAsia="Times New Roman" w:hAnsi="Times New Roman" w:cs="Times New Roman"/>
          <w:sz w:val="22"/>
          <w:szCs w:val="22"/>
        </w:rPr>
        <w:t xml:space="preserve">. The cardinality on the </w:t>
      </w:r>
      <w:r w:rsidRPr="7CF7F936">
        <w:rPr>
          <w:rFonts w:ascii="Times New Roman" w:eastAsia="Times New Roman" w:hAnsi="Times New Roman" w:cs="Times New Roman"/>
          <w:b/>
          <w:bCs/>
          <w:sz w:val="22"/>
          <w:szCs w:val="22"/>
        </w:rPr>
        <w:t>Library</w:t>
      </w:r>
      <w:r w:rsidRPr="7CF7F936">
        <w:rPr>
          <w:rFonts w:ascii="Times New Roman" w:eastAsia="Times New Roman" w:hAnsi="Times New Roman" w:cs="Times New Roman"/>
          <w:sz w:val="22"/>
          <w:szCs w:val="22"/>
        </w:rPr>
        <w:t xml:space="preserve"> side is (0,N), meaning that a library branch can store many different items, but some branches may store none. On the </w:t>
      </w:r>
      <w:r w:rsidRPr="7CF7F936">
        <w:rPr>
          <w:rFonts w:ascii="Times New Roman" w:eastAsia="Times New Roman" w:hAnsi="Times New Roman" w:cs="Times New Roman"/>
          <w:b/>
          <w:bCs/>
          <w:sz w:val="22"/>
          <w:szCs w:val="22"/>
        </w:rPr>
        <w:t>Items</w:t>
      </w:r>
      <w:r w:rsidRPr="7CF7F936">
        <w:rPr>
          <w:rFonts w:ascii="Times New Roman" w:eastAsia="Times New Roman" w:hAnsi="Times New Roman" w:cs="Times New Roman"/>
          <w:sz w:val="22"/>
          <w:szCs w:val="22"/>
        </w:rPr>
        <w:t xml:space="preserve"> side, the cardinality is (</w:t>
      </w:r>
      <w:r w:rsidR="00AC716D">
        <w:rPr>
          <w:rFonts w:ascii="Times New Roman" w:eastAsia="Times New Roman" w:hAnsi="Times New Roman" w:cs="Times New Roman"/>
          <w:sz w:val="22"/>
          <w:szCs w:val="22"/>
        </w:rPr>
        <w:t>0</w:t>
      </w:r>
      <w:r w:rsidRPr="7CF7F936">
        <w:rPr>
          <w:rFonts w:ascii="Times New Roman" w:eastAsia="Times New Roman" w:hAnsi="Times New Roman" w:cs="Times New Roman"/>
          <w:sz w:val="22"/>
          <w:szCs w:val="22"/>
        </w:rPr>
        <w:t xml:space="preserve">,N), indicating that each item </w:t>
      </w:r>
      <w:r w:rsidR="00AC716D">
        <w:rPr>
          <w:rFonts w:ascii="Times New Roman" w:eastAsia="Times New Roman" w:hAnsi="Times New Roman" w:cs="Times New Roman"/>
          <w:sz w:val="22"/>
          <w:szCs w:val="22"/>
        </w:rPr>
        <w:t>is</w:t>
      </w:r>
      <w:r w:rsidRPr="7CF7F936">
        <w:rPr>
          <w:rFonts w:ascii="Times New Roman" w:eastAsia="Times New Roman" w:hAnsi="Times New Roman" w:cs="Times New Roman"/>
          <w:sz w:val="22"/>
          <w:szCs w:val="22"/>
        </w:rPr>
        <w:t xml:space="preserve"> stored in at least one library branch but can be stored in multiple branches.</w:t>
      </w:r>
    </w:p>
    <w:p w14:paraId="7C1FE534" w14:textId="77777777" w:rsidR="0EE40B27" w:rsidRDefault="0EE40B27" w:rsidP="00832FE6">
      <w:pPr>
        <w:spacing w:before="240" w:after="240" w:line="240" w:lineRule="auto"/>
        <w:rPr>
          <w:rFonts w:ascii="Times New Roman" w:eastAsia="Times New Roman" w:hAnsi="Times New Roman" w:cs="Times New Roman"/>
          <w:sz w:val="22"/>
          <w:szCs w:val="22"/>
        </w:rPr>
      </w:pPr>
      <w:r w:rsidRPr="7CF7F936">
        <w:rPr>
          <w:rFonts w:ascii="Times New Roman" w:eastAsia="Times New Roman" w:hAnsi="Times New Roman" w:cs="Times New Roman"/>
          <w:sz w:val="22"/>
          <w:szCs w:val="22"/>
        </w:rPr>
        <w:t xml:space="preserve">This relationship includes the attribute </w:t>
      </w:r>
      <w:r w:rsidRPr="7CF7F936">
        <w:rPr>
          <w:rFonts w:ascii="Times New Roman" w:eastAsia="Times New Roman" w:hAnsi="Times New Roman" w:cs="Times New Roman"/>
          <w:b/>
          <w:bCs/>
          <w:sz w:val="22"/>
          <w:szCs w:val="22"/>
        </w:rPr>
        <w:t>Quantity Stored</w:t>
      </w:r>
      <w:r w:rsidRPr="7CF7F936">
        <w:rPr>
          <w:rFonts w:ascii="Times New Roman" w:eastAsia="Times New Roman" w:hAnsi="Times New Roman" w:cs="Times New Roman"/>
          <w:sz w:val="22"/>
          <w:szCs w:val="22"/>
        </w:rPr>
        <w:t xml:space="preserve">, which tracks how many units of a particular item are available at a specific library branch. </w:t>
      </w:r>
    </w:p>
    <w:p w14:paraId="6EA8E370" w14:textId="77777777" w:rsidR="7CF7F936" w:rsidRDefault="7CF7F936" w:rsidP="7CF7F936">
      <w:pPr>
        <w:rPr>
          <w:rFonts w:ascii="Times New Roman" w:eastAsia="Times New Roman" w:hAnsi="Times New Roman" w:cs="Times New Roman"/>
          <w:sz w:val="22"/>
          <w:szCs w:val="22"/>
        </w:rPr>
      </w:pPr>
    </w:p>
    <w:p w14:paraId="1F38AAC9" w14:textId="2F4BD83A" w:rsidR="00A750C6" w:rsidRPr="00AD2BA8" w:rsidRDefault="00AD2BA8" w:rsidP="00AD2BA8">
      <w:pPr>
        <w:keepNext/>
        <w:rPr>
          <w:rFonts w:ascii="Times New Roman" w:eastAsia="Times New Roman" w:hAnsi="Times New Roman" w:cs="Times New Roman"/>
          <w:b/>
          <w:bCs/>
          <w:sz w:val="22"/>
          <w:szCs w:val="22"/>
          <w:u w:val="single"/>
        </w:rPr>
      </w:pPr>
      <w:r>
        <w:rPr>
          <w:rFonts w:ascii="Times New Roman" w:eastAsia="Times New Roman" w:hAnsi="Times New Roman" w:cs="Times New Roman"/>
          <w:b/>
          <w:bCs/>
          <w:sz w:val="22"/>
          <w:szCs w:val="22"/>
          <w:u w:val="single"/>
        </w:rPr>
        <w:t>7.2.7 Borrows</w:t>
      </w:r>
    </w:p>
    <w:p w14:paraId="602A4116" w14:textId="385640E7" w:rsidR="00C952DD" w:rsidRPr="00A750C6" w:rsidRDefault="40DD1BBF" w:rsidP="00A750C6">
      <w:pPr>
        <w:keepNext/>
        <w:rPr>
          <w:rFonts w:ascii="Times New Roman" w:eastAsia="Times New Roman" w:hAnsi="Times New Roman" w:cs="Times New Roman"/>
          <w:b/>
          <w:bCs/>
          <w:sz w:val="22"/>
          <w:szCs w:val="22"/>
          <w:u w:val="single"/>
        </w:rPr>
      </w:pPr>
      <w:r>
        <w:br/>
      </w:r>
      <w:r w:rsidR="00F02754" w:rsidRPr="00F02754">
        <w:rPr>
          <w:rFonts w:ascii="Times New Roman" w:eastAsia="Times New Roman" w:hAnsi="Times New Roman" w:cs="Times New Roman"/>
          <w:b/>
          <w:bCs/>
          <w:noProof/>
          <w:sz w:val="22"/>
          <w:szCs w:val="22"/>
          <w:u w:val="single"/>
          <w:lang w:eastAsia="en-US"/>
        </w:rPr>
        <w:drawing>
          <wp:inline distT="0" distB="0" distL="0" distR="0" wp14:anchorId="6004B62F" wp14:editId="26EAC125">
            <wp:extent cx="3968954" cy="2590933"/>
            <wp:effectExtent l="0" t="0" r="0" b="0"/>
            <wp:docPr id="59121222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12220" name="Picture 1" descr="A diagram of a system&#10;&#10;Description automatically generated"/>
                    <pic:cNvPicPr/>
                  </pic:nvPicPr>
                  <pic:blipFill>
                    <a:blip r:embed="rId45"/>
                    <a:stretch>
                      <a:fillRect/>
                    </a:stretch>
                  </pic:blipFill>
                  <pic:spPr>
                    <a:xfrm>
                      <a:off x="0" y="0"/>
                      <a:ext cx="3968954" cy="2590933"/>
                    </a:xfrm>
                    <a:prstGeom prst="rect">
                      <a:avLst/>
                    </a:prstGeom>
                  </pic:spPr>
                </pic:pic>
              </a:graphicData>
            </a:graphic>
          </wp:inline>
        </w:drawing>
      </w:r>
    </w:p>
    <w:p w14:paraId="500FDD81" w14:textId="6963483B" w:rsidR="40DD1BBF" w:rsidRDefault="00C952DD" w:rsidP="00C952DD">
      <w:pPr>
        <w:pStyle w:val="Caption"/>
      </w:pPr>
      <w:bookmarkStart w:id="67" w:name="_Toc180697184"/>
      <w:bookmarkStart w:id="68" w:name="_Toc182967587"/>
      <w:bookmarkStart w:id="69" w:name="_Toc183091309"/>
      <w:r>
        <w:t xml:space="preserve">Figure </w:t>
      </w:r>
      <w:r w:rsidR="00626CE8">
        <w:fldChar w:fldCharType="begin"/>
      </w:r>
      <w:r w:rsidR="00626CE8">
        <w:instrText xml:space="preserve"> SEQ Figure \* ARABIC </w:instrText>
      </w:r>
      <w:r w:rsidR="00626CE8">
        <w:fldChar w:fldCharType="separate"/>
      </w:r>
      <w:r w:rsidR="00626CE8">
        <w:rPr>
          <w:noProof/>
        </w:rPr>
        <w:t>20</w:t>
      </w:r>
      <w:r w:rsidR="00626CE8">
        <w:rPr>
          <w:noProof/>
        </w:rPr>
        <w:fldChar w:fldCharType="end"/>
      </w:r>
      <w:r>
        <w:t>: Borrows Relationship</w:t>
      </w:r>
      <w:bookmarkEnd w:id="67"/>
      <w:bookmarkEnd w:id="68"/>
      <w:bookmarkEnd w:id="69"/>
    </w:p>
    <w:p w14:paraId="0BB18904" w14:textId="3D24E6DB" w:rsidR="2789D604" w:rsidRPr="00F02754" w:rsidRDefault="2789D604" w:rsidP="00832FE6">
      <w:pPr>
        <w:spacing w:before="240" w:after="240" w:line="240" w:lineRule="auto"/>
        <w:rPr>
          <w:rFonts w:ascii="Times New Roman" w:eastAsia="Times New Roman" w:hAnsi="Times New Roman" w:cs="Times New Roman"/>
          <w:sz w:val="20"/>
          <w:szCs w:val="20"/>
        </w:rPr>
      </w:pPr>
      <w:r w:rsidRPr="7CF7F936">
        <w:rPr>
          <w:rFonts w:ascii="Times New Roman" w:eastAsia="Times New Roman" w:hAnsi="Times New Roman" w:cs="Times New Roman"/>
          <w:sz w:val="22"/>
          <w:szCs w:val="22"/>
        </w:rPr>
        <w:t xml:space="preserve">The </w:t>
      </w:r>
      <w:r w:rsidRPr="7CF7F936">
        <w:rPr>
          <w:rFonts w:ascii="Times New Roman" w:eastAsia="Times New Roman" w:hAnsi="Times New Roman" w:cs="Times New Roman"/>
          <w:b/>
          <w:bCs/>
          <w:sz w:val="22"/>
          <w:szCs w:val="22"/>
        </w:rPr>
        <w:t>borrows</w:t>
      </w:r>
      <w:r w:rsidRPr="7CF7F936">
        <w:rPr>
          <w:rFonts w:ascii="Times New Roman" w:eastAsia="Times New Roman" w:hAnsi="Times New Roman" w:cs="Times New Roman"/>
          <w:sz w:val="22"/>
          <w:szCs w:val="22"/>
        </w:rPr>
        <w:t xml:space="preserve"> relationship connects </w:t>
      </w:r>
      <w:r w:rsidRPr="7CF7F936">
        <w:rPr>
          <w:rFonts w:ascii="Times New Roman" w:eastAsia="Times New Roman" w:hAnsi="Times New Roman" w:cs="Times New Roman"/>
          <w:b/>
          <w:bCs/>
          <w:sz w:val="22"/>
          <w:szCs w:val="22"/>
        </w:rPr>
        <w:t>Customers</w:t>
      </w:r>
      <w:r w:rsidRPr="7CF7F936">
        <w:rPr>
          <w:rFonts w:ascii="Times New Roman" w:eastAsia="Times New Roman" w:hAnsi="Times New Roman" w:cs="Times New Roman"/>
          <w:sz w:val="22"/>
          <w:szCs w:val="22"/>
        </w:rPr>
        <w:t xml:space="preserve"> and </w:t>
      </w:r>
      <w:r w:rsidRPr="7CF7F936">
        <w:rPr>
          <w:rFonts w:ascii="Times New Roman" w:eastAsia="Times New Roman" w:hAnsi="Times New Roman" w:cs="Times New Roman"/>
          <w:b/>
          <w:bCs/>
          <w:sz w:val="22"/>
          <w:szCs w:val="22"/>
        </w:rPr>
        <w:t>Books_for_Rent</w:t>
      </w:r>
      <w:r w:rsidRPr="7CF7F936">
        <w:rPr>
          <w:rFonts w:ascii="Times New Roman" w:eastAsia="Times New Roman" w:hAnsi="Times New Roman" w:cs="Times New Roman"/>
          <w:sz w:val="22"/>
          <w:szCs w:val="22"/>
        </w:rPr>
        <w:t xml:space="preserve">. The cardinality on the </w:t>
      </w:r>
      <w:r w:rsidRPr="7CF7F936">
        <w:rPr>
          <w:rFonts w:ascii="Times New Roman" w:eastAsia="Times New Roman" w:hAnsi="Times New Roman" w:cs="Times New Roman"/>
          <w:b/>
          <w:bCs/>
          <w:sz w:val="22"/>
          <w:szCs w:val="22"/>
        </w:rPr>
        <w:t>Customer</w:t>
      </w:r>
      <w:r w:rsidRPr="7CF7F936">
        <w:rPr>
          <w:rFonts w:ascii="Times New Roman" w:eastAsia="Times New Roman" w:hAnsi="Times New Roman" w:cs="Times New Roman"/>
          <w:sz w:val="22"/>
          <w:szCs w:val="22"/>
        </w:rPr>
        <w:t xml:space="preserve"> side is (0,N), meaning that a customer can borrow many books or may not borrow any at all. On the </w:t>
      </w:r>
      <w:r w:rsidRPr="7CF7F936">
        <w:rPr>
          <w:rFonts w:ascii="Times New Roman" w:eastAsia="Times New Roman" w:hAnsi="Times New Roman" w:cs="Times New Roman"/>
          <w:b/>
          <w:bCs/>
          <w:sz w:val="22"/>
          <w:szCs w:val="22"/>
        </w:rPr>
        <w:t>Books_for_Rent</w:t>
      </w:r>
      <w:r w:rsidRPr="7CF7F936">
        <w:rPr>
          <w:rFonts w:ascii="Times New Roman" w:eastAsia="Times New Roman" w:hAnsi="Times New Roman" w:cs="Times New Roman"/>
          <w:sz w:val="22"/>
          <w:szCs w:val="22"/>
        </w:rPr>
        <w:t xml:space="preserve"> side, the cardinality is (0,</w:t>
      </w:r>
      <w:r w:rsidR="00A942D8">
        <w:rPr>
          <w:rFonts w:ascii="Times New Roman" w:eastAsia="Times New Roman" w:hAnsi="Times New Roman" w:cs="Times New Roman"/>
          <w:sz w:val="22"/>
          <w:szCs w:val="22"/>
        </w:rPr>
        <w:t>1</w:t>
      </w:r>
      <w:r w:rsidRPr="7CF7F936">
        <w:rPr>
          <w:rFonts w:ascii="Times New Roman" w:eastAsia="Times New Roman" w:hAnsi="Times New Roman" w:cs="Times New Roman"/>
          <w:sz w:val="22"/>
          <w:szCs w:val="22"/>
        </w:rPr>
        <w:t xml:space="preserve">), indicating that </w:t>
      </w:r>
      <w:r w:rsidR="00A942D8">
        <w:rPr>
          <w:rFonts w:ascii="Times New Roman" w:eastAsia="Times New Roman" w:hAnsi="Times New Roman" w:cs="Times New Roman"/>
          <w:sz w:val="22"/>
          <w:szCs w:val="22"/>
        </w:rPr>
        <w:t>only one customer can borrow a book</w:t>
      </w:r>
      <w:r w:rsidRPr="7CF7F936">
        <w:rPr>
          <w:rFonts w:ascii="Times New Roman" w:eastAsia="Times New Roman" w:hAnsi="Times New Roman" w:cs="Times New Roman"/>
          <w:sz w:val="22"/>
          <w:szCs w:val="22"/>
        </w:rPr>
        <w:t xml:space="preserve"> </w:t>
      </w:r>
      <w:r w:rsidR="00A942D8">
        <w:rPr>
          <w:rFonts w:ascii="Times New Roman" w:eastAsia="Times New Roman" w:hAnsi="Times New Roman" w:cs="Times New Roman"/>
          <w:sz w:val="22"/>
          <w:szCs w:val="22"/>
        </w:rPr>
        <w:t>at a</w:t>
      </w:r>
      <w:r w:rsidRPr="7CF7F936">
        <w:rPr>
          <w:rFonts w:ascii="Times New Roman" w:eastAsia="Times New Roman" w:hAnsi="Times New Roman" w:cs="Times New Roman"/>
          <w:sz w:val="22"/>
          <w:szCs w:val="22"/>
        </w:rPr>
        <w:t xml:space="preserve"> time or may not be borrowed at all. This relationship includes </w:t>
      </w:r>
      <w:r w:rsidR="00A036BE">
        <w:rPr>
          <w:rFonts w:ascii="Times New Roman" w:eastAsia="Times New Roman" w:hAnsi="Times New Roman" w:cs="Times New Roman"/>
          <w:sz w:val="22"/>
          <w:szCs w:val="22"/>
        </w:rPr>
        <w:t xml:space="preserve">one </w:t>
      </w:r>
      <w:r w:rsidRPr="7CF7F936">
        <w:rPr>
          <w:rFonts w:ascii="Times New Roman" w:eastAsia="Times New Roman" w:hAnsi="Times New Roman" w:cs="Times New Roman"/>
          <w:sz w:val="22"/>
          <w:szCs w:val="22"/>
        </w:rPr>
        <w:t>key attribute</w:t>
      </w:r>
      <w:r w:rsidR="00A036BE">
        <w:rPr>
          <w:rFonts w:ascii="Times New Roman" w:eastAsia="Times New Roman" w:hAnsi="Times New Roman" w:cs="Times New Roman"/>
          <w:sz w:val="22"/>
          <w:szCs w:val="22"/>
        </w:rPr>
        <w:t>:</w:t>
      </w:r>
      <w:r w:rsidRPr="7CF7F936">
        <w:rPr>
          <w:rFonts w:ascii="Times New Roman" w:eastAsia="Times New Roman" w:hAnsi="Times New Roman" w:cs="Times New Roman"/>
          <w:sz w:val="22"/>
          <w:szCs w:val="22"/>
        </w:rPr>
        <w:t xml:space="preserve"> </w:t>
      </w:r>
      <w:r w:rsidRPr="7CF7F936">
        <w:rPr>
          <w:rFonts w:ascii="Times New Roman" w:eastAsia="Times New Roman" w:hAnsi="Times New Roman" w:cs="Times New Roman"/>
          <w:b/>
          <w:bCs/>
          <w:sz w:val="22"/>
          <w:szCs w:val="22"/>
        </w:rPr>
        <w:t>DateOut</w:t>
      </w:r>
      <w:r w:rsidRPr="7CF7F936">
        <w:rPr>
          <w:rFonts w:ascii="Times New Roman" w:eastAsia="Times New Roman" w:hAnsi="Times New Roman" w:cs="Times New Roman"/>
          <w:sz w:val="22"/>
          <w:szCs w:val="22"/>
        </w:rPr>
        <w:t>, which records when the book was borrowed</w:t>
      </w:r>
      <w:r w:rsidR="00A036BE">
        <w:rPr>
          <w:rFonts w:ascii="Times New Roman" w:eastAsia="Times New Roman" w:hAnsi="Times New Roman" w:cs="Times New Roman"/>
          <w:sz w:val="22"/>
          <w:szCs w:val="22"/>
        </w:rPr>
        <w:t xml:space="preserve">. </w:t>
      </w:r>
      <w:r w:rsidRPr="7CF7F936">
        <w:rPr>
          <w:rFonts w:ascii="Times New Roman" w:eastAsia="Times New Roman" w:hAnsi="Times New Roman" w:cs="Times New Roman"/>
          <w:b/>
          <w:bCs/>
          <w:sz w:val="22"/>
          <w:szCs w:val="22"/>
        </w:rPr>
        <w:t>DueDate</w:t>
      </w:r>
      <w:r w:rsidR="00E52FC2">
        <w:rPr>
          <w:rFonts w:ascii="Times New Roman" w:eastAsia="Times New Roman" w:hAnsi="Times New Roman" w:cs="Times New Roman"/>
          <w:sz w:val="22"/>
          <w:szCs w:val="22"/>
        </w:rPr>
        <w:t xml:space="preserve"> </w:t>
      </w:r>
      <w:r w:rsidRPr="7CF7F936">
        <w:rPr>
          <w:rFonts w:ascii="Times New Roman" w:eastAsia="Times New Roman" w:hAnsi="Times New Roman" w:cs="Times New Roman"/>
          <w:sz w:val="22"/>
          <w:szCs w:val="22"/>
        </w:rPr>
        <w:t>indicat</w:t>
      </w:r>
      <w:r w:rsidR="00E52FC2">
        <w:rPr>
          <w:rFonts w:ascii="Times New Roman" w:eastAsia="Times New Roman" w:hAnsi="Times New Roman" w:cs="Times New Roman"/>
          <w:sz w:val="22"/>
          <w:szCs w:val="22"/>
        </w:rPr>
        <w:t xml:space="preserve">es </w:t>
      </w:r>
      <w:r w:rsidRPr="7CF7F936">
        <w:rPr>
          <w:rFonts w:ascii="Times New Roman" w:eastAsia="Times New Roman" w:hAnsi="Times New Roman" w:cs="Times New Roman"/>
          <w:sz w:val="22"/>
          <w:szCs w:val="22"/>
        </w:rPr>
        <w:t xml:space="preserve">when the book is expected to be returned, </w:t>
      </w:r>
      <w:r w:rsidRPr="7CF7F936">
        <w:rPr>
          <w:rFonts w:ascii="Times New Roman" w:eastAsia="Times New Roman" w:hAnsi="Times New Roman" w:cs="Times New Roman"/>
          <w:b/>
          <w:bCs/>
          <w:sz w:val="22"/>
          <w:szCs w:val="22"/>
        </w:rPr>
        <w:t>Penalty</w:t>
      </w:r>
      <w:r w:rsidR="00E52FC2">
        <w:rPr>
          <w:rFonts w:ascii="Times New Roman" w:eastAsia="Times New Roman" w:hAnsi="Times New Roman" w:cs="Times New Roman"/>
          <w:sz w:val="22"/>
          <w:szCs w:val="22"/>
        </w:rPr>
        <w:t xml:space="preserve"> </w:t>
      </w:r>
      <w:r w:rsidRPr="7CF7F936">
        <w:rPr>
          <w:rFonts w:ascii="Times New Roman" w:eastAsia="Times New Roman" w:hAnsi="Times New Roman" w:cs="Times New Roman"/>
          <w:sz w:val="22"/>
          <w:szCs w:val="22"/>
        </w:rPr>
        <w:t>which tracks any fines incurred for late returns</w:t>
      </w:r>
      <w:r w:rsidR="00F02754">
        <w:rPr>
          <w:rFonts w:ascii="Times New Roman" w:eastAsia="Times New Roman" w:hAnsi="Times New Roman" w:cs="Times New Roman"/>
          <w:sz w:val="22"/>
          <w:szCs w:val="22"/>
        </w:rPr>
        <w:t xml:space="preserve">, and </w:t>
      </w:r>
      <w:r w:rsidR="00F02754" w:rsidRPr="00F02754">
        <w:rPr>
          <w:rFonts w:ascii="Times New Roman" w:eastAsia="Times New Roman" w:hAnsi="Times New Roman" w:cs="Times New Roman"/>
          <w:b/>
          <w:bCs/>
          <w:sz w:val="22"/>
          <w:szCs w:val="22"/>
        </w:rPr>
        <w:t>Status</w:t>
      </w:r>
      <w:r w:rsidR="00F02754">
        <w:rPr>
          <w:rFonts w:ascii="Times New Roman" w:eastAsia="Times New Roman" w:hAnsi="Times New Roman" w:cs="Times New Roman"/>
          <w:b/>
          <w:bCs/>
          <w:sz w:val="22"/>
          <w:szCs w:val="22"/>
        </w:rPr>
        <w:t xml:space="preserve"> </w:t>
      </w:r>
      <w:r w:rsidR="00F02754" w:rsidRPr="00F02754">
        <w:rPr>
          <w:rFonts w:ascii="Times New Roman" w:eastAsia="Times New Roman" w:hAnsi="Times New Roman" w:cs="Times New Roman"/>
          <w:sz w:val="22"/>
          <w:szCs w:val="22"/>
        </w:rPr>
        <w:t xml:space="preserve">which indicates whether the book is </w:t>
      </w:r>
      <w:r w:rsidR="00A663F5">
        <w:rPr>
          <w:rFonts w:ascii="Times New Roman" w:eastAsia="Times New Roman" w:hAnsi="Times New Roman" w:cs="Times New Roman"/>
          <w:sz w:val="22"/>
          <w:szCs w:val="22"/>
        </w:rPr>
        <w:t xml:space="preserve">still </w:t>
      </w:r>
      <w:r w:rsidR="00F02754" w:rsidRPr="00F02754">
        <w:rPr>
          <w:rFonts w:ascii="Times New Roman" w:eastAsia="Times New Roman" w:hAnsi="Times New Roman" w:cs="Times New Roman"/>
          <w:sz w:val="22"/>
          <w:szCs w:val="22"/>
        </w:rPr>
        <w:t>borrowed or returned to the library.</w:t>
      </w:r>
    </w:p>
    <w:p w14:paraId="34E20830" w14:textId="77777777" w:rsidR="2789D604" w:rsidRPr="0088512D" w:rsidRDefault="2789D604" w:rsidP="7CF7F936">
      <w:pPr>
        <w:spacing w:before="240" w:after="240"/>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7.2.8 publishes:</w:t>
      </w:r>
    </w:p>
    <w:p w14:paraId="5E60F9F2" w14:textId="77777777" w:rsidR="00C952DD" w:rsidRDefault="2789D604" w:rsidP="00C952DD">
      <w:pPr>
        <w:keepNext/>
        <w:spacing w:before="240" w:after="240"/>
      </w:pPr>
      <w:r>
        <w:rPr>
          <w:noProof/>
          <w:lang w:eastAsia="en-US"/>
        </w:rPr>
        <w:drawing>
          <wp:inline distT="0" distB="0" distL="0" distR="0" wp14:anchorId="0972264F" wp14:editId="7B345C5E">
            <wp:extent cx="1835244" cy="1073205"/>
            <wp:effectExtent l="0" t="0" r="0" b="0"/>
            <wp:docPr id="1426400842" name="Picture 142640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35244" cy="1073205"/>
                    </a:xfrm>
                    <a:prstGeom prst="rect">
                      <a:avLst/>
                    </a:prstGeom>
                  </pic:spPr>
                </pic:pic>
              </a:graphicData>
            </a:graphic>
          </wp:inline>
        </w:drawing>
      </w:r>
    </w:p>
    <w:p w14:paraId="496190F4" w14:textId="7F19E2E8" w:rsidR="2789D604" w:rsidRDefault="00C952DD" w:rsidP="00C952DD">
      <w:pPr>
        <w:pStyle w:val="Caption"/>
      </w:pPr>
      <w:bookmarkStart w:id="70" w:name="_Toc180697185"/>
      <w:bookmarkStart w:id="71" w:name="_Toc182967588"/>
      <w:bookmarkStart w:id="72" w:name="_Toc183091310"/>
      <w:r>
        <w:t xml:space="preserve">Figure </w:t>
      </w:r>
      <w:r w:rsidR="00626CE8">
        <w:fldChar w:fldCharType="begin"/>
      </w:r>
      <w:r w:rsidR="00626CE8">
        <w:instrText xml:space="preserve"> SEQ Figure \* ARABIC </w:instrText>
      </w:r>
      <w:r w:rsidR="00626CE8">
        <w:fldChar w:fldCharType="separate"/>
      </w:r>
      <w:r w:rsidR="00626CE8">
        <w:rPr>
          <w:noProof/>
        </w:rPr>
        <w:t>21</w:t>
      </w:r>
      <w:r w:rsidR="00626CE8">
        <w:rPr>
          <w:noProof/>
        </w:rPr>
        <w:fldChar w:fldCharType="end"/>
      </w:r>
      <w:r>
        <w:t>: Publishes Relationship</w:t>
      </w:r>
      <w:bookmarkEnd w:id="70"/>
      <w:bookmarkEnd w:id="71"/>
      <w:bookmarkEnd w:id="72"/>
    </w:p>
    <w:p w14:paraId="3F02CAE4" w14:textId="77777777" w:rsidR="522981D8" w:rsidRDefault="522981D8" w:rsidP="00832FE6">
      <w:pPr>
        <w:spacing w:before="240" w:after="240" w:line="240" w:lineRule="auto"/>
        <w:rPr>
          <w:rFonts w:ascii="Times New Roman" w:eastAsia="Times New Roman" w:hAnsi="Times New Roman" w:cs="Times New Roman"/>
          <w:sz w:val="20"/>
          <w:szCs w:val="20"/>
        </w:rPr>
      </w:pPr>
      <w:r w:rsidRPr="7CF7F936">
        <w:rPr>
          <w:rFonts w:ascii="Times New Roman" w:eastAsia="Times New Roman" w:hAnsi="Times New Roman" w:cs="Times New Roman"/>
          <w:sz w:val="22"/>
          <w:szCs w:val="22"/>
        </w:rPr>
        <w:t xml:space="preserve">The </w:t>
      </w:r>
      <w:r w:rsidRPr="7CF7F936">
        <w:rPr>
          <w:rFonts w:ascii="Times New Roman" w:eastAsia="Times New Roman" w:hAnsi="Times New Roman" w:cs="Times New Roman"/>
          <w:b/>
          <w:bCs/>
          <w:sz w:val="22"/>
          <w:szCs w:val="22"/>
        </w:rPr>
        <w:t>publishes</w:t>
      </w:r>
      <w:r w:rsidRPr="7CF7F936">
        <w:rPr>
          <w:rFonts w:ascii="Times New Roman" w:eastAsia="Times New Roman" w:hAnsi="Times New Roman" w:cs="Times New Roman"/>
          <w:sz w:val="22"/>
          <w:szCs w:val="22"/>
        </w:rPr>
        <w:t xml:space="preserve"> relationship connects </w:t>
      </w:r>
      <w:r w:rsidRPr="7CF7F936">
        <w:rPr>
          <w:rFonts w:ascii="Times New Roman" w:eastAsia="Times New Roman" w:hAnsi="Times New Roman" w:cs="Times New Roman"/>
          <w:b/>
          <w:bCs/>
          <w:sz w:val="22"/>
          <w:szCs w:val="22"/>
        </w:rPr>
        <w:t>Publisher</w:t>
      </w:r>
      <w:r w:rsidRPr="7CF7F936">
        <w:rPr>
          <w:rFonts w:ascii="Times New Roman" w:eastAsia="Times New Roman" w:hAnsi="Times New Roman" w:cs="Times New Roman"/>
          <w:sz w:val="22"/>
          <w:szCs w:val="22"/>
        </w:rPr>
        <w:t xml:space="preserve"> with </w:t>
      </w:r>
      <w:r w:rsidRPr="7CF7F936">
        <w:rPr>
          <w:rFonts w:ascii="Times New Roman" w:eastAsia="Times New Roman" w:hAnsi="Times New Roman" w:cs="Times New Roman"/>
          <w:b/>
          <w:bCs/>
          <w:sz w:val="22"/>
          <w:szCs w:val="22"/>
        </w:rPr>
        <w:t>Books_for_Sale</w:t>
      </w:r>
      <w:r w:rsidR="00AC02E2">
        <w:rPr>
          <w:rFonts w:ascii="Times New Roman" w:eastAsia="Times New Roman" w:hAnsi="Times New Roman" w:cs="Times New Roman"/>
          <w:b/>
          <w:bCs/>
          <w:sz w:val="22"/>
          <w:szCs w:val="22"/>
        </w:rPr>
        <w:t xml:space="preserve"> </w:t>
      </w:r>
      <w:r w:rsidR="00AC02E2">
        <w:rPr>
          <w:rFonts w:ascii="Times New Roman" w:eastAsia="Times New Roman" w:hAnsi="Times New Roman" w:cs="Times New Roman"/>
          <w:sz w:val="22"/>
          <w:szCs w:val="22"/>
        </w:rPr>
        <w:t>at a side</w:t>
      </w:r>
      <w:r w:rsidRPr="7CF7F936">
        <w:rPr>
          <w:rFonts w:ascii="Times New Roman" w:eastAsia="Times New Roman" w:hAnsi="Times New Roman" w:cs="Times New Roman"/>
          <w:sz w:val="22"/>
          <w:szCs w:val="22"/>
        </w:rPr>
        <w:t xml:space="preserve"> and </w:t>
      </w:r>
      <w:r w:rsidR="00AC02E2" w:rsidRPr="00AC02E2">
        <w:rPr>
          <w:rFonts w:ascii="Times New Roman" w:eastAsia="Times New Roman" w:hAnsi="Times New Roman" w:cs="Times New Roman"/>
          <w:b/>
          <w:bCs/>
          <w:sz w:val="22"/>
          <w:szCs w:val="22"/>
        </w:rPr>
        <w:t>Publisher</w:t>
      </w:r>
      <w:r w:rsidR="00AC02E2">
        <w:rPr>
          <w:rFonts w:ascii="Times New Roman" w:eastAsia="Times New Roman" w:hAnsi="Times New Roman" w:cs="Times New Roman"/>
          <w:sz w:val="22"/>
          <w:szCs w:val="22"/>
        </w:rPr>
        <w:t xml:space="preserve"> with </w:t>
      </w:r>
      <w:r w:rsidRPr="7CF7F936">
        <w:rPr>
          <w:rFonts w:ascii="Times New Roman" w:eastAsia="Times New Roman" w:hAnsi="Times New Roman" w:cs="Times New Roman"/>
          <w:b/>
          <w:bCs/>
          <w:sz w:val="22"/>
          <w:szCs w:val="22"/>
        </w:rPr>
        <w:t>Books_for_Rent</w:t>
      </w:r>
      <w:r w:rsidR="00AC02E2">
        <w:rPr>
          <w:rFonts w:ascii="Times New Roman" w:eastAsia="Times New Roman" w:hAnsi="Times New Roman" w:cs="Times New Roman"/>
          <w:b/>
          <w:bCs/>
          <w:sz w:val="22"/>
          <w:szCs w:val="22"/>
        </w:rPr>
        <w:t xml:space="preserve"> </w:t>
      </w:r>
      <w:r w:rsidR="00AC02E2" w:rsidRPr="00AC02E2">
        <w:rPr>
          <w:rFonts w:ascii="Times New Roman" w:eastAsia="Times New Roman" w:hAnsi="Times New Roman" w:cs="Times New Roman"/>
          <w:sz w:val="22"/>
          <w:szCs w:val="22"/>
        </w:rPr>
        <w:t>at another side</w:t>
      </w:r>
      <w:r w:rsidRPr="7CF7F936">
        <w:rPr>
          <w:rFonts w:ascii="Times New Roman" w:eastAsia="Times New Roman" w:hAnsi="Times New Roman" w:cs="Times New Roman"/>
          <w:sz w:val="22"/>
          <w:szCs w:val="22"/>
        </w:rPr>
        <w:t xml:space="preserve">. The cardinality on the </w:t>
      </w:r>
      <w:r w:rsidRPr="7CF7F936">
        <w:rPr>
          <w:rFonts w:ascii="Times New Roman" w:eastAsia="Times New Roman" w:hAnsi="Times New Roman" w:cs="Times New Roman"/>
          <w:b/>
          <w:bCs/>
          <w:sz w:val="22"/>
          <w:szCs w:val="22"/>
        </w:rPr>
        <w:t>Publisher</w:t>
      </w:r>
      <w:r w:rsidRPr="7CF7F936">
        <w:rPr>
          <w:rFonts w:ascii="Times New Roman" w:eastAsia="Times New Roman" w:hAnsi="Times New Roman" w:cs="Times New Roman"/>
          <w:sz w:val="22"/>
          <w:szCs w:val="22"/>
        </w:rPr>
        <w:t xml:space="preserve"> side is (0,N), indicating that a publisher may publish many different books or may not publish any. On the </w:t>
      </w:r>
      <w:r w:rsidRPr="7CF7F936">
        <w:rPr>
          <w:rFonts w:ascii="Times New Roman" w:eastAsia="Times New Roman" w:hAnsi="Times New Roman" w:cs="Times New Roman"/>
          <w:b/>
          <w:bCs/>
          <w:sz w:val="22"/>
          <w:szCs w:val="22"/>
        </w:rPr>
        <w:t>Books_for_Sale</w:t>
      </w:r>
      <w:r w:rsidRPr="7CF7F936">
        <w:rPr>
          <w:rFonts w:ascii="Times New Roman" w:eastAsia="Times New Roman" w:hAnsi="Times New Roman" w:cs="Times New Roman"/>
          <w:sz w:val="22"/>
          <w:szCs w:val="22"/>
        </w:rPr>
        <w:t xml:space="preserve"> and </w:t>
      </w:r>
      <w:r w:rsidRPr="7CF7F936">
        <w:rPr>
          <w:rFonts w:ascii="Times New Roman" w:eastAsia="Times New Roman" w:hAnsi="Times New Roman" w:cs="Times New Roman"/>
          <w:b/>
          <w:bCs/>
          <w:sz w:val="22"/>
          <w:szCs w:val="22"/>
        </w:rPr>
        <w:t>Books_for_Rent</w:t>
      </w:r>
      <w:r w:rsidRPr="7CF7F936">
        <w:rPr>
          <w:rFonts w:ascii="Times New Roman" w:eastAsia="Times New Roman" w:hAnsi="Times New Roman" w:cs="Times New Roman"/>
          <w:sz w:val="22"/>
          <w:szCs w:val="22"/>
        </w:rPr>
        <w:t xml:space="preserve"> side, the cardinality is (1,1), meaning that each book must be associated with exactly one publisher.</w:t>
      </w:r>
    </w:p>
    <w:p w14:paraId="18ED917C" w14:textId="2CA44E07" w:rsidR="00A663F5" w:rsidRDefault="00A663F5" w:rsidP="7CF7F936">
      <w:pPr>
        <w:spacing w:before="240" w:after="240"/>
        <w:rPr>
          <w:rFonts w:ascii="Times New Roman" w:eastAsia="Times New Roman" w:hAnsi="Times New Roman" w:cs="Times New Roman"/>
          <w:b/>
          <w:bCs/>
          <w:sz w:val="22"/>
          <w:szCs w:val="22"/>
          <w:u w:val="single"/>
        </w:rPr>
      </w:pPr>
    </w:p>
    <w:p w14:paraId="36523796" w14:textId="77777777" w:rsidR="00626CE8" w:rsidRDefault="00626CE8" w:rsidP="7CF7F936">
      <w:pPr>
        <w:spacing w:before="240" w:after="240"/>
        <w:rPr>
          <w:rFonts w:ascii="Times New Roman" w:eastAsia="Times New Roman" w:hAnsi="Times New Roman" w:cs="Times New Roman"/>
          <w:b/>
          <w:bCs/>
          <w:sz w:val="22"/>
          <w:szCs w:val="22"/>
          <w:u w:val="single"/>
        </w:rPr>
      </w:pPr>
    </w:p>
    <w:p w14:paraId="692E5608" w14:textId="4BB925D7" w:rsidR="522981D8" w:rsidRPr="0088512D" w:rsidRDefault="522981D8" w:rsidP="7CF7F936">
      <w:pPr>
        <w:spacing w:before="240" w:after="240"/>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 xml:space="preserve">7.2.9 </w:t>
      </w:r>
      <w:r w:rsidR="00AD4794">
        <w:rPr>
          <w:rFonts w:ascii="Times New Roman" w:eastAsia="Times New Roman" w:hAnsi="Times New Roman" w:cs="Times New Roman"/>
          <w:b/>
          <w:bCs/>
          <w:sz w:val="22"/>
          <w:szCs w:val="22"/>
          <w:u w:val="single"/>
        </w:rPr>
        <w:t>S</w:t>
      </w:r>
      <w:r w:rsidRPr="0088512D">
        <w:rPr>
          <w:rFonts w:ascii="Times New Roman" w:eastAsia="Times New Roman" w:hAnsi="Times New Roman" w:cs="Times New Roman"/>
          <w:b/>
          <w:bCs/>
          <w:sz w:val="22"/>
          <w:szCs w:val="22"/>
          <w:u w:val="single"/>
        </w:rPr>
        <w:t>ale to rent:</w:t>
      </w:r>
    </w:p>
    <w:p w14:paraId="31A75C81" w14:textId="77777777" w:rsidR="00C952DD" w:rsidRDefault="522981D8" w:rsidP="00C952DD">
      <w:pPr>
        <w:keepNext/>
        <w:spacing w:before="240" w:after="240"/>
      </w:pPr>
      <w:r>
        <w:rPr>
          <w:noProof/>
          <w:lang w:eastAsia="en-US"/>
        </w:rPr>
        <w:drawing>
          <wp:inline distT="0" distB="0" distL="0" distR="0" wp14:anchorId="22C880C8" wp14:editId="01012B3D">
            <wp:extent cx="2273417" cy="2648086"/>
            <wp:effectExtent l="0" t="0" r="0" b="0"/>
            <wp:docPr id="649862040" name="Picture 64986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73417" cy="2648086"/>
                    </a:xfrm>
                    <a:prstGeom prst="rect">
                      <a:avLst/>
                    </a:prstGeom>
                  </pic:spPr>
                </pic:pic>
              </a:graphicData>
            </a:graphic>
          </wp:inline>
        </w:drawing>
      </w:r>
    </w:p>
    <w:p w14:paraId="7C949468" w14:textId="3DEA91AE" w:rsidR="522981D8" w:rsidRDefault="00C952DD" w:rsidP="00C952DD">
      <w:pPr>
        <w:pStyle w:val="Caption"/>
      </w:pPr>
      <w:bookmarkStart w:id="73" w:name="_Toc180697186"/>
      <w:bookmarkStart w:id="74" w:name="_Toc182967589"/>
      <w:bookmarkStart w:id="75" w:name="_Toc183091311"/>
      <w:r>
        <w:t xml:space="preserve">Figure </w:t>
      </w:r>
      <w:r w:rsidR="00626CE8">
        <w:fldChar w:fldCharType="begin"/>
      </w:r>
      <w:r w:rsidR="00626CE8">
        <w:instrText xml:space="preserve"> SEQ Figure \* ARABIC </w:instrText>
      </w:r>
      <w:r w:rsidR="00626CE8">
        <w:fldChar w:fldCharType="separate"/>
      </w:r>
      <w:r w:rsidR="00626CE8">
        <w:rPr>
          <w:noProof/>
        </w:rPr>
        <w:t>22</w:t>
      </w:r>
      <w:r w:rsidR="00626CE8">
        <w:rPr>
          <w:noProof/>
        </w:rPr>
        <w:fldChar w:fldCharType="end"/>
      </w:r>
      <w:r>
        <w:t>: Sale_to_Rent Relationship</w:t>
      </w:r>
      <w:bookmarkEnd w:id="73"/>
      <w:bookmarkEnd w:id="74"/>
      <w:bookmarkEnd w:id="75"/>
    </w:p>
    <w:p w14:paraId="6B0E47EC" w14:textId="77777777" w:rsidR="6F567DFF" w:rsidRDefault="6F567DFF" w:rsidP="00832FE6">
      <w:pPr>
        <w:spacing w:before="240" w:after="240" w:line="240" w:lineRule="auto"/>
        <w:rPr>
          <w:rFonts w:ascii="Times New Roman" w:eastAsia="Times New Roman" w:hAnsi="Times New Roman" w:cs="Times New Roman"/>
          <w:sz w:val="20"/>
          <w:szCs w:val="20"/>
        </w:rPr>
      </w:pPr>
      <w:r w:rsidRPr="7CF7F936">
        <w:rPr>
          <w:rFonts w:ascii="Aptos" w:eastAsia="Aptos" w:hAnsi="Aptos" w:cs="Aptos"/>
        </w:rPr>
        <w:t>T</w:t>
      </w:r>
      <w:r w:rsidRPr="7CF7F936">
        <w:rPr>
          <w:rFonts w:ascii="Times New Roman" w:eastAsia="Times New Roman" w:hAnsi="Times New Roman" w:cs="Times New Roman"/>
          <w:sz w:val="22"/>
          <w:szCs w:val="22"/>
        </w:rPr>
        <w:t xml:space="preserve">he </w:t>
      </w:r>
      <w:r w:rsidRPr="7CF7F936">
        <w:rPr>
          <w:rFonts w:ascii="Times New Roman" w:eastAsia="Times New Roman" w:hAnsi="Times New Roman" w:cs="Times New Roman"/>
          <w:b/>
          <w:bCs/>
          <w:sz w:val="22"/>
          <w:szCs w:val="22"/>
        </w:rPr>
        <w:t>sale_to_rent</w:t>
      </w:r>
      <w:r w:rsidRPr="7CF7F936">
        <w:rPr>
          <w:rFonts w:ascii="Times New Roman" w:eastAsia="Times New Roman" w:hAnsi="Times New Roman" w:cs="Times New Roman"/>
          <w:sz w:val="22"/>
          <w:szCs w:val="22"/>
        </w:rPr>
        <w:t xml:space="preserve"> relationship connects </w:t>
      </w:r>
      <w:r w:rsidRPr="7CF7F936">
        <w:rPr>
          <w:rFonts w:ascii="Times New Roman" w:eastAsia="Times New Roman" w:hAnsi="Times New Roman" w:cs="Times New Roman"/>
          <w:b/>
          <w:bCs/>
          <w:sz w:val="22"/>
          <w:szCs w:val="22"/>
        </w:rPr>
        <w:t>Books_for_Sale</w:t>
      </w:r>
      <w:r w:rsidRPr="7CF7F936">
        <w:rPr>
          <w:rFonts w:ascii="Times New Roman" w:eastAsia="Times New Roman" w:hAnsi="Times New Roman" w:cs="Times New Roman"/>
          <w:sz w:val="22"/>
          <w:szCs w:val="22"/>
        </w:rPr>
        <w:t xml:space="preserve"> and </w:t>
      </w:r>
      <w:r w:rsidRPr="7CF7F936">
        <w:rPr>
          <w:rFonts w:ascii="Times New Roman" w:eastAsia="Times New Roman" w:hAnsi="Times New Roman" w:cs="Times New Roman"/>
          <w:b/>
          <w:bCs/>
          <w:sz w:val="22"/>
          <w:szCs w:val="22"/>
        </w:rPr>
        <w:t>Books_for_Rent</w:t>
      </w:r>
      <w:r w:rsidRPr="7CF7F936">
        <w:rPr>
          <w:rFonts w:ascii="Times New Roman" w:eastAsia="Times New Roman" w:hAnsi="Times New Roman" w:cs="Times New Roman"/>
          <w:sz w:val="22"/>
          <w:szCs w:val="22"/>
        </w:rPr>
        <w:t>, representing books that have transitioned from being available for sale to being available for rent. The cardinality on both sides is (0,N), meaning that a book may move from sale to rent multiple times or not at all.</w:t>
      </w:r>
    </w:p>
    <w:p w14:paraId="1DEA298A" w14:textId="77777777" w:rsidR="6F567DFF" w:rsidRDefault="6F567DFF" w:rsidP="00832FE6">
      <w:pPr>
        <w:spacing w:before="240" w:after="240" w:line="240" w:lineRule="auto"/>
        <w:rPr>
          <w:rFonts w:ascii="Times New Roman" w:eastAsia="Times New Roman" w:hAnsi="Times New Roman" w:cs="Times New Roman"/>
          <w:sz w:val="20"/>
          <w:szCs w:val="20"/>
        </w:rPr>
      </w:pPr>
      <w:r w:rsidRPr="7CF7F936">
        <w:rPr>
          <w:rFonts w:ascii="Times New Roman" w:eastAsia="Times New Roman" w:hAnsi="Times New Roman" w:cs="Times New Roman"/>
          <w:sz w:val="22"/>
          <w:szCs w:val="22"/>
        </w:rPr>
        <w:t xml:space="preserve">This relationship includes two important attributes: </w:t>
      </w:r>
      <w:r w:rsidRPr="7CF7F936">
        <w:rPr>
          <w:rFonts w:ascii="Times New Roman" w:eastAsia="Times New Roman" w:hAnsi="Times New Roman" w:cs="Times New Roman"/>
          <w:b/>
          <w:bCs/>
          <w:sz w:val="22"/>
          <w:szCs w:val="22"/>
        </w:rPr>
        <w:t>date_moved</w:t>
      </w:r>
      <w:r w:rsidRPr="7CF7F936">
        <w:rPr>
          <w:rFonts w:ascii="Times New Roman" w:eastAsia="Times New Roman" w:hAnsi="Times New Roman" w:cs="Times New Roman"/>
          <w:sz w:val="22"/>
          <w:szCs w:val="22"/>
        </w:rPr>
        <w:t xml:space="preserve">, which records the date when the book transitioned from sale to rental, and </w:t>
      </w:r>
      <w:r w:rsidRPr="7CF7F936">
        <w:rPr>
          <w:rFonts w:ascii="Times New Roman" w:eastAsia="Times New Roman" w:hAnsi="Times New Roman" w:cs="Times New Roman"/>
          <w:b/>
          <w:bCs/>
          <w:sz w:val="22"/>
          <w:szCs w:val="22"/>
        </w:rPr>
        <w:t>Discount</w:t>
      </w:r>
      <w:r w:rsidRPr="7CF7F936">
        <w:rPr>
          <w:rFonts w:ascii="Times New Roman" w:eastAsia="Times New Roman" w:hAnsi="Times New Roman" w:cs="Times New Roman"/>
          <w:sz w:val="22"/>
          <w:szCs w:val="22"/>
        </w:rPr>
        <w:t>, which indicates any price reduction applied when the book moves from sale to rent.</w:t>
      </w:r>
    </w:p>
    <w:p w14:paraId="3B484FE6" w14:textId="76C1F322" w:rsidR="00C952DD" w:rsidRDefault="6F567DFF" w:rsidP="00C952DD">
      <w:pPr>
        <w:keepNext/>
        <w:spacing w:before="240" w:after="240"/>
      </w:pPr>
      <w:r w:rsidRPr="0088512D">
        <w:rPr>
          <w:rFonts w:ascii="Times New Roman" w:eastAsia="Times New Roman" w:hAnsi="Times New Roman" w:cs="Times New Roman"/>
          <w:b/>
          <w:bCs/>
          <w:sz w:val="22"/>
          <w:szCs w:val="22"/>
          <w:u w:val="single"/>
        </w:rPr>
        <w:t>7.2.10 stores_booksforrent:</w:t>
      </w:r>
      <w:r>
        <w:br/>
      </w:r>
      <w:r w:rsidR="00AB5DDB" w:rsidRPr="00AB5DDB">
        <w:rPr>
          <w:noProof/>
          <w:lang w:eastAsia="en-US"/>
        </w:rPr>
        <w:drawing>
          <wp:inline distT="0" distB="0" distL="0" distR="0" wp14:anchorId="099961E1" wp14:editId="064AFBB9">
            <wp:extent cx="1435174" cy="2216264"/>
            <wp:effectExtent l="0" t="0" r="0" b="0"/>
            <wp:docPr id="965035652" name="Picture 1" descr="A graph with a rectang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5652" name="Picture 1" descr="A graph with a rectangle and text&#10;&#10;Description automatically generated"/>
                    <pic:cNvPicPr/>
                  </pic:nvPicPr>
                  <pic:blipFill>
                    <a:blip r:embed="rId48"/>
                    <a:stretch>
                      <a:fillRect/>
                    </a:stretch>
                  </pic:blipFill>
                  <pic:spPr>
                    <a:xfrm>
                      <a:off x="0" y="0"/>
                      <a:ext cx="1435174" cy="2216264"/>
                    </a:xfrm>
                    <a:prstGeom prst="rect">
                      <a:avLst/>
                    </a:prstGeom>
                  </pic:spPr>
                </pic:pic>
              </a:graphicData>
            </a:graphic>
          </wp:inline>
        </w:drawing>
      </w:r>
    </w:p>
    <w:p w14:paraId="602E104E" w14:textId="1E995D27" w:rsidR="6F567DFF" w:rsidRDefault="00C952DD" w:rsidP="00C952DD">
      <w:pPr>
        <w:pStyle w:val="Caption"/>
      </w:pPr>
      <w:bookmarkStart w:id="76" w:name="_Toc180697187"/>
      <w:bookmarkStart w:id="77" w:name="_Toc182967590"/>
      <w:bookmarkStart w:id="78" w:name="_Toc183091312"/>
      <w:r>
        <w:t xml:space="preserve">Figure </w:t>
      </w:r>
      <w:r w:rsidR="00626CE8">
        <w:fldChar w:fldCharType="begin"/>
      </w:r>
      <w:r w:rsidR="00626CE8">
        <w:instrText xml:space="preserve"> SEQ F</w:instrText>
      </w:r>
      <w:r w:rsidR="00626CE8">
        <w:instrText xml:space="preserve">igure \* ARABIC </w:instrText>
      </w:r>
      <w:r w:rsidR="00626CE8">
        <w:fldChar w:fldCharType="separate"/>
      </w:r>
      <w:r w:rsidR="00626CE8">
        <w:rPr>
          <w:noProof/>
        </w:rPr>
        <w:t>23</w:t>
      </w:r>
      <w:r w:rsidR="00626CE8">
        <w:rPr>
          <w:noProof/>
        </w:rPr>
        <w:fldChar w:fldCharType="end"/>
      </w:r>
      <w:r>
        <w:t>: Stores_Booksforrent Relationship</w:t>
      </w:r>
      <w:bookmarkEnd w:id="76"/>
      <w:bookmarkEnd w:id="77"/>
      <w:bookmarkEnd w:id="78"/>
    </w:p>
    <w:p w14:paraId="623473CC" w14:textId="3C09E5D1" w:rsidR="749520EA" w:rsidRDefault="749520EA" w:rsidP="00832FE6">
      <w:pPr>
        <w:spacing w:before="240" w:after="240" w:line="240" w:lineRule="auto"/>
        <w:rPr>
          <w:rFonts w:ascii="Times New Roman" w:eastAsia="Times New Roman" w:hAnsi="Times New Roman" w:cs="Times New Roman"/>
          <w:sz w:val="20"/>
          <w:szCs w:val="20"/>
        </w:rPr>
      </w:pPr>
      <w:r w:rsidRPr="7CF7F936">
        <w:rPr>
          <w:rFonts w:ascii="Times New Roman" w:eastAsia="Times New Roman" w:hAnsi="Times New Roman" w:cs="Times New Roman"/>
          <w:sz w:val="22"/>
          <w:szCs w:val="22"/>
        </w:rPr>
        <w:t xml:space="preserve">The </w:t>
      </w:r>
      <w:r w:rsidRPr="7CF7F936">
        <w:rPr>
          <w:rFonts w:ascii="Times New Roman" w:eastAsia="Times New Roman" w:hAnsi="Times New Roman" w:cs="Times New Roman"/>
          <w:b/>
          <w:bCs/>
          <w:sz w:val="22"/>
          <w:szCs w:val="22"/>
        </w:rPr>
        <w:t>stores_booksforrent</w:t>
      </w:r>
      <w:r w:rsidRPr="7CF7F936">
        <w:rPr>
          <w:rFonts w:ascii="Times New Roman" w:eastAsia="Times New Roman" w:hAnsi="Times New Roman" w:cs="Times New Roman"/>
          <w:sz w:val="22"/>
          <w:szCs w:val="22"/>
        </w:rPr>
        <w:t xml:space="preserve"> relationship connects </w:t>
      </w:r>
      <w:r w:rsidRPr="7CF7F936">
        <w:rPr>
          <w:rFonts w:ascii="Times New Roman" w:eastAsia="Times New Roman" w:hAnsi="Times New Roman" w:cs="Times New Roman"/>
          <w:b/>
          <w:bCs/>
          <w:sz w:val="22"/>
          <w:szCs w:val="22"/>
        </w:rPr>
        <w:t>Books_for_Rent</w:t>
      </w:r>
      <w:r w:rsidRPr="7CF7F936">
        <w:rPr>
          <w:rFonts w:ascii="Times New Roman" w:eastAsia="Times New Roman" w:hAnsi="Times New Roman" w:cs="Times New Roman"/>
          <w:sz w:val="22"/>
          <w:szCs w:val="22"/>
        </w:rPr>
        <w:t xml:space="preserve"> and </w:t>
      </w:r>
      <w:r w:rsidRPr="7CF7F936">
        <w:rPr>
          <w:rFonts w:ascii="Times New Roman" w:eastAsia="Times New Roman" w:hAnsi="Times New Roman" w:cs="Times New Roman"/>
          <w:b/>
          <w:bCs/>
          <w:sz w:val="22"/>
          <w:szCs w:val="22"/>
        </w:rPr>
        <w:t>Library</w:t>
      </w:r>
      <w:r w:rsidRPr="7CF7F936">
        <w:rPr>
          <w:rFonts w:ascii="Times New Roman" w:eastAsia="Times New Roman" w:hAnsi="Times New Roman" w:cs="Times New Roman"/>
          <w:sz w:val="22"/>
          <w:szCs w:val="22"/>
        </w:rPr>
        <w:t xml:space="preserve"> branches. The cardinality on the </w:t>
      </w:r>
      <w:r w:rsidRPr="7CF7F936">
        <w:rPr>
          <w:rFonts w:ascii="Times New Roman" w:eastAsia="Times New Roman" w:hAnsi="Times New Roman" w:cs="Times New Roman"/>
          <w:b/>
          <w:bCs/>
          <w:sz w:val="22"/>
          <w:szCs w:val="22"/>
        </w:rPr>
        <w:t>Books_for_Rent</w:t>
      </w:r>
      <w:r w:rsidRPr="7CF7F936">
        <w:rPr>
          <w:rFonts w:ascii="Times New Roman" w:eastAsia="Times New Roman" w:hAnsi="Times New Roman" w:cs="Times New Roman"/>
          <w:sz w:val="22"/>
          <w:szCs w:val="22"/>
        </w:rPr>
        <w:t xml:space="preserve"> side is (1,1), meaning that each book available for rent must be stored in at one library</w:t>
      </w:r>
      <w:r w:rsidR="4B9CAD92" w:rsidRPr="7CF7F936">
        <w:rPr>
          <w:rFonts w:ascii="Times New Roman" w:eastAsia="Times New Roman" w:hAnsi="Times New Roman" w:cs="Times New Roman"/>
          <w:sz w:val="22"/>
          <w:szCs w:val="22"/>
        </w:rPr>
        <w:t xml:space="preserve"> branch only</w:t>
      </w:r>
      <w:r w:rsidRPr="7CF7F936">
        <w:rPr>
          <w:rFonts w:ascii="Times New Roman" w:eastAsia="Times New Roman" w:hAnsi="Times New Roman" w:cs="Times New Roman"/>
          <w:sz w:val="22"/>
          <w:szCs w:val="22"/>
        </w:rPr>
        <w:t xml:space="preserve">. On the </w:t>
      </w:r>
      <w:r w:rsidRPr="7CF7F936">
        <w:rPr>
          <w:rFonts w:ascii="Times New Roman" w:eastAsia="Times New Roman" w:hAnsi="Times New Roman" w:cs="Times New Roman"/>
          <w:b/>
          <w:bCs/>
          <w:sz w:val="22"/>
          <w:szCs w:val="22"/>
        </w:rPr>
        <w:t>Library</w:t>
      </w:r>
      <w:r w:rsidRPr="7CF7F936">
        <w:rPr>
          <w:rFonts w:ascii="Times New Roman" w:eastAsia="Times New Roman" w:hAnsi="Times New Roman" w:cs="Times New Roman"/>
          <w:sz w:val="22"/>
          <w:szCs w:val="22"/>
        </w:rPr>
        <w:t xml:space="preserve"> side, the cardinality is (0,</w:t>
      </w:r>
      <w:r w:rsidR="00AB5DDB">
        <w:rPr>
          <w:rFonts w:ascii="Times New Roman" w:eastAsia="Times New Roman" w:hAnsi="Times New Roman" w:cs="Times New Roman"/>
          <w:sz w:val="22"/>
          <w:szCs w:val="22"/>
        </w:rPr>
        <w:t>N</w:t>
      </w:r>
      <w:r w:rsidRPr="7CF7F936">
        <w:rPr>
          <w:rFonts w:ascii="Times New Roman" w:eastAsia="Times New Roman" w:hAnsi="Times New Roman" w:cs="Times New Roman"/>
          <w:sz w:val="22"/>
          <w:szCs w:val="22"/>
        </w:rPr>
        <w:t xml:space="preserve">), indicating that a library branch may store zero or </w:t>
      </w:r>
      <w:r w:rsidR="00AB5DDB">
        <w:rPr>
          <w:rFonts w:ascii="Times New Roman" w:eastAsia="Times New Roman" w:hAnsi="Times New Roman" w:cs="Times New Roman"/>
          <w:sz w:val="22"/>
          <w:szCs w:val="22"/>
        </w:rPr>
        <w:t>many</w:t>
      </w:r>
      <w:r w:rsidRPr="7CF7F936">
        <w:rPr>
          <w:rFonts w:ascii="Times New Roman" w:eastAsia="Times New Roman" w:hAnsi="Times New Roman" w:cs="Times New Roman"/>
          <w:sz w:val="22"/>
          <w:szCs w:val="22"/>
        </w:rPr>
        <w:t xml:space="preserve"> cop</w:t>
      </w:r>
      <w:r w:rsidR="00AB5DDB">
        <w:rPr>
          <w:rFonts w:ascii="Times New Roman" w:eastAsia="Times New Roman" w:hAnsi="Times New Roman" w:cs="Times New Roman"/>
          <w:sz w:val="22"/>
          <w:szCs w:val="22"/>
        </w:rPr>
        <w:t>ies</w:t>
      </w:r>
      <w:r w:rsidRPr="7CF7F936">
        <w:rPr>
          <w:rFonts w:ascii="Times New Roman" w:eastAsia="Times New Roman" w:hAnsi="Times New Roman" w:cs="Times New Roman"/>
          <w:sz w:val="22"/>
          <w:szCs w:val="22"/>
        </w:rPr>
        <w:t xml:space="preserve"> of each book available for rent.</w:t>
      </w:r>
    </w:p>
    <w:p w14:paraId="114B55CB" w14:textId="77777777" w:rsidR="43CF3FA6" w:rsidRPr="0088512D" w:rsidRDefault="43CF3FA6" w:rsidP="7CF7F936">
      <w:pPr>
        <w:spacing w:before="240" w:after="240"/>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7.2.11 stores_bookforsale:</w:t>
      </w:r>
    </w:p>
    <w:p w14:paraId="122709D1" w14:textId="77777777" w:rsidR="00C952DD" w:rsidRDefault="43CF3FA6" w:rsidP="00C952DD">
      <w:pPr>
        <w:keepNext/>
        <w:spacing w:before="240" w:after="240"/>
      </w:pPr>
      <w:r>
        <w:rPr>
          <w:noProof/>
          <w:lang w:eastAsia="en-US"/>
        </w:rPr>
        <w:drawing>
          <wp:inline distT="0" distB="0" distL="0" distR="0" wp14:anchorId="161FF156" wp14:editId="627A2823">
            <wp:extent cx="4775444" cy="1282766"/>
            <wp:effectExtent l="0" t="0" r="0" b="0"/>
            <wp:docPr id="1167155958" name="Picture 116715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775444" cy="1282766"/>
                    </a:xfrm>
                    <a:prstGeom prst="rect">
                      <a:avLst/>
                    </a:prstGeom>
                  </pic:spPr>
                </pic:pic>
              </a:graphicData>
            </a:graphic>
          </wp:inline>
        </w:drawing>
      </w:r>
    </w:p>
    <w:p w14:paraId="7EB04BD2" w14:textId="12BCD518" w:rsidR="43CF3FA6" w:rsidRDefault="00C952DD" w:rsidP="00C952DD">
      <w:pPr>
        <w:pStyle w:val="Caption"/>
      </w:pPr>
      <w:bookmarkStart w:id="79" w:name="_Toc180697188"/>
      <w:bookmarkStart w:id="80" w:name="_Toc182967591"/>
      <w:bookmarkStart w:id="81" w:name="_Toc183091313"/>
      <w:r>
        <w:t xml:space="preserve">Figure </w:t>
      </w:r>
      <w:r w:rsidR="00626CE8">
        <w:fldChar w:fldCharType="begin"/>
      </w:r>
      <w:r w:rsidR="00626CE8">
        <w:instrText xml:space="preserve"> SEQ Figure \* ARABIC </w:instrText>
      </w:r>
      <w:r w:rsidR="00626CE8">
        <w:fldChar w:fldCharType="separate"/>
      </w:r>
      <w:r w:rsidR="00626CE8">
        <w:rPr>
          <w:noProof/>
        </w:rPr>
        <w:t>24</w:t>
      </w:r>
      <w:r w:rsidR="00626CE8">
        <w:rPr>
          <w:noProof/>
        </w:rPr>
        <w:fldChar w:fldCharType="end"/>
      </w:r>
      <w:r>
        <w:t>: Stores_bookforsale Relationship</w:t>
      </w:r>
      <w:bookmarkEnd w:id="79"/>
      <w:bookmarkEnd w:id="80"/>
      <w:bookmarkEnd w:id="81"/>
    </w:p>
    <w:p w14:paraId="4C59C0A2" w14:textId="77777777" w:rsidR="66E0DD4F" w:rsidRDefault="66E0DD4F" w:rsidP="00832FE6">
      <w:pPr>
        <w:spacing w:before="240" w:after="240" w:line="240" w:lineRule="auto"/>
        <w:rPr>
          <w:rFonts w:ascii="Times New Roman" w:eastAsia="Times New Roman" w:hAnsi="Times New Roman" w:cs="Times New Roman"/>
          <w:sz w:val="22"/>
          <w:szCs w:val="22"/>
        </w:rPr>
      </w:pPr>
      <w:r w:rsidRPr="7CF7F936">
        <w:rPr>
          <w:rFonts w:ascii="Times New Roman" w:eastAsia="Times New Roman" w:hAnsi="Times New Roman" w:cs="Times New Roman"/>
          <w:sz w:val="22"/>
          <w:szCs w:val="22"/>
        </w:rPr>
        <w:t xml:space="preserve">The </w:t>
      </w:r>
      <w:r w:rsidRPr="7CF7F936">
        <w:rPr>
          <w:rFonts w:ascii="Times New Roman" w:eastAsia="Times New Roman" w:hAnsi="Times New Roman" w:cs="Times New Roman"/>
          <w:b/>
          <w:bCs/>
          <w:sz w:val="22"/>
          <w:szCs w:val="22"/>
        </w:rPr>
        <w:t>stores_booksforsale</w:t>
      </w:r>
      <w:r w:rsidRPr="7CF7F936">
        <w:rPr>
          <w:rFonts w:ascii="Times New Roman" w:eastAsia="Times New Roman" w:hAnsi="Times New Roman" w:cs="Times New Roman"/>
          <w:sz w:val="22"/>
          <w:szCs w:val="22"/>
        </w:rPr>
        <w:t xml:space="preserve"> relationship connects </w:t>
      </w:r>
      <w:r w:rsidRPr="7CF7F936">
        <w:rPr>
          <w:rFonts w:ascii="Times New Roman" w:eastAsia="Times New Roman" w:hAnsi="Times New Roman" w:cs="Times New Roman"/>
          <w:b/>
          <w:bCs/>
          <w:sz w:val="22"/>
          <w:szCs w:val="22"/>
        </w:rPr>
        <w:t>Books_for_Sale</w:t>
      </w:r>
      <w:r w:rsidRPr="7CF7F936">
        <w:rPr>
          <w:rFonts w:ascii="Times New Roman" w:eastAsia="Times New Roman" w:hAnsi="Times New Roman" w:cs="Times New Roman"/>
          <w:sz w:val="22"/>
          <w:szCs w:val="22"/>
        </w:rPr>
        <w:t xml:space="preserve"> and </w:t>
      </w:r>
      <w:r w:rsidRPr="7CF7F936">
        <w:rPr>
          <w:rFonts w:ascii="Times New Roman" w:eastAsia="Times New Roman" w:hAnsi="Times New Roman" w:cs="Times New Roman"/>
          <w:b/>
          <w:bCs/>
          <w:sz w:val="22"/>
          <w:szCs w:val="22"/>
        </w:rPr>
        <w:t>Library</w:t>
      </w:r>
      <w:r w:rsidRPr="7CF7F936">
        <w:rPr>
          <w:rFonts w:ascii="Times New Roman" w:eastAsia="Times New Roman" w:hAnsi="Times New Roman" w:cs="Times New Roman"/>
          <w:sz w:val="22"/>
          <w:szCs w:val="22"/>
        </w:rPr>
        <w:t xml:space="preserve"> branches. The cardinality on both sides is (0,N), meaning that a library branch can store multiple copies of various books for sale or none at all. Similarly, a book for sale can be stored at multiple library branches or none at all. This relationship includes the attribute </w:t>
      </w:r>
      <w:r w:rsidRPr="7CF7F936">
        <w:rPr>
          <w:rFonts w:ascii="Times New Roman" w:eastAsia="Times New Roman" w:hAnsi="Times New Roman" w:cs="Times New Roman"/>
          <w:b/>
          <w:bCs/>
          <w:sz w:val="22"/>
          <w:szCs w:val="22"/>
        </w:rPr>
        <w:t>No. of copies</w:t>
      </w:r>
      <w:r w:rsidRPr="7CF7F936">
        <w:rPr>
          <w:rFonts w:ascii="Times New Roman" w:eastAsia="Times New Roman" w:hAnsi="Times New Roman" w:cs="Times New Roman"/>
          <w:sz w:val="22"/>
          <w:szCs w:val="22"/>
        </w:rPr>
        <w:t>, which tracks how many copies of a particular book are available for sale at a specific library branch.</w:t>
      </w:r>
    </w:p>
    <w:p w14:paraId="2A3FDEBE" w14:textId="77777777" w:rsidR="7CF7F936" w:rsidRDefault="7CF7F936" w:rsidP="7CF7F936">
      <w:pPr>
        <w:spacing w:before="240" w:after="240"/>
        <w:rPr>
          <w:rFonts w:ascii="Times New Roman" w:eastAsia="Times New Roman" w:hAnsi="Times New Roman" w:cs="Times New Roman"/>
          <w:sz w:val="22"/>
          <w:szCs w:val="22"/>
        </w:rPr>
      </w:pPr>
    </w:p>
    <w:p w14:paraId="6F50FB55" w14:textId="77777777" w:rsidR="207CCDE2" w:rsidRPr="0088512D" w:rsidRDefault="207CCDE2" w:rsidP="7CF7F936">
      <w:pPr>
        <w:spacing w:before="240" w:after="240"/>
        <w:rPr>
          <w:rFonts w:ascii="Times New Roman" w:eastAsia="Times New Roman" w:hAnsi="Times New Roman" w:cs="Times New Roman"/>
          <w:b/>
          <w:bCs/>
          <w:sz w:val="22"/>
          <w:szCs w:val="22"/>
          <w:u w:val="single"/>
        </w:rPr>
      </w:pPr>
      <w:r w:rsidRPr="0088512D">
        <w:rPr>
          <w:rFonts w:ascii="Times New Roman" w:eastAsia="Times New Roman" w:hAnsi="Times New Roman" w:cs="Times New Roman"/>
          <w:b/>
          <w:bCs/>
          <w:sz w:val="22"/>
          <w:szCs w:val="22"/>
          <w:u w:val="single"/>
        </w:rPr>
        <w:t>7.2.12 purchase items:</w:t>
      </w:r>
    </w:p>
    <w:p w14:paraId="10C6E3B1" w14:textId="78D331CF" w:rsidR="00C952DD" w:rsidRDefault="007D47F7" w:rsidP="00C952DD">
      <w:pPr>
        <w:keepNext/>
        <w:spacing w:before="240" w:after="240"/>
      </w:pPr>
      <w:r w:rsidRPr="007D47F7">
        <w:rPr>
          <w:noProof/>
          <w:lang w:eastAsia="en-US"/>
        </w:rPr>
        <w:drawing>
          <wp:inline distT="0" distB="0" distL="0" distR="0" wp14:anchorId="592ACE0E" wp14:editId="5A2FD2AA">
            <wp:extent cx="1473276" cy="9906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3276" cy="990651"/>
                    </a:xfrm>
                    <a:prstGeom prst="rect">
                      <a:avLst/>
                    </a:prstGeom>
                  </pic:spPr>
                </pic:pic>
              </a:graphicData>
            </a:graphic>
          </wp:inline>
        </w:drawing>
      </w:r>
    </w:p>
    <w:p w14:paraId="3919C1DC" w14:textId="0B78F8CA" w:rsidR="00C952DD" w:rsidRDefault="00C952DD" w:rsidP="00C952DD">
      <w:pPr>
        <w:pStyle w:val="Caption"/>
      </w:pPr>
      <w:bookmarkStart w:id="82" w:name="_Toc180697189"/>
      <w:bookmarkStart w:id="83" w:name="_Toc182967592"/>
      <w:bookmarkStart w:id="84" w:name="_Toc183091314"/>
      <w:r>
        <w:t xml:space="preserve">Figure </w:t>
      </w:r>
      <w:r w:rsidR="00626CE8">
        <w:fldChar w:fldCharType="begin"/>
      </w:r>
      <w:r w:rsidR="00626CE8">
        <w:instrText xml:space="preserve"> SEQ Figure \* ARABIC </w:instrText>
      </w:r>
      <w:r w:rsidR="00626CE8">
        <w:fldChar w:fldCharType="separate"/>
      </w:r>
      <w:r w:rsidR="00626CE8">
        <w:rPr>
          <w:noProof/>
        </w:rPr>
        <w:t>25</w:t>
      </w:r>
      <w:r w:rsidR="00626CE8">
        <w:rPr>
          <w:noProof/>
        </w:rPr>
        <w:fldChar w:fldCharType="end"/>
      </w:r>
      <w:r>
        <w:t>: Purchase_Items Relationship</w:t>
      </w:r>
      <w:bookmarkEnd w:id="82"/>
      <w:bookmarkEnd w:id="83"/>
      <w:bookmarkEnd w:id="84"/>
    </w:p>
    <w:p w14:paraId="2C2EF67B" w14:textId="66851ED3" w:rsidR="207CCDE2" w:rsidRDefault="31F23354" w:rsidP="00832FE6">
      <w:pPr>
        <w:spacing w:before="240" w:after="240" w:line="240" w:lineRule="auto"/>
        <w:rPr>
          <w:rFonts w:ascii="Times New Roman" w:eastAsia="Times New Roman" w:hAnsi="Times New Roman" w:cs="Times New Roman"/>
          <w:sz w:val="20"/>
          <w:szCs w:val="20"/>
        </w:rPr>
      </w:pPr>
      <w:r w:rsidRPr="7CF7F936">
        <w:rPr>
          <w:rFonts w:ascii="Times New Roman" w:eastAsia="Times New Roman" w:hAnsi="Times New Roman" w:cs="Times New Roman"/>
          <w:sz w:val="22"/>
          <w:szCs w:val="22"/>
        </w:rPr>
        <w:t xml:space="preserve">The </w:t>
      </w:r>
      <w:r w:rsidRPr="7CF7F936">
        <w:rPr>
          <w:rFonts w:ascii="Times New Roman" w:eastAsia="Times New Roman" w:hAnsi="Times New Roman" w:cs="Times New Roman"/>
          <w:b/>
          <w:bCs/>
          <w:sz w:val="22"/>
          <w:szCs w:val="22"/>
        </w:rPr>
        <w:t>purchase_items</w:t>
      </w:r>
      <w:r w:rsidRPr="7CF7F936">
        <w:rPr>
          <w:rFonts w:ascii="Times New Roman" w:eastAsia="Times New Roman" w:hAnsi="Times New Roman" w:cs="Times New Roman"/>
          <w:sz w:val="22"/>
          <w:szCs w:val="22"/>
        </w:rPr>
        <w:t xml:space="preserve"> relationship connects </w:t>
      </w:r>
      <w:r w:rsidRPr="7CF7F936">
        <w:rPr>
          <w:rFonts w:ascii="Times New Roman" w:eastAsia="Times New Roman" w:hAnsi="Times New Roman" w:cs="Times New Roman"/>
          <w:b/>
          <w:bCs/>
          <w:sz w:val="22"/>
          <w:szCs w:val="22"/>
        </w:rPr>
        <w:t>Customers</w:t>
      </w:r>
      <w:r w:rsidRPr="7CF7F936">
        <w:rPr>
          <w:rFonts w:ascii="Times New Roman" w:eastAsia="Times New Roman" w:hAnsi="Times New Roman" w:cs="Times New Roman"/>
          <w:sz w:val="22"/>
          <w:szCs w:val="22"/>
        </w:rPr>
        <w:t xml:space="preserve">, </w:t>
      </w:r>
      <w:r w:rsidRPr="7CF7F936">
        <w:rPr>
          <w:rFonts w:ascii="Times New Roman" w:eastAsia="Times New Roman" w:hAnsi="Times New Roman" w:cs="Times New Roman"/>
          <w:b/>
          <w:bCs/>
          <w:sz w:val="22"/>
          <w:szCs w:val="22"/>
        </w:rPr>
        <w:t>Items</w:t>
      </w:r>
      <w:r w:rsidRPr="7CF7F936">
        <w:rPr>
          <w:rFonts w:ascii="Times New Roman" w:eastAsia="Times New Roman" w:hAnsi="Times New Roman" w:cs="Times New Roman"/>
          <w:sz w:val="22"/>
          <w:szCs w:val="22"/>
        </w:rPr>
        <w:t xml:space="preserve">, and </w:t>
      </w:r>
      <w:r w:rsidRPr="7CF7F936">
        <w:rPr>
          <w:rFonts w:ascii="Times New Roman" w:eastAsia="Times New Roman" w:hAnsi="Times New Roman" w:cs="Times New Roman"/>
          <w:b/>
          <w:bCs/>
          <w:sz w:val="22"/>
          <w:szCs w:val="22"/>
        </w:rPr>
        <w:t>Library</w:t>
      </w:r>
      <w:r w:rsidRPr="7CF7F936">
        <w:rPr>
          <w:rFonts w:ascii="Times New Roman" w:eastAsia="Times New Roman" w:hAnsi="Times New Roman" w:cs="Times New Roman"/>
          <w:sz w:val="22"/>
          <w:szCs w:val="22"/>
        </w:rPr>
        <w:t xml:space="preserve">. The cardinality on all sides is (0,N), meaning that a customer can purchase many items or none at all, a library branch can facilitate many purchases or none, and an item can be purchased multiple times or not at all. This relationship includes the attribute </w:t>
      </w:r>
      <w:r w:rsidRPr="7CF7F936">
        <w:rPr>
          <w:rFonts w:ascii="Times New Roman" w:eastAsia="Times New Roman" w:hAnsi="Times New Roman" w:cs="Times New Roman"/>
          <w:b/>
          <w:bCs/>
          <w:sz w:val="22"/>
          <w:szCs w:val="22"/>
        </w:rPr>
        <w:t>Quantity</w:t>
      </w:r>
      <w:r w:rsidRPr="7CF7F936">
        <w:rPr>
          <w:rFonts w:ascii="Times New Roman" w:eastAsia="Times New Roman" w:hAnsi="Times New Roman" w:cs="Times New Roman"/>
          <w:sz w:val="22"/>
          <w:szCs w:val="22"/>
        </w:rPr>
        <w:t>, which records the number of units of an item purchased by a customer at a specific library</w:t>
      </w:r>
      <w:r w:rsidR="00F96FC1">
        <w:rPr>
          <w:rFonts w:ascii="Times New Roman" w:eastAsia="Times New Roman" w:hAnsi="Times New Roman" w:cs="Times New Roman"/>
          <w:sz w:val="22"/>
          <w:szCs w:val="22"/>
        </w:rPr>
        <w:t xml:space="preserve"> and the attribute </w:t>
      </w:r>
      <w:r w:rsidR="00F96FC1" w:rsidRPr="00F96FC1">
        <w:rPr>
          <w:rFonts w:ascii="Times New Roman" w:eastAsia="Times New Roman" w:hAnsi="Times New Roman" w:cs="Times New Roman"/>
          <w:b/>
          <w:bCs/>
          <w:sz w:val="22"/>
          <w:szCs w:val="22"/>
        </w:rPr>
        <w:t>DateTime</w:t>
      </w:r>
      <w:r w:rsidR="00F96FC1">
        <w:rPr>
          <w:rFonts w:ascii="Times New Roman" w:eastAsia="Times New Roman" w:hAnsi="Times New Roman" w:cs="Times New Roman"/>
          <w:sz w:val="22"/>
          <w:szCs w:val="22"/>
        </w:rPr>
        <w:t xml:space="preserve"> which records the timestamp in which the transaction occurred.</w:t>
      </w:r>
    </w:p>
    <w:p w14:paraId="20B29331" w14:textId="0C2B5B72" w:rsidR="00C952DD" w:rsidRDefault="03230DA3" w:rsidP="00C952DD">
      <w:pPr>
        <w:keepNext/>
        <w:spacing w:before="240" w:after="240"/>
      </w:pPr>
      <w:r w:rsidRPr="0088512D">
        <w:rPr>
          <w:rFonts w:ascii="Times New Roman" w:eastAsia="Times New Roman" w:hAnsi="Times New Roman" w:cs="Times New Roman"/>
          <w:b/>
          <w:bCs/>
          <w:sz w:val="22"/>
          <w:szCs w:val="22"/>
          <w:u w:val="single"/>
        </w:rPr>
        <w:t xml:space="preserve">7.2.13 </w:t>
      </w:r>
      <w:r w:rsidR="001B1E87" w:rsidRPr="0088512D">
        <w:rPr>
          <w:rFonts w:ascii="Times New Roman" w:eastAsia="Times New Roman" w:hAnsi="Times New Roman" w:cs="Times New Roman"/>
          <w:b/>
          <w:bCs/>
          <w:sz w:val="22"/>
          <w:szCs w:val="22"/>
          <w:u w:val="single"/>
        </w:rPr>
        <w:t>buys</w:t>
      </w:r>
      <w:r w:rsidRPr="0088512D">
        <w:rPr>
          <w:rFonts w:ascii="Times New Roman" w:eastAsia="Times New Roman" w:hAnsi="Times New Roman" w:cs="Times New Roman"/>
          <w:b/>
          <w:bCs/>
          <w:sz w:val="22"/>
          <w:szCs w:val="22"/>
          <w:u w:val="single"/>
        </w:rPr>
        <w:t xml:space="preserve"> books:</w:t>
      </w:r>
      <w:r>
        <w:br/>
      </w:r>
      <w:r w:rsidR="00F96FC1" w:rsidRPr="00F96FC1">
        <w:rPr>
          <w:noProof/>
          <w:lang w:eastAsia="en-US"/>
        </w:rPr>
        <w:drawing>
          <wp:inline distT="0" distB="0" distL="0" distR="0" wp14:anchorId="765FD0EB" wp14:editId="1ADE0285">
            <wp:extent cx="1892461" cy="1820957"/>
            <wp:effectExtent l="0" t="0" r="0" b="8255"/>
            <wp:docPr id="1204565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5321" name="Picture 1" descr="A diagram of a diagram&#10;&#10;Description automatically generated"/>
                    <pic:cNvPicPr/>
                  </pic:nvPicPr>
                  <pic:blipFill>
                    <a:blip r:embed="rId51"/>
                    <a:stretch>
                      <a:fillRect/>
                    </a:stretch>
                  </pic:blipFill>
                  <pic:spPr>
                    <a:xfrm>
                      <a:off x="0" y="0"/>
                      <a:ext cx="1897098" cy="1825419"/>
                    </a:xfrm>
                    <a:prstGeom prst="rect">
                      <a:avLst/>
                    </a:prstGeom>
                  </pic:spPr>
                </pic:pic>
              </a:graphicData>
            </a:graphic>
          </wp:inline>
        </w:drawing>
      </w:r>
    </w:p>
    <w:p w14:paraId="7DC595B7" w14:textId="5059DFCD" w:rsidR="00C952DD" w:rsidRDefault="00C952DD" w:rsidP="00C952DD">
      <w:pPr>
        <w:pStyle w:val="Caption"/>
      </w:pPr>
      <w:bookmarkStart w:id="85" w:name="_Toc180697190"/>
      <w:bookmarkStart w:id="86" w:name="_Toc182967593"/>
      <w:bookmarkStart w:id="87" w:name="_Toc183091315"/>
      <w:r>
        <w:t xml:space="preserve">Figure </w:t>
      </w:r>
      <w:r w:rsidR="00626CE8">
        <w:fldChar w:fldCharType="begin"/>
      </w:r>
      <w:r w:rsidR="00626CE8">
        <w:instrText xml:space="preserve"> SEQ Figure \* ARABIC </w:instrText>
      </w:r>
      <w:r w:rsidR="00626CE8">
        <w:fldChar w:fldCharType="separate"/>
      </w:r>
      <w:r w:rsidR="00626CE8">
        <w:rPr>
          <w:noProof/>
        </w:rPr>
        <w:t>26</w:t>
      </w:r>
      <w:r w:rsidR="00626CE8">
        <w:rPr>
          <w:noProof/>
        </w:rPr>
        <w:fldChar w:fldCharType="end"/>
      </w:r>
      <w:r>
        <w:t xml:space="preserve">: Buys_Books </w:t>
      </w:r>
      <w:r w:rsidRPr="00867697">
        <w:t>Relationship</w:t>
      </w:r>
      <w:bookmarkEnd w:id="85"/>
      <w:bookmarkEnd w:id="86"/>
      <w:bookmarkEnd w:id="87"/>
    </w:p>
    <w:p w14:paraId="200D824C" w14:textId="1F62DC8B" w:rsidR="697C025B" w:rsidRPr="008265D5" w:rsidRDefault="03D2E6D8" w:rsidP="008265D5">
      <w:pPr>
        <w:spacing w:before="240" w:after="240" w:line="240" w:lineRule="auto"/>
        <w:rPr>
          <w:rFonts w:ascii="Times New Roman" w:eastAsia="Times New Roman" w:hAnsi="Times New Roman" w:cs="Times New Roman"/>
          <w:sz w:val="20"/>
          <w:szCs w:val="20"/>
        </w:rPr>
      </w:pPr>
      <w:r w:rsidRPr="7CF7F936">
        <w:rPr>
          <w:rFonts w:ascii="Times New Roman" w:eastAsia="Times New Roman" w:hAnsi="Times New Roman" w:cs="Times New Roman"/>
          <w:sz w:val="22"/>
          <w:szCs w:val="22"/>
        </w:rPr>
        <w:t xml:space="preserve">The </w:t>
      </w:r>
      <w:r w:rsidRPr="7CF7F936">
        <w:rPr>
          <w:rFonts w:ascii="Times New Roman" w:eastAsia="Times New Roman" w:hAnsi="Times New Roman" w:cs="Times New Roman"/>
          <w:b/>
          <w:bCs/>
          <w:sz w:val="22"/>
          <w:szCs w:val="22"/>
        </w:rPr>
        <w:t>buys_books</w:t>
      </w:r>
      <w:r w:rsidRPr="7CF7F936">
        <w:rPr>
          <w:rFonts w:ascii="Times New Roman" w:eastAsia="Times New Roman" w:hAnsi="Times New Roman" w:cs="Times New Roman"/>
          <w:sz w:val="22"/>
          <w:szCs w:val="22"/>
        </w:rPr>
        <w:t xml:space="preserve"> relationship connects </w:t>
      </w:r>
      <w:r w:rsidRPr="7CF7F936">
        <w:rPr>
          <w:rFonts w:ascii="Times New Roman" w:eastAsia="Times New Roman" w:hAnsi="Times New Roman" w:cs="Times New Roman"/>
          <w:b/>
          <w:bCs/>
          <w:sz w:val="22"/>
          <w:szCs w:val="22"/>
        </w:rPr>
        <w:t>Customers</w:t>
      </w:r>
      <w:r w:rsidRPr="7CF7F936">
        <w:rPr>
          <w:rFonts w:ascii="Times New Roman" w:eastAsia="Times New Roman" w:hAnsi="Times New Roman" w:cs="Times New Roman"/>
          <w:sz w:val="22"/>
          <w:szCs w:val="22"/>
        </w:rPr>
        <w:t xml:space="preserve">, </w:t>
      </w:r>
      <w:r w:rsidRPr="7CF7F936">
        <w:rPr>
          <w:rFonts w:ascii="Times New Roman" w:eastAsia="Times New Roman" w:hAnsi="Times New Roman" w:cs="Times New Roman"/>
          <w:b/>
          <w:bCs/>
          <w:sz w:val="22"/>
          <w:szCs w:val="22"/>
        </w:rPr>
        <w:t>Books_for_Sale</w:t>
      </w:r>
      <w:r w:rsidRPr="7CF7F936">
        <w:rPr>
          <w:rFonts w:ascii="Times New Roman" w:eastAsia="Times New Roman" w:hAnsi="Times New Roman" w:cs="Times New Roman"/>
          <w:sz w:val="22"/>
          <w:szCs w:val="22"/>
        </w:rPr>
        <w:t xml:space="preserve">, and </w:t>
      </w:r>
      <w:r w:rsidRPr="7CF7F936">
        <w:rPr>
          <w:rFonts w:ascii="Times New Roman" w:eastAsia="Times New Roman" w:hAnsi="Times New Roman" w:cs="Times New Roman"/>
          <w:b/>
          <w:bCs/>
          <w:sz w:val="22"/>
          <w:szCs w:val="22"/>
        </w:rPr>
        <w:t>Library</w:t>
      </w:r>
      <w:r w:rsidRPr="7CF7F936">
        <w:rPr>
          <w:rFonts w:ascii="Times New Roman" w:eastAsia="Times New Roman" w:hAnsi="Times New Roman" w:cs="Times New Roman"/>
          <w:sz w:val="22"/>
          <w:szCs w:val="22"/>
        </w:rPr>
        <w:t xml:space="preserve"> branches. The cardinality on all sides is (0,N), meaning that a customer can buy many books or none at all, a library branch can facilitate many book purchases or none, and a book can be purchased multiple times or not at all. This relationship includes the attribute </w:t>
      </w:r>
      <w:r w:rsidRPr="7CF7F936">
        <w:rPr>
          <w:rFonts w:ascii="Times New Roman" w:eastAsia="Times New Roman" w:hAnsi="Times New Roman" w:cs="Times New Roman"/>
          <w:b/>
          <w:bCs/>
          <w:sz w:val="22"/>
          <w:szCs w:val="22"/>
        </w:rPr>
        <w:t>Quantity</w:t>
      </w:r>
      <w:r w:rsidRPr="7CF7F936">
        <w:rPr>
          <w:rFonts w:ascii="Times New Roman" w:eastAsia="Times New Roman" w:hAnsi="Times New Roman" w:cs="Times New Roman"/>
          <w:sz w:val="22"/>
          <w:szCs w:val="22"/>
        </w:rPr>
        <w:t>, which tracks how many copies of a particular book a customer buys through the library</w:t>
      </w:r>
      <w:r w:rsidR="00F96FC1">
        <w:rPr>
          <w:rFonts w:ascii="Times New Roman" w:eastAsia="Times New Roman" w:hAnsi="Times New Roman" w:cs="Times New Roman"/>
          <w:sz w:val="22"/>
          <w:szCs w:val="22"/>
        </w:rPr>
        <w:t xml:space="preserve">, and the attribute </w:t>
      </w:r>
      <w:r w:rsidR="00F96FC1" w:rsidRPr="00F96FC1">
        <w:rPr>
          <w:rFonts w:ascii="Times New Roman" w:eastAsia="Times New Roman" w:hAnsi="Times New Roman" w:cs="Times New Roman"/>
          <w:b/>
          <w:bCs/>
          <w:sz w:val="22"/>
          <w:szCs w:val="22"/>
        </w:rPr>
        <w:t>DateTime</w:t>
      </w:r>
      <w:r w:rsidR="00F96FC1">
        <w:rPr>
          <w:rFonts w:ascii="Times New Roman" w:eastAsia="Times New Roman" w:hAnsi="Times New Roman" w:cs="Times New Roman"/>
          <w:sz w:val="22"/>
          <w:szCs w:val="22"/>
        </w:rPr>
        <w:t xml:space="preserve"> which records the timestamp in which the transaction occurred. </w:t>
      </w:r>
    </w:p>
    <w:p w14:paraId="414C57FB" w14:textId="77777777" w:rsidR="397E2D48" w:rsidRDefault="7614372E" w:rsidP="00832FE6">
      <w:pPr>
        <w:pStyle w:val="Heading1"/>
        <w:numPr>
          <w:ilvl w:val="0"/>
          <w:numId w:val="29"/>
        </w:numPr>
        <w:rPr>
          <w:rFonts w:asciiTheme="majorBidi" w:hAnsiTheme="majorBidi"/>
          <w:b/>
          <w:bCs/>
          <w:color w:val="auto"/>
          <w:sz w:val="32"/>
          <w:szCs w:val="32"/>
        </w:rPr>
      </w:pPr>
      <w:bookmarkStart w:id="88" w:name="_Toc183960555"/>
      <w:r w:rsidRPr="00E21200">
        <w:rPr>
          <w:rFonts w:asciiTheme="majorBidi" w:hAnsiTheme="majorBidi"/>
          <w:b/>
          <w:bCs/>
          <w:color w:val="auto"/>
          <w:sz w:val="32"/>
          <w:szCs w:val="32"/>
        </w:rPr>
        <w:t>ER to Relational Mapping</w:t>
      </w:r>
      <w:bookmarkEnd w:id="88"/>
    </w:p>
    <w:p w14:paraId="28D7FEC5" w14:textId="77777777" w:rsidR="008265D5" w:rsidRPr="008265D5" w:rsidRDefault="008265D5" w:rsidP="008265D5"/>
    <w:p w14:paraId="01558318" w14:textId="77777777" w:rsidR="00987E7D" w:rsidRPr="00F028E2" w:rsidRDefault="7614372E" w:rsidP="00F028E2">
      <w:pPr>
        <w:pStyle w:val="Heading2"/>
        <w:rPr>
          <w:rFonts w:asciiTheme="majorBidi" w:hAnsiTheme="majorBidi"/>
          <w:b/>
          <w:bCs/>
          <w:color w:val="auto"/>
          <w:sz w:val="28"/>
          <w:szCs w:val="28"/>
        </w:rPr>
      </w:pPr>
      <w:bookmarkStart w:id="89" w:name="_Toc183960556"/>
      <w:r w:rsidRPr="00F028E2">
        <w:rPr>
          <w:rFonts w:asciiTheme="majorBidi" w:hAnsiTheme="majorBidi"/>
          <w:b/>
          <w:bCs/>
          <w:color w:val="auto"/>
          <w:sz w:val="28"/>
          <w:szCs w:val="28"/>
        </w:rPr>
        <w:t>8.1 – Step 1 – Mapping Strong Entity Types</w:t>
      </w:r>
      <w:bookmarkEnd w:id="89"/>
    </w:p>
    <w:p w14:paraId="4892D3AF" w14:textId="77777777" w:rsidR="397E2D48" w:rsidRDefault="397E2D48" w:rsidP="397E2D48">
      <w:pPr>
        <w:pStyle w:val="NoSpacing"/>
        <w:rPr>
          <w:rFonts w:ascii="Times New Roman" w:eastAsia="Times New Roman" w:hAnsi="Times New Roman" w:cs="Times New Roman"/>
        </w:rPr>
      </w:pPr>
    </w:p>
    <w:p w14:paraId="43CFC19C" w14:textId="77777777" w:rsidR="2DAF7196" w:rsidRDefault="2DAF7196" w:rsidP="008265D5">
      <w:pPr>
        <w:spacing w:line="240" w:lineRule="auto"/>
      </w:pPr>
      <w:r w:rsidRPr="397E2D48">
        <w:rPr>
          <w:rFonts w:ascii="Times New Roman" w:eastAsia="Times New Roman" w:hAnsi="Times New Roman" w:cs="Times New Roman"/>
          <w:sz w:val="22"/>
          <w:szCs w:val="22"/>
        </w:rPr>
        <w:t>We map each strong entity type from the ER model to a corresponding relational table. For each strong entity, we create a relation that includes all its simple (atomic) attributes. A primary key is chosen to uniquely identify each tuple in the relation, and if the key is composite, all the attributes that make up the composite key are used as the primary key.</w:t>
      </w:r>
    </w:p>
    <w:p w14:paraId="1443453B" w14:textId="77777777" w:rsidR="2DAF7196" w:rsidRDefault="2DAF7196" w:rsidP="008265D5">
      <w:pPr>
        <w:spacing w:line="240" w:lineRule="auto"/>
      </w:pPr>
      <w:r w:rsidRPr="397E2D48">
        <w:rPr>
          <w:rFonts w:ascii="Times New Roman" w:eastAsia="Times New Roman" w:hAnsi="Times New Roman" w:cs="Times New Roman"/>
          <w:sz w:val="22"/>
          <w:szCs w:val="22"/>
        </w:rPr>
        <w:t xml:space="preserve">The first entity is the </w:t>
      </w:r>
      <w:r w:rsidRPr="397E2D48">
        <w:rPr>
          <w:rFonts w:ascii="Times New Roman" w:eastAsia="Times New Roman" w:hAnsi="Times New Roman" w:cs="Times New Roman"/>
          <w:b/>
          <w:bCs/>
          <w:sz w:val="22"/>
          <w:szCs w:val="22"/>
        </w:rPr>
        <w:t>Authentication_System</w:t>
      </w:r>
      <w:r w:rsidRPr="397E2D48">
        <w:rPr>
          <w:rFonts w:ascii="Times New Roman" w:eastAsia="Times New Roman" w:hAnsi="Times New Roman" w:cs="Times New Roman"/>
          <w:sz w:val="22"/>
          <w:szCs w:val="22"/>
        </w:rPr>
        <w:t>, which has the</w:t>
      </w:r>
      <w:r w:rsidR="00974DA9">
        <w:rPr>
          <w:rFonts w:ascii="Times New Roman" w:eastAsia="Times New Roman" w:hAnsi="Times New Roman" w:cs="Times New Roman"/>
          <w:sz w:val="22"/>
          <w:szCs w:val="22"/>
        </w:rPr>
        <w:t xml:space="preserve"> following</w:t>
      </w:r>
      <w:r w:rsidRPr="397E2D48">
        <w:rPr>
          <w:rFonts w:ascii="Times New Roman" w:eastAsia="Times New Roman" w:hAnsi="Times New Roman" w:cs="Times New Roman"/>
          <w:sz w:val="22"/>
          <w:szCs w:val="22"/>
        </w:rPr>
        <w:t xml:space="preserve"> attributes</w:t>
      </w:r>
      <w:r w:rsidR="00974DA9">
        <w:rPr>
          <w:rFonts w:ascii="Times New Roman" w:eastAsia="Times New Roman" w:hAnsi="Times New Roman" w:cs="Times New Roman"/>
          <w:sz w:val="22"/>
          <w:szCs w:val="22"/>
        </w:rPr>
        <w:t>:</w:t>
      </w:r>
      <w:r w:rsidRPr="397E2D48">
        <w:rPr>
          <w:rFonts w:ascii="Times New Roman" w:eastAsia="Times New Roman" w:hAnsi="Times New Roman" w:cs="Times New Roman"/>
          <w:sz w:val="22"/>
          <w:szCs w:val="22"/>
        </w:rPr>
        <w:t xml:space="preserve"> Email and Passcode. In the relational table, we create a relation Authentication_System</w:t>
      </w:r>
      <w:r w:rsidR="002C7C73">
        <w:rPr>
          <w:rFonts w:ascii="Times New Roman" w:eastAsia="Times New Roman" w:hAnsi="Times New Roman" w:cs="Times New Roman"/>
          <w:sz w:val="22"/>
          <w:szCs w:val="22"/>
        </w:rPr>
        <w:t xml:space="preserve"> </w:t>
      </w:r>
      <w:r w:rsidRPr="397E2D48">
        <w:rPr>
          <w:rFonts w:ascii="Times New Roman" w:eastAsia="Times New Roman" w:hAnsi="Times New Roman" w:cs="Times New Roman"/>
          <w:sz w:val="22"/>
          <w:szCs w:val="22"/>
        </w:rPr>
        <w:t>(Email, Passcode), where the Email attribute serves as the primary key since it uniquely identifies each record in the system.</w:t>
      </w:r>
    </w:p>
    <w:p w14:paraId="73C3ADD0" w14:textId="77777777" w:rsidR="2DAF7196" w:rsidRDefault="2DAF7196" w:rsidP="008265D5">
      <w:pPr>
        <w:spacing w:line="240" w:lineRule="auto"/>
      </w:pPr>
      <w:r w:rsidRPr="397E2D48">
        <w:rPr>
          <w:rFonts w:ascii="Times New Roman" w:eastAsia="Times New Roman" w:hAnsi="Times New Roman" w:cs="Times New Roman"/>
          <w:sz w:val="22"/>
          <w:szCs w:val="22"/>
        </w:rPr>
        <w:t xml:space="preserve">The second strong entity is </w:t>
      </w:r>
      <w:r w:rsidRPr="397E2D48">
        <w:rPr>
          <w:rFonts w:ascii="Times New Roman" w:eastAsia="Times New Roman" w:hAnsi="Times New Roman" w:cs="Times New Roman"/>
          <w:b/>
          <w:bCs/>
          <w:sz w:val="22"/>
          <w:szCs w:val="22"/>
        </w:rPr>
        <w:t>Customer</w:t>
      </w:r>
      <w:r w:rsidRPr="397E2D48">
        <w:rPr>
          <w:rFonts w:ascii="Times New Roman" w:eastAsia="Times New Roman" w:hAnsi="Times New Roman" w:cs="Times New Roman"/>
          <w:sz w:val="22"/>
          <w:szCs w:val="22"/>
        </w:rPr>
        <w:t>, which includes attributes like</w:t>
      </w:r>
      <w:r w:rsidR="002C7C73">
        <w:rPr>
          <w:rFonts w:ascii="Times New Roman" w:eastAsia="Times New Roman" w:hAnsi="Times New Roman" w:cs="Times New Roman"/>
          <w:sz w:val="22"/>
          <w:szCs w:val="22"/>
        </w:rPr>
        <w:t>:</w:t>
      </w:r>
      <w:r w:rsidRPr="397E2D48">
        <w:rPr>
          <w:rFonts w:ascii="Times New Roman" w:eastAsia="Times New Roman" w:hAnsi="Times New Roman" w:cs="Times New Roman"/>
          <w:sz w:val="22"/>
          <w:szCs w:val="22"/>
        </w:rPr>
        <w:t xml:space="preserve"> Username, Phone_Number, Address, Sex, First_Name, and Last_Name. This is mapped to the relation Customer</w:t>
      </w:r>
      <w:r w:rsidR="007E7D86">
        <w:rPr>
          <w:rFonts w:ascii="Times New Roman" w:eastAsia="Times New Roman" w:hAnsi="Times New Roman" w:cs="Times New Roman"/>
          <w:sz w:val="22"/>
          <w:szCs w:val="22"/>
        </w:rPr>
        <w:t xml:space="preserve"> </w:t>
      </w:r>
      <w:r w:rsidRPr="397E2D48">
        <w:rPr>
          <w:rFonts w:ascii="Times New Roman" w:eastAsia="Times New Roman" w:hAnsi="Times New Roman" w:cs="Times New Roman"/>
          <w:sz w:val="22"/>
          <w:szCs w:val="22"/>
        </w:rPr>
        <w:t xml:space="preserve">(Username, Phone_Number, Address, Sex, First_Name, Last_Name), with </w:t>
      </w:r>
      <w:r w:rsidR="007E7D86">
        <w:rPr>
          <w:rFonts w:ascii="Times New Roman" w:eastAsia="Times New Roman" w:hAnsi="Times New Roman" w:cs="Times New Roman"/>
          <w:sz w:val="22"/>
          <w:szCs w:val="22"/>
        </w:rPr>
        <w:t>“</w:t>
      </w:r>
      <w:r w:rsidRPr="397E2D48">
        <w:rPr>
          <w:rFonts w:ascii="Times New Roman" w:eastAsia="Times New Roman" w:hAnsi="Times New Roman" w:cs="Times New Roman"/>
          <w:sz w:val="22"/>
          <w:szCs w:val="22"/>
        </w:rPr>
        <w:t>username</w:t>
      </w:r>
      <w:r w:rsidR="007E7D86">
        <w:rPr>
          <w:rFonts w:ascii="Times New Roman" w:eastAsia="Times New Roman" w:hAnsi="Times New Roman" w:cs="Times New Roman"/>
          <w:sz w:val="22"/>
          <w:szCs w:val="22"/>
        </w:rPr>
        <w:t>”</w:t>
      </w:r>
      <w:r w:rsidRPr="397E2D48">
        <w:rPr>
          <w:rFonts w:ascii="Times New Roman" w:eastAsia="Times New Roman" w:hAnsi="Times New Roman" w:cs="Times New Roman"/>
          <w:sz w:val="22"/>
          <w:szCs w:val="22"/>
        </w:rPr>
        <w:t xml:space="preserve"> chosen as the primary key, as it uniquely identifies each customer.</w:t>
      </w:r>
    </w:p>
    <w:p w14:paraId="34F00C69" w14:textId="77777777" w:rsidR="2DAF7196" w:rsidRDefault="2DAF7196" w:rsidP="008265D5">
      <w:pPr>
        <w:spacing w:line="240" w:lineRule="auto"/>
      </w:pPr>
      <w:r w:rsidRPr="397E2D48">
        <w:rPr>
          <w:rFonts w:ascii="Times New Roman" w:eastAsia="Times New Roman" w:hAnsi="Times New Roman" w:cs="Times New Roman"/>
          <w:sz w:val="22"/>
          <w:szCs w:val="22"/>
        </w:rPr>
        <w:t xml:space="preserve">Next, the </w:t>
      </w:r>
      <w:r w:rsidRPr="397E2D48">
        <w:rPr>
          <w:rFonts w:ascii="Times New Roman" w:eastAsia="Times New Roman" w:hAnsi="Times New Roman" w:cs="Times New Roman"/>
          <w:b/>
          <w:bCs/>
          <w:sz w:val="22"/>
          <w:szCs w:val="22"/>
        </w:rPr>
        <w:t>Staff</w:t>
      </w:r>
      <w:r w:rsidRPr="397E2D48">
        <w:rPr>
          <w:rFonts w:ascii="Times New Roman" w:eastAsia="Times New Roman" w:hAnsi="Times New Roman" w:cs="Times New Roman"/>
          <w:sz w:val="22"/>
          <w:szCs w:val="22"/>
        </w:rPr>
        <w:t xml:space="preserve"> entity has attributes such as SSN, First_Name, Last_Name, DoB, Blood_Type, Address, Salary, and Post. The corresponding relation is Staff</w:t>
      </w:r>
      <w:r w:rsidR="003B4579">
        <w:rPr>
          <w:rFonts w:ascii="Times New Roman" w:eastAsia="Times New Roman" w:hAnsi="Times New Roman" w:cs="Times New Roman"/>
          <w:sz w:val="22"/>
          <w:szCs w:val="22"/>
        </w:rPr>
        <w:t xml:space="preserve"> </w:t>
      </w:r>
      <w:r w:rsidRPr="397E2D48">
        <w:rPr>
          <w:rFonts w:ascii="Times New Roman" w:eastAsia="Times New Roman" w:hAnsi="Times New Roman" w:cs="Times New Roman"/>
          <w:sz w:val="22"/>
          <w:szCs w:val="22"/>
        </w:rPr>
        <w:t>(SSN, First_Name, Last_Name, DoB, Blood_Type, Address, Salary, Post), where SSN acts as the primary key, given its role in uniquely identifying staff members.</w:t>
      </w:r>
    </w:p>
    <w:p w14:paraId="7818D7C1" w14:textId="77777777" w:rsidR="2DAF7196" w:rsidRDefault="2DAF7196" w:rsidP="008265D5">
      <w:pPr>
        <w:spacing w:line="240" w:lineRule="auto"/>
      </w:pPr>
      <w:r w:rsidRPr="397E2D48">
        <w:rPr>
          <w:rFonts w:ascii="Times New Roman" w:eastAsia="Times New Roman" w:hAnsi="Times New Roman" w:cs="Times New Roman"/>
          <w:sz w:val="22"/>
          <w:szCs w:val="22"/>
        </w:rPr>
        <w:t xml:space="preserve">For the </w:t>
      </w:r>
      <w:r w:rsidRPr="397E2D48">
        <w:rPr>
          <w:rFonts w:ascii="Times New Roman" w:eastAsia="Times New Roman" w:hAnsi="Times New Roman" w:cs="Times New Roman"/>
          <w:b/>
          <w:bCs/>
          <w:sz w:val="22"/>
          <w:szCs w:val="22"/>
        </w:rPr>
        <w:t>Items</w:t>
      </w:r>
      <w:r w:rsidRPr="397E2D48">
        <w:rPr>
          <w:rFonts w:ascii="Times New Roman" w:eastAsia="Times New Roman" w:hAnsi="Times New Roman" w:cs="Times New Roman"/>
          <w:sz w:val="22"/>
          <w:szCs w:val="22"/>
        </w:rPr>
        <w:t xml:space="preserve"> entity, the attributes include Barcode, Name, Age_Group, Price, and Genre. We create the relation Items</w:t>
      </w:r>
      <w:r w:rsidR="0058465A">
        <w:rPr>
          <w:rFonts w:ascii="Times New Roman" w:eastAsia="Times New Roman" w:hAnsi="Times New Roman" w:cs="Times New Roman"/>
          <w:sz w:val="22"/>
          <w:szCs w:val="22"/>
        </w:rPr>
        <w:t xml:space="preserve"> </w:t>
      </w:r>
      <w:r w:rsidRPr="397E2D48">
        <w:rPr>
          <w:rFonts w:ascii="Times New Roman" w:eastAsia="Times New Roman" w:hAnsi="Times New Roman" w:cs="Times New Roman"/>
          <w:sz w:val="22"/>
          <w:szCs w:val="22"/>
        </w:rPr>
        <w:t>(Barcode, Name, Age_Group, Price, Genre) and use Barcode as the primary key since it uniquely identifies each item.</w:t>
      </w:r>
    </w:p>
    <w:p w14:paraId="6C1A0F7B" w14:textId="77777777" w:rsidR="2DAF7196" w:rsidRDefault="2DAF7196" w:rsidP="008265D5">
      <w:pPr>
        <w:spacing w:line="240" w:lineRule="auto"/>
      </w:pPr>
      <w:r w:rsidRPr="397E2D48">
        <w:rPr>
          <w:rFonts w:ascii="Times New Roman" w:eastAsia="Times New Roman" w:hAnsi="Times New Roman" w:cs="Times New Roman"/>
          <w:sz w:val="22"/>
          <w:szCs w:val="22"/>
        </w:rPr>
        <w:t xml:space="preserve">The </w:t>
      </w:r>
      <w:r w:rsidRPr="397E2D48">
        <w:rPr>
          <w:rFonts w:ascii="Times New Roman" w:eastAsia="Times New Roman" w:hAnsi="Times New Roman" w:cs="Times New Roman"/>
          <w:b/>
          <w:bCs/>
          <w:sz w:val="22"/>
          <w:szCs w:val="22"/>
        </w:rPr>
        <w:t>Supplier</w:t>
      </w:r>
      <w:r w:rsidRPr="397E2D48">
        <w:rPr>
          <w:rFonts w:ascii="Times New Roman" w:eastAsia="Times New Roman" w:hAnsi="Times New Roman" w:cs="Times New Roman"/>
          <w:sz w:val="22"/>
          <w:szCs w:val="22"/>
        </w:rPr>
        <w:t xml:space="preserve"> entity includes attributes such as Name, Address, and Phone_Number. The corresponding relation is Supplier</w:t>
      </w:r>
      <w:r w:rsidR="00033C9D">
        <w:rPr>
          <w:rFonts w:ascii="Times New Roman" w:eastAsia="Times New Roman" w:hAnsi="Times New Roman" w:cs="Times New Roman"/>
          <w:sz w:val="22"/>
          <w:szCs w:val="22"/>
        </w:rPr>
        <w:t xml:space="preserve"> </w:t>
      </w:r>
      <w:r w:rsidRPr="397E2D48">
        <w:rPr>
          <w:rFonts w:ascii="Times New Roman" w:eastAsia="Times New Roman" w:hAnsi="Times New Roman" w:cs="Times New Roman"/>
          <w:sz w:val="22"/>
          <w:szCs w:val="22"/>
        </w:rPr>
        <w:t>(Name, Address, Phone_Number), and the combination of Name and Address serves as the primary key as it is a unique identifier for each supplier.</w:t>
      </w:r>
    </w:p>
    <w:p w14:paraId="3ED0D200" w14:textId="77777777" w:rsidR="2DAF7196" w:rsidRDefault="2DAF7196" w:rsidP="008265D5">
      <w:pPr>
        <w:spacing w:line="240" w:lineRule="auto"/>
      </w:pPr>
      <w:r w:rsidRPr="397E2D48">
        <w:rPr>
          <w:rFonts w:ascii="Times New Roman" w:eastAsia="Times New Roman" w:hAnsi="Times New Roman" w:cs="Times New Roman"/>
          <w:sz w:val="22"/>
          <w:szCs w:val="22"/>
        </w:rPr>
        <w:t xml:space="preserve">The </w:t>
      </w:r>
      <w:r w:rsidRPr="397E2D48">
        <w:rPr>
          <w:rFonts w:ascii="Times New Roman" w:eastAsia="Times New Roman" w:hAnsi="Times New Roman" w:cs="Times New Roman"/>
          <w:b/>
          <w:bCs/>
          <w:sz w:val="22"/>
          <w:szCs w:val="22"/>
        </w:rPr>
        <w:t>Library</w:t>
      </w:r>
      <w:r w:rsidRPr="397E2D48">
        <w:rPr>
          <w:rFonts w:ascii="Times New Roman" w:eastAsia="Times New Roman" w:hAnsi="Times New Roman" w:cs="Times New Roman"/>
          <w:sz w:val="22"/>
          <w:szCs w:val="22"/>
        </w:rPr>
        <w:t xml:space="preserve"> entity contains the attributes BranchID, Address, and Phone_Number. It is mapped to the relation Library</w:t>
      </w:r>
      <w:r w:rsidR="00033C9D">
        <w:rPr>
          <w:rFonts w:ascii="Times New Roman" w:eastAsia="Times New Roman" w:hAnsi="Times New Roman" w:cs="Times New Roman"/>
          <w:sz w:val="22"/>
          <w:szCs w:val="22"/>
        </w:rPr>
        <w:t xml:space="preserve"> </w:t>
      </w:r>
      <w:r w:rsidRPr="397E2D48">
        <w:rPr>
          <w:rFonts w:ascii="Times New Roman" w:eastAsia="Times New Roman" w:hAnsi="Times New Roman" w:cs="Times New Roman"/>
          <w:sz w:val="22"/>
          <w:szCs w:val="22"/>
        </w:rPr>
        <w:t>(BranchID, Address, Phone_Number), with BranchID being the primary key since it uniquely identifies each library branch.</w:t>
      </w:r>
    </w:p>
    <w:p w14:paraId="6C152EA0" w14:textId="77777777" w:rsidR="2DAF7196" w:rsidRDefault="2DAF7196" w:rsidP="008265D5">
      <w:pPr>
        <w:spacing w:line="240" w:lineRule="auto"/>
      </w:pPr>
      <w:r w:rsidRPr="397E2D48">
        <w:rPr>
          <w:rFonts w:ascii="Times New Roman" w:eastAsia="Times New Roman" w:hAnsi="Times New Roman" w:cs="Times New Roman"/>
          <w:sz w:val="22"/>
          <w:szCs w:val="22"/>
        </w:rPr>
        <w:t xml:space="preserve">Similarly, the </w:t>
      </w:r>
      <w:r w:rsidRPr="397E2D48">
        <w:rPr>
          <w:rFonts w:ascii="Times New Roman" w:eastAsia="Times New Roman" w:hAnsi="Times New Roman" w:cs="Times New Roman"/>
          <w:b/>
          <w:bCs/>
          <w:sz w:val="22"/>
          <w:szCs w:val="22"/>
        </w:rPr>
        <w:t>Publisher</w:t>
      </w:r>
      <w:r w:rsidRPr="397E2D48">
        <w:rPr>
          <w:rFonts w:ascii="Times New Roman" w:eastAsia="Times New Roman" w:hAnsi="Times New Roman" w:cs="Times New Roman"/>
          <w:sz w:val="22"/>
          <w:szCs w:val="22"/>
        </w:rPr>
        <w:t xml:space="preserve"> entity, with attributes Name, Address, and Phone_Number, is mapped to the relation Publisher</w:t>
      </w:r>
      <w:r w:rsidR="00033C9D">
        <w:rPr>
          <w:rFonts w:ascii="Times New Roman" w:eastAsia="Times New Roman" w:hAnsi="Times New Roman" w:cs="Times New Roman"/>
          <w:sz w:val="22"/>
          <w:szCs w:val="22"/>
        </w:rPr>
        <w:t xml:space="preserve"> </w:t>
      </w:r>
      <w:r w:rsidRPr="397E2D48">
        <w:rPr>
          <w:rFonts w:ascii="Times New Roman" w:eastAsia="Times New Roman" w:hAnsi="Times New Roman" w:cs="Times New Roman"/>
          <w:sz w:val="22"/>
          <w:szCs w:val="22"/>
        </w:rPr>
        <w:t>(Name, Address, Phone_Number), where Name is the primary key, distinguishing each publisher.</w:t>
      </w:r>
    </w:p>
    <w:p w14:paraId="03AAAE29" w14:textId="77777777" w:rsidR="2DAF7196" w:rsidRDefault="2DAF7196" w:rsidP="008265D5">
      <w:pPr>
        <w:spacing w:line="240" w:lineRule="auto"/>
      </w:pPr>
      <w:r w:rsidRPr="397E2D48">
        <w:rPr>
          <w:rFonts w:ascii="Times New Roman" w:eastAsia="Times New Roman" w:hAnsi="Times New Roman" w:cs="Times New Roman"/>
          <w:sz w:val="22"/>
          <w:szCs w:val="22"/>
        </w:rPr>
        <w:t xml:space="preserve">The </w:t>
      </w:r>
      <w:r w:rsidRPr="397E2D48">
        <w:rPr>
          <w:rFonts w:ascii="Times New Roman" w:eastAsia="Times New Roman" w:hAnsi="Times New Roman" w:cs="Times New Roman"/>
          <w:b/>
          <w:bCs/>
          <w:sz w:val="22"/>
          <w:szCs w:val="22"/>
        </w:rPr>
        <w:t>Books_for_Sale</w:t>
      </w:r>
      <w:r w:rsidRPr="397E2D48">
        <w:rPr>
          <w:rFonts w:ascii="Times New Roman" w:eastAsia="Times New Roman" w:hAnsi="Times New Roman" w:cs="Times New Roman"/>
          <w:sz w:val="22"/>
          <w:szCs w:val="22"/>
        </w:rPr>
        <w:t xml:space="preserve"> entity includes attributes like ISBN, Title, Genre, Price, Translator, Edition, Pages, and Language. The relation Books_for_Sale</w:t>
      </w:r>
      <w:r w:rsidR="00F14011">
        <w:rPr>
          <w:rFonts w:ascii="Times New Roman" w:eastAsia="Times New Roman" w:hAnsi="Times New Roman" w:cs="Times New Roman"/>
          <w:sz w:val="22"/>
          <w:szCs w:val="22"/>
        </w:rPr>
        <w:t xml:space="preserve"> </w:t>
      </w:r>
      <w:r w:rsidRPr="397E2D48">
        <w:rPr>
          <w:rFonts w:ascii="Times New Roman" w:eastAsia="Times New Roman" w:hAnsi="Times New Roman" w:cs="Times New Roman"/>
          <w:sz w:val="22"/>
          <w:szCs w:val="22"/>
        </w:rPr>
        <w:t>(ISBN, Title, Genre, Price, Translator, Edition, Pages, Language) is created, with ISBN serving as the primary key to ensure that each book for sale is uniquely identified.</w:t>
      </w:r>
    </w:p>
    <w:p w14:paraId="45E7FC16" w14:textId="77777777" w:rsidR="2DAF7196" w:rsidRDefault="2DAF7196" w:rsidP="008265D5">
      <w:pPr>
        <w:spacing w:line="240" w:lineRule="auto"/>
      </w:pPr>
      <w:r w:rsidRPr="397E2D48">
        <w:rPr>
          <w:rFonts w:ascii="Times New Roman" w:eastAsia="Times New Roman" w:hAnsi="Times New Roman" w:cs="Times New Roman"/>
          <w:sz w:val="22"/>
          <w:szCs w:val="22"/>
        </w:rPr>
        <w:t xml:space="preserve">Finally, the </w:t>
      </w:r>
      <w:r w:rsidRPr="397E2D48">
        <w:rPr>
          <w:rFonts w:ascii="Times New Roman" w:eastAsia="Times New Roman" w:hAnsi="Times New Roman" w:cs="Times New Roman"/>
          <w:b/>
          <w:bCs/>
          <w:sz w:val="22"/>
          <w:szCs w:val="22"/>
        </w:rPr>
        <w:t>Books_for_Rent</w:t>
      </w:r>
      <w:r w:rsidRPr="397E2D48">
        <w:rPr>
          <w:rFonts w:ascii="Times New Roman" w:eastAsia="Times New Roman" w:hAnsi="Times New Roman" w:cs="Times New Roman"/>
          <w:sz w:val="22"/>
          <w:szCs w:val="22"/>
        </w:rPr>
        <w:t xml:space="preserve"> entity has attributes such as BookID, ISBN, Title, Genre, Price, Translator, Edition, Pages, Language, Shelf_No, and Row_No. The relation Books_for_Rent</w:t>
      </w:r>
      <w:r w:rsidR="00F14011">
        <w:rPr>
          <w:rFonts w:ascii="Times New Roman" w:eastAsia="Times New Roman" w:hAnsi="Times New Roman" w:cs="Times New Roman"/>
          <w:sz w:val="22"/>
          <w:szCs w:val="22"/>
        </w:rPr>
        <w:t xml:space="preserve"> </w:t>
      </w:r>
      <w:r w:rsidRPr="397E2D48">
        <w:rPr>
          <w:rFonts w:ascii="Times New Roman" w:eastAsia="Times New Roman" w:hAnsi="Times New Roman" w:cs="Times New Roman"/>
          <w:sz w:val="22"/>
          <w:szCs w:val="22"/>
        </w:rPr>
        <w:t>(BookID, ISBN, Title, Genre, Price, Translator, Edition, Pages, Language, Shelf_No, Row_No) is formed, with BookID as the primary key to uniquely identify each book available for rent.</w:t>
      </w:r>
    </w:p>
    <w:p w14:paraId="6FBEC3BD" w14:textId="77777777" w:rsidR="397E2D48" w:rsidRDefault="397E2D48" w:rsidP="397E2D48">
      <w:pPr>
        <w:pStyle w:val="NoSpacing"/>
        <w:rPr>
          <w:rFonts w:ascii="Times New Roman" w:eastAsia="Times New Roman" w:hAnsi="Times New Roman" w:cs="Times New Roman"/>
        </w:rPr>
      </w:pPr>
    </w:p>
    <w:p w14:paraId="04680B25" w14:textId="77777777" w:rsidR="00987E7D" w:rsidRDefault="7614372E" w:rsidP="00F028E2">
      <w:pPr>
        <w:pStyle w:val="Heading2"/>
      </w:pPr>
      <w:bookmarkStart w:id="90" w:name="_Toc183960557"/>
      <w:r w:rsidRPr="00F028E2">
        <w:rPr>
          <w:rFonts w:asciiTheme="majorBidi" w:hAnsiTheme="majorBidi"/>
          <w:b/>
          <w:bCs/>
          <w:color w:val="auto"/>
          <w:sz w:val="28"/>
          <w:szCs w:val="28"/>
        </w:rPr>
        <w:t>8.2 – Step 2 – Mapping of Weak Entity Types</w:t>
      </w:r>
      <w:bookmarkEnd w:id="90"/>
    </w:p>
    <w:p w14:paraId="26804A0F" w14:textId="77777777" w:rsidR="397E2D48" w:rsidRDefault="397E2D48" w:rsidP="397E2D48">
      <w:pPr>
        <w:pStyle w:val="NoSpacing"/>
        <w:rPr>
          <w:rFonts w:ascii="Times New Roman" w:eastAsia="Times New Roman" w:hAnsi="Times New Roman" w:cs="Times New Roman"/>
        </w:rPr>
      </w:pPr>
    </w:p>
    <w:p w14:paraId="22A5DD18" w14:textId="77777777" w:rsidR="1D27675D" w:rsidRDefault="1D27675D" w:rsidP="008265D5">
      <w:pPr>
        <w:spacing w:before="240" w:after="240" w:line="240" w:lineRule="auto"/>
        <w:rPr>
          <w:rFonts w:ascii="Times New Roman" w:eastAsia="Times New Roman" w:hAnsi="Times New Roman" w:cs="Times New Roman"/>
          <w:sz w:val="22"/>
          <w:szCs w:val="22"/>
        </w:rPr>
      </w:pPr>
      <w:r w:rsidRPr="397E2D48">
        <w:rPr>
          <w:rFonts w:ascii="Times New Roman" w:eastAsia="Times New Roman" w:hAnsi="Times New Roman" w:cs="Times New Roman"/>
          <w:sz w:val="22"/>
          <w:szCs w:val="22"/>
        </w:rPr>
        <w:t>Weak entities depend on strong entities for their existence and identification, meaning their primary keys are derived from the primary keys of the related strong entities. To map a weak entity, we create a relation that includes all its attributes, and we add the primary key of the owner strong entity as a foreign key. The combination of this foreign key and the weak entity’s partial key forms the composite primary key.</w:t>
      </w:r>
    </w:p>
    <w:p w14:paraId="501FABAC" w14:textId="77777777" w:rsidR="1D27675D" w:rsidRDefault="7B39D9A0" w:rsidP="008265D5">
      <w:pPr>
        <w:spacing w:before="240" w:after="240" w:line="240" w:lineRule="auto"/>
        <w:rPr>
          <w:rFonts w:ascii="Times New Roman" w:eastAsia="Times New Roman" w:hAnsi="Times New Roman" w:cs="Times New Roman"/>
          <w:sz w:val="22"/>
          <w:szCs w:val="22"/>
        </w:rPr>
      </w:pPr>
      <w:r w:rsidRPr="029B8B60">
        <w:rPr>
          <w:rFonts w:ascii="Times New Roman" w:eastAsia="Times New Roman" w:hAnsi="Times New Roman" w:cs="Times New Roman"/>
          <w:sz w:val="22"/>
          <w:szCs w:val="22"/>
        </w:rPr>
        <w:t xml:space="preserve">The weak entity is </w:t>
      </w:r>
      <w:r w:rsidRPr="029B8B60">
        <w:rPr>
          <w:rFonts w:ascii="Times New Roman" w:eastAsia="Times New Roman" w:hAnsi="Times New Roman" w:cs="Times New Roman"/>
          <w:b/>
          <w:bCs/>
          <w:sz w:val="22"/>
          <w:szCs w:val="22"/>
        </w:rPr>
        <w:t>Dependents</w:t>
      </w:r>
      <w:r w:rsidRPr="029B8B60">
        <w:rPr>
          <w:rFonts w:ascii="Times New Roman" w:eastAsia="Times New Roman" w:hAnsi="Times New Roman" w:cs="Times New Roman"/>
          <w:sz w:val="22"/>
          <w:szCs w:val="22"/>
        </w:rPr>
        <w:t xml:space="preserve">, which includes the attributes SSN, Dep_Name, Relationship, </w:t>
      </w:r>
      <w:r w:rsidR="00D77FF2">
        <w:rPr>
          <w:rFonts w:ascii="Times New Roman" w:eastAsia="Times New Roman" w:hAnsi="Times New Roman" w:cs="Times New Roman"/>
          <w:sz w:val="22"/>
          <w:szCs w:val="22"/>
        </w:rPr>
        <w:t xml:space="preserve">DoB, </w:t>
      </w:r>
      <w:r w:rsidRPr="029B8B60">
        <w:rPr>
          <w:rFonts w:ascii="Times New Roman" w:eastAsia="Times New Roman" w:hAnsi="Times New Roman" w:cs="Times New Roman"/>
          <w:sz w:val="22"/>
          <w:szCs w:val="22"/>
        </w:rPr>
        <w:t>and Sex. The Dependents entity is dependent on the strong entity Staff, which is identified by SSN as the primary key. To map the Dependents entity, we create the relation Dependents</w:t>
      </w:r>
      <w:r w:rsidR="00B822A8">
        <w:rPr>
          <w:rFonts w:ascii="Times New Roman" w:eastAsia="Times New Roman" w:hAnsi="Times New Roman" w:cs="Times New Roman"/>
          <w:sz w:val="22"/>
          <w:szCs w:val="22"/>
        </w:rPr>
        <w:t xml:space="preserve"> </w:t>
      </w:r>
      <w:r w:rsidRPr="029B8B60">
        <w:rPr>
          <w:rFonts w:ascii="Times New Roman" w:eastAsia="Times New Roman" w:hAnsi="Times New Roman" w:cs="Times New Roman"/>
          <w:sz w:val="22"/>
          <w:szCs w:val="22"/>
        </w:rPr>
        <w:t>(SSN, Dep_Name, Relationship,</w:t>
      </w:r>
      <w:r w:rsidR="00D77FF2">
        <w:rPr>
          <w:rFonts w:ascii="Times New Roman" w:eastAsia="Times New Roman" w:hAnsi="Times New Roman" w:cs="Times New Roman"/>
          <w:sz w:val="22"/>
          <w:szCs w:val="22"/>
        </w:rPr>
        <w:t xml:space="preserve"> DoB, </w:t>
      </w:r>
      <w:r w:rsidRPr="029B8B60">
        <w:rPr>
          <w:rFonts w:ascii="Times New Roman" w:eastAsia="Times New Roman" w:hAnsi="Times New Roman" w:cs="Times New Roman"/>
          <w:sz w:val="22"/>
          <w:szCs w:val="22"/>
        </w:rPr>
        <w:t>Sex).</w:t>
      </w:r>
    </w:p>
    <w:p w14:paraId="6A09CA09" w14:textId="77777777" w:rsidR="1D27675D" w:rsidRDefault="1D27675D" w:rsidP="008265D5">
      <w:pPr>
        <w:spacing w:before="240" w:after="240" w:line="240" w:lineRule="auto"/>
        <w:rPr>
          <w:rFonts w:ascii="Times New Roman" w:eastAsia="Times New Roman" w:hAnsi="Times New Roman" w:cs="Times New Roman"/>
          <w:sz w:val="22"/>
          <w:szCs w:val="22"/>
        </w:rPr>
      </w:pPr>
      <w:r w:rsidRPr="397E2D48">
        <w:rPr>
          <w:rFonts w:ascii="Times New Roman" w:eastAsia="Times New Roman" w:hAnsi="Times New Roman" w:cs="Times New Roman"/>
          <w:sz w:val="22"/>
          <w:szCs w:val="22"/>
        </w:rPr>
        <w:t xml:space="preserve">In this relation, the SSN attribute is added as a foreign key, referencing the SSN from the Staff entity, since Dependents relies on Staff for its identification. The primary key for the Dependents relation is the combination of SSN (foreign key) and Dep_Name, which serves as the partial key for the weak entity. This composite primary key ensures that each dependent is uniquely identified </w:t>
      </w:r>
      <w:r w:rsidR="00EB4A44">
        <w:rPr>
          <w:rFonts w:ascii="Times New Roman" w:eastAsia="Times New Roman" w:hAnsi="Times New Roman" w:cs="Times New Roman"/>
          <w:sz w:val="22"/>
          <w:szCs w:val="22"/>
        </w:rPr>
        <w:t>w</w:t>
      </w:r>
      <w:r w:rsidRPr="397E2D48">
        <w:rPr>
          <w:rFonts w:ascii="Times New Roman" w:eastAsia="Times New Roman" w:hAnsi="Times New Roman" w:cs="Times New Roman"/>
          <w:sz w:val="22"/>
          <w:szCs w:val="22"/>
        </w:rPr>
        <w:t>it</w:t>
      </w:r>
      <w:r w:rsidR="00EB4A44">
        <w:rPr>
          <w:rFonts w:ascii="Times New Roman" w:eastAsia="Times New Roman" w:hAnsi="Times New Roman" w:cs="Times New Roman"/>
          <w:sz w:val="22"/>
          <w:szCs w:val="22"/>
        </w:rPr>
        <w:t>h</w:t>
      </w:r>
      <w:r w:rsidRPr="397E2D48">
        <w:rPr>
          <w:rFonts w:ascii="Times New Roman" w:eastAsia="Times New Roman" w:hAnsi="Times New Roman" w:cs="Times New Roman"/>
          <w:sz w:val="22"/>
          <w:szCs w:val="22"/>
        </w:rPr>
        <w:t xml:space="preserve"> the staff member associated with.</w:t>
      </w:r>
    </w:p>
    <w:p w14:paraId="1498B255" w14:textId="77777777" w:rsidR="397E2D48" w:rsidRDefault="397E2D48" w:rsidP="397E2D48">
      <w:pPr>
        <w:pStyle w:val="NoSpacing"/>
        <w:rPr>
          <w:rFonts w:ascii="Times New Roman" w:eastAsia="Times New Roman" w:hAnsi="Times New Roman" w:cs="Times New Roman"/>
        </w:rPr>
      </w:pPr>
    </w:p>
    <w:p w14:paraId="40FE3268" w14:textId="77777777" w:rsidR="00987E7D" w:rsidRPr="00F028E2" w:rsidRDefault="7614372E" w:rsidP="00F028E2">
      <w:pPr>
        <w:pStyle w:val="Heading2"/>
        <w:rPr>
          <w:rFonts w:asciiTheme="majorBidi" w:hAnsiTheme="majorBidi"/>
          <w:b/>
          <w:bCs/>
          <w:color w:val="auto"/>
          <w:sz w:val="28"/>
          <w:szCs w:val="28"/>
        </w:rPr>
      </w:pPr>
      <w:bookmarkStart w:id="91" w:name="_Toc183960558"/>
      <w:r w:rsidRPr="00F028E2">
        <w:rPr>
          <w:rFonts w:asciiTheme="majorBidi" w:hAnsiTheme="majorBidi"/>
          <w:b/>
          <w:bCs/>
          <w:color w:val="auto"/>
          <w:sz w:val="28"/>
          <w:szCs w:val="28"/>
        </w:rPr>
        <w:t>8.3 – Step 3 – Mapping of Binary 1:1 Relationship Types</w:t>
      </w:r>
      <w:bookmarkEnd w:id="91"/>
    </w:p>
    <w:p w14:paraId="72E09D37" w14:textId="77777777" w:rsidR="029B8B60" w:rsidRPr="00F028E2" w:rsidRDefault="029B8B60" w:rsidP="00F028E2">
      <w:pPr>
        <w:pStyle w:val="Heading2"/>
        <w:rPr>
          <w:rFonts w:asciiTheme="majorBidi" w:hAnsiTheme="majorBidi"/>
          <w:b/>
          <w:bCs/>
          <w:color w:val="auto"/>
          <w:sz w:val="28"/>
          <w:szCs w:val="28"/>
        </w:rPr>
      </w:pPr>
    </w:p>
    <w:p w14:paraId="2DFC343A" w14:textId="77777777" w:rsidR="64D7F451" w:rsidRDefault="64D7F451" w:rsidP="008265D5">
      <w:pPr>
        <w:spacing w:before="240" w:after="240" w:line="240" w:lineRule="auto"/>
        <w:rPr>
          <w:rFonts w:ascii="Times New Roman" w:eastAsia="Times New Roman" w:hAnsi="Times New Roman" w:cs="Times New Roman"/>
          <w:sz w:val="22"/>
          <w:szCs w:val="22"/>
        </w:rPr>
      </w:pPr>
      <w:r w:rsidRPr="029B8B60">
        <w:rPr>
          <w:rFonts w:ascii="Times New Roman" w:eastAsia="Times New Roman" w:hAnsi="Times New Roman" w:cs="Times New Roman"/>
          <w:sz w:val="22"/>
          <w:szCs w:val="22"/>
        </w:rPr>
        <w:t>The most common method for mapping</w:t>
      </w:r>
      <w:r w:rsidR="00A72DB6">
        <w:rPr>
          <w:rFonts w:ascii="Times New Roman" w:eastAsia="Times New Roman" w:hAnsi="Times New Roman" w:cs="Times New Roman"/>
          <w:sz w:val="22"/>
          <w:szCs w:val="22"/>
        </w:rPr>
        <w:t xml:space="preserve"> </w:t>
      </w:r>
      <w:r w:rsidR="00A72DB6" w:rsidRPr="029B8B60">
        <w:rPr>
          <w:rFonts w:ascii="Times New Roman" w:eastAsia="Times New Roman" w:hAnsi="Times New Roman" w:cs="Times New Roman"/>
          <w:sz w:val="22"/>
          <w:szCs w:val="22"/>
        </w:rPr>
        <w:t>a 1:1 relationship</w:t>
      </w:r>
      <w:r w:rsidRPr="029B8B60">
        <w:rPr>
          <w:rFonts w:ascii="Times New Roman" w:eastAsia="Times New Roman" w:hAnsi="Times New Roman" w:cs="Times New Roman"/>
          <w:sz w:val="22"/>
          <w:szCs w:val="22"/>
        </w:rPr>
        <w:t xml:space="preserve"> is the Foreign Key approach</w:t>
      </w:r>
      <w:r w:rsidRPr="029B8B60">
        <w:rPr>
          <w:rFonts w:ascii="Times New Roman" w:eastAsia="Times New Roman" w:hAnsi="Times New Roman" w:cs="Times New Roman"/>
          <w:b/>
          <w:bCs/>
          <w:sz w:val="22"/>
          <w:szCs w:val="22"/>
        </w:rPr>
        <w:t>,</w:t>
      </w:r>
      <w:r w:rsidRPr="029B8B60">
        <w:rPr>
          <w:rFonts w:ascii="Times New Roman" w:eastAsia="Times New Roman" w:hAnsi="Times New Roman" w:cs="Times New Roman"/>
          <w:sz w:val="22"/>
          <w:szCs w:val="22"/>
        </w:rPr>
        <w:t xml:space="preserve"> where the primary key of </w:t>
      </w:r>
      <w:r w:rsidR="005019C7">
        <w:rPr>
          <w:rFonts w:ascii="Times New Roman" w:eastAsia="Times New Roman" w:hAnsi="Times New Roman" w:cs="Times New Roman"/>
          <w:sz w:val="22"/>
          <w:szCs w:val="22"/>
        </w:rPr>
        <w:t>the </w:t>
      </w:r>
      <w:r w:rsidRPr="029B8B60">
        <w:rPr>
          <w:rFonts w:ascii="Times New Roman" w:eastAsia="Times New Roman" w:hAnsi="Times New Roman" w:cs="Times New Roman"/>
          <w:sz w:val="22"/>
          <w:szCs w:val="22"/>
        </w:rPr>
        <w:t xml:space="preserve">entity is included as a foreign key in the relation of the other entity. </w:t>
      </w:r>
    </w:p>
    <w:p w14:paraId="3F6C689E" w14:textId="77777777" w:rsidR="64D7F451" w:rsidRDefault="64D7F451" w:rsidP="008265D5">
      <w:pPr>
        <w:spacing w:before="240" w:after="240" w:line="240" w:lineRule="auto"/>
      </w:pPr>
      <w:r w:rsidRPr="029B8B60">
        <w:rPr>
          <w:rFonts w:ascii="Times New Roman" w:eastAsia="Times New Roman" w:hAnsi="Times New Roman" w:cs="Times New Roman"/>
          <w:sz w:val="22"/>
          <w:szCs w:val="22"/>
        </w:rPr>
        <w:t xml:space="preserve">There are three 1:1 relationships that need to be mapped. The first is between </w:t>
      </w:r>
      <w:r w:rsidRPr="029B8B60">
        <w:rPr>
          <w:rFonts w:ascii="Times New Roman" w:eastAsia="Times New Roman" w:hAnsi="Times New Roman" w:cs="Times New Roman"/>
          <w:b/>
          <w:bCs/>
          <w:sz w:val="22"/>
          <w:szCs w:val="22"/>
        </w:rPr>
        <w:t>Authentication_System</w:t>
      </w:r>
      <w:r w:rsidRPr="029B8B60">
        <w:rPr>
          <w:rFonts w:ascii="Times New Roman" w:eastAsia="Times New Roman" w:hAnsi="Times New Roman" w:cs="Times New Roman"/>
          <w:sz w:val="22"/>
          <w:szCs w:val="22"/>
        </w:rPr>
        <w:t xml:space="preserve"> and </w:t>
      </w:r>
      <w:r w:rsidRPr="029B8B60">
        <w:rPr>
          <w:rFonts w:ascii="Times New Roman" w:eastAsia="Times New Roman" w:hAnsi="Times New Roman" w:cs="Times New Roman"/>
          <w:b/>
          <w:bCs/>
          <w:sz w:val="22"/>
          <w:szCs w:val="22"/>
        </w:rPr>
        <w:t>Customer</w:t>
      </w:r>
      <w:r w:rsidRPr="029B8B60">
        <w:rPr>
          <w:rFonts w:ascii="Times New Roman" w:eastAsia="Times New Roman" w:hAnsi="Times New Roman" w:cs="Times New Roman"/>
          <w:sz w:val="22"/>
          <w:szCs w:val="22"/>
        </w:rPr>
        <w:t>, where the Email attribute from Authentication_System is linked to the Email attribute in the Customer entity. Using the foreign key approach, we add Email as a foreign key in the Customer table to reference the Authentication_System. This creates a direct link between the two entities, ensuring that each customer has a corresponding email in the authentication system.</w:t>
      </w:r>
    </w:p>
    <w:p w14:paraId="3CF63D2E" w14:textId="77777777" w:rsidR="64D7F451" w:rsidRDefault="64D7F451" w:rsidP="008265D5">
      <w:pPr>
        <w:spacing w:before="240" w:after="240" w:line="240" w:lineRule="auto"/>
      </w:pPr>
      <w:r w:rsidRPr="029B8B60">
        <w:rPr>
          <w:rFonts w:ascii="Times New Roman" w:eastAsia="Times New Roman" w:hAnsi="Times New Roman" w:cs="Times New Roman"/>
          <w:sz w:val="22"/>
          <w:szCs w:val="22"/>
        </w:rPr>
        <w:t xml:space="preserve">Similarly, the second 1:1 relationship exists between </w:t>
      </w:r>
      <w:r w:rsidRPr="029B8B60">
        <w:rPr>
          <w:rFonts w:ascii="Times New Roman" w:eastAsia="Times New Roman" w:hAnsi="Times New Roman" w:cs="Times New Roman"/>
          <w:b/>
          <w:bCs/>
          <w:sz w:val="22"/>
          <w:szCs w:val="22"/>
        </w:rPr>
        <w:t>Authentication_System</w:t>
      </w:r>
      <w:r w:rsidRPr="029B8B60">
        <w:rPr>
          <w:rFonts w:ascii="Times New Roman" w:eastAsia="Times New Roman" w:hAnsi="Times New Roman" w:cs="Times New Roman"/>
          <w:sz w:val="22"/>
          <w:szCs w:val="22"/>
        </w:rPr>
        <w:t xml:space="preserve"> and </w:t>
      </w:r>
      <w:r w:rsidRPr="029B8B60">
        <w:rPr>
          <w:rFonts w:ascii="Times New Roman" w:eastAsia="Times New Roman" w:hAnsi="Times New Roman" w:cs="Times New Roman"/>
          <w:b/>
          <w:bCs/>
          <w:sz w:val="22"/>
          <w:szCs w:val="22"/>
        </w:rPr>
        <w:t>Staff</w:t>
      </w:r>
      <w:r w:rsidRPr="029B8B60">
        <w:rPr>
          <w:rFonts w:ascii="Times New Roman" w:eastAsia="Times New Roman" w:hAnsi="Times New Roman" w:cs="Times New Roman"/>
          <w:sz w:val="22"/>
          <w:szCs w:val="22"/>
        </w:rPr>
        <w:t>. Each staff member must be authenticated via the system. Therefore, we add the Email attribute from Authentication_System as a foreign key in the Staff table. This allows each staff member to be associated with his/her email in the authentication system, ensuring proper identification and authentication for staff members.</w:t>
      </w:r>
    </w:p>
    <w:p w14:paraId="0AF21D1F" w14:textId="77777777" w:rsidR="64D7F451" w:rsidRDefault="64D7F451" w:rsidP="008265D5">
      <w:pPr>
        <w:spacing w:before="240" w:after="240" w:line="240" w:lineRule="auto"/>
      </w:pPr>
      <w:r w:rsidRPr="029B8B60">
        <w:rPr>
          <w:rFonts w:ascii="Times New Roman" w:eastAsia="Times New Roman" w:hAnsi="Times New Roman" w:cs="Times New Roman"/>
          <w:sz w:val="22"/>
          <w:szCs w:val="22"/>
        </w:rPr>
        <w:t xml:space="preserve">By using the foreign key approach for these binary 1:1 relationships, we ensure that the entities remain properly connected and that referential integrity is maintained across the tables. </w:t>
      </w:r>
    </w:p>
    <w:p w14:paraId="0553EEEE" w14:textId="77777777" w:rsidR="029B8B60" w:rsidRDefault="029B8B60" w:rsidP="029B8B60">
      <w:pPr>
        <w:pStyle w:val="NoSpacing"/>
        <w:rPr>
          <w:rFonts w:ascii="Times New Roman" w:eastAsia="Times New Roman" w:hAnsi="Times New Roman" w:cs="Times New Roman"/>
        </w:rPr>
      </w:pPr>
    </w:p>
    <w:p w14:paraId="0001CA93" w14:textId="77777777" w:rsidR="00987E7D" w:rsidRPr="00F028E2" w:rsidRDefault="7614372E" w:rsidP="00F028E2">
      <w:pPr>
        <w:pStyle w:val="Heading2"/>
        <w:rPr>
          <w:rFonts w:asciiTheme="majorBidi" w:hAnsiTheme="majorBidi"/>
          <w:b/>
          <w:bCs/>
          <w:color w:val="auto"/>
          <w:sz w:val="28"/>
          <w:szCs w:val="28"/>
        </w:rPr>
      </w:pPr>
      <w:bookmarkStart w:id="92" w:name="_Toc183960559"/>
      <w:r w:rsidRPr="00F028E2">
        <w:rPr>
          <w:rFonts w:asciiTheme="majorBidi" w:hAnsiTheme="majorBidi"/>
          <w:b/>
          <w:bCs/>
          <w:color w:val="auto"/>
          <w:sz w:val="28"/>
          <w:szCs w:val="28"/>
        </w:rPr>
        <w:t>8.4 – Step 4 – Mapping of Binary 1:N Relationship Types</w:t>
      </w:r>
      <w:bookmarkEnd w:id="92"/>
    </w:p>
    <w:p w14:paraId="5FC52006" w14:textId="77777777" w:rsidR="029B8B60" w:rsidRDefault="029B8B60" w:rsidP="029B8B60">
      <w:pPr>
        <w:pStyle w:val="NoSpacing"/>
        <w:rPr>
          <w:rFonts w:ascii="Times New Roman" w:eastAsia="Times New Roman" w:hAnsi="Times New Roman" w:cs="Times New Roman"/>
        </w:rPr>
      </w:pPr>
    </w:p>
    <w:p w14:paraId="286A6FFB" w14:textId="77777777" w:rsidR="0644FB7B" w:rsidRDefault="0644FB7B" w:rsidP="008265D5">
      <w:pPr>
        <w:spacing w:line="240" w:lineRule="auto"/>
        <w:rPr>
          <w:rFonts w:ascii="Times New Roman" w:eastAsia="Times New Roman" w:hAnsi="Times New Roman" w:cs="Times New Roman"/>
          <w:sz w:val="22"/>
          <w:szCs w:val="22"/>
        </w:rPr>
      </w:pPr>
      <w:r w:rsidRPr="029B8B60">
        <w:rPr>
          <w:rFonts w:ascii="Times New Roman" w:eastAsia="Times New Roman" w:hAnsi="Times New Roman" w:cs="Times New Roman"/>
          <w:sz w:val="22"/>
          <w:szCs w:val="22"/>
        </w:rPr>
        <w:t xml:space="preserve">The </w:t>
      </w:r>
      <w:r w:rsidR="481C930E" w:rsidRPr="029B8B60">
        <w:rPr>
          <w:rFonts w:ascii="Times New Roman" w:eastAsia="Times New Roman" w:hAnsi="Times New Roman" w:cs="Times New Roman"/>
          <w:sz w:val="22"/>
          <w:szCs w:val="22"/>
        </w:rPr>
        <w:t xml:space="preserve">used </w:t>
      </w:r>
      <w:r w:rsidRPr="029B8B60">
        <w:rPr>
          <w:rFonts w:ascii="Times New Roman" w:eastAsia="Times New Roman" w:hAnsi="Times New Roman" w:cs="Times New Roman"/>
          <w:sz w:val="22"/>
          <w:szCs w:val="22"/>
        </w:rPr>
        <w:t xml:space="preserve">approach for mapping </w:t>
      </w:r>
      <w:r w:rsidR="2501F4F2" w:rsidRPr="029B8B60">
        <w:rPr>
          <w:rFonts w:ascii="Times New Roman" w:eastAsia="Times New Roman" w:hAnsi="Times New Roman" w:cs="Times New Roman"/>
          <w:sz w:val="22"/>
          <w:szCs w:val="22"/>
        </w:rPr>
        <w:t>binary 1: N (one-to-many) relationship types</w:t>
      </w:r>
      <w:r w:rsidRPr="029B8B60">
        <w:rPr>
          <w:rFonts w:ascii="Times New Roman" w:eastAsia="Times New Roman" w:hAnsi="Times New Roman" w:cs="Times New Roman"/>
          <w:sz w:val="22"/>
          <w:szCs w:val="22"/>
        </w:rPr>
        <w:t xml:space="preserve"> is to place a foreign key in the relation representing the entity on the "N" side of the relationship, referring to the primary key of the entity on the "1" side. Additionally, any attributes specific to the relationship are included in the relation on the "N" side.</w:t>
      </w:r>
    </w:p>
    <w:p w14:paraId="1656C3CE" w14:textId="77777777" w:rsidR="0644FB7B" w:rsidRDefault="0644FB7B" w:rsidP="008265D5">
      <w:pPr>
        <w:spacing w:line="240" w:lineRule="auto"/>
      </w:pPr>
      <w:r w:rsidRPr="029B8B60">
        <w:rPr>
          <w:rFonts w:ascii="Times New Roman" w:eastAsia="Times New Roman" w:hAnsi="Times New Roman" w:cs="Times New Roman"/>
          <w:sz w:val="22"/>
          <w:szCs w:val="22"/>
        </w:rPr>
        <w:t xml:space="preserve">We have several 1:N relationships that need to be mapped. First, we map the </w:t>
      </w:r>
      <w:r w:rsidRPr="029B8B60">
        <w:rPr>
          <w:rFonts w:ascii="Times New Roman" w:eastAsia="Times New Roman" w:hAnsi="Times New Roman" w:cs="Times New Roman"/>
          <w:b/>
          <w:bCs/>
          <w:sz w:val="22"/>
          <w:szCs w:val="22"/>
        </w:rPr>
        <w:t>supervisory relationship</w:t>
      </w:r>
      <w:r w:rsidRPr="029B8B60">
        <w:rPr>
          <w:rFonts w:ascii="Times New Roman" w:eastAsia="Times New Roman" w:hAnsi="Times New Roman" w:cs="Times New Roman"/>
          <w:sz w:val="22"/>
          <w:szCs w:val="22"/>
        </w:rPr>
        <w:t xml:space="preserve"> within the Staff entity. Each staff member may report to one supervisor, but a supervisor can oversee multiple staff members. To represent this, we add the Super_SSN (the primary key of the supervising staff member) as a foreign key in the Staff table, linking each staff member to </w:t>
      </w:r>
      <w:r w:rsidR="00B82B62">
        <w:rPr>
          <w:rFonts w:ascii="Times New Roman" w:eastAsia="Times New Roman" w:hAnsi="Times New Roman" w:cs="Times New Roman"/>
          <w:sz w:val="22"/>
          <w:szCs w:val="22"/>
        </w:rPr>
        <w:t>his/her</w:t>
      </w:r>
      <w:r w:rsidRPr="029B8B60">
        <w:rPr>
          <w:rFonts w:ascii="Times New Roman" w:eastAsia="Times New Roman" w:hAnsi="Times New Roman" w:cs="Times New Roman"/>
          <w:sz w:val="22"/>
          <w:szCs w:val="22"/>
        </w:rPr>
        <w:t xml:space="preserve"> supervisor.</w:t>
      </w:r>
    </w:p>
    <w:p w14:paraId="19A28497" w14:textId="77777777" w:rsidR="0644FB7B" w:rsidRDefault="0644FB7B" w:rsidP="008265D5">
      <w:pPr>
        <w:spacing w:line="240" w:lineRule="auto"/>
      </w:pPr>
      <w:r w:rsidRPr="029B8B60">
        <w:rPr>
          <w:rFonts w:ascii="Times New Roman" w:eastAsia="Times New Roman" w:hAnsi="Times New Roman" w:cs="Times New Roman"/>
          <w:sz w:val="22"/>
          <w:szCs w:val="22"/>
        </w:rPr>
        <w:t xml:space="preserve">Next, we map the relationship between </w:t>
      </w:r>
      <w:r w:rsidRPr="029B8B60">
        <w:rPr>
          <w:rFonts w:ascii="Times New Roman" w:eastAsia="Times New Roman" w:hAnsi="Times New Roman" w:cs="Times New Roman"/>
          <w:b/>
          <w:bCs/>
          <w:sz w:val="22"/>
          <w:szCs w:val="22"/>
        </w:rPr>
        <w:t>Library</w:t>
      </w:r>
      <w:r w:rsidRPr="029B8B60">
        <w:rPr>
          <w:rFonts w:ascii="Times New Roman" w:eastAsia="Times New Roman" w:hAnsi="Times New Roman" w:cs="Times New Roman"/>
          <w:sz w:val="22"/>
          <w:szCs w:val="22"/>
        </w:rPr>
        <w:t xml:space="preserve"> and </w:t>
      </w:r>
      <w:r w:rsidRPr="029B8B60">
        <w:rPr>
          <w:rFonts w:ascii="Times New Roman" w:eastAsia="Times New Roman" w:hAnsi="Times New Roman" w:cs="Times New Roman"/>
          <w:b/>
          <w:bCs/>
          <w:sz w:val="22"/>
          <w:szCs w:val="22"/>
        </w:rPr>
        <w:t>Staff</w:t>
      </w:r>
      <w:r w:rsidRPr="029B8B60">
        <w:rPr>
          <w:rFonts w:ascii="Times New Roman" w:eastAsia="Times New Roman" w:hAnsi="Times New Roman" w:cs="Times New Roman"/>
          <w:sz w:val="22"/>
          <w:szCs w:val="22"/>
        </w:rPr>
        <w:t>. Each staff member works at one library branch, while a branch can have multiple staff members. To represent this relationship, we add BranchID (the primary key of the Library entity) as a foreign key in the Staff table. Additionally, since each staff member has specific working hours at the branch, we include the Hours attribute to represent this relationship.</w:t>
      </w:r>
    </w:p>
    <w:p w14:paraId="0AC544AA" w14:textId="77777777" w:rsidR="0644FB7B" w:rsidRDefault="0644FB7B" w:rsidP="008265D5">
      <w:pPr>
        <w:spacing w:line="240" w:lineRule="auto"/>
        <w:rPr>
          <w:rFonts w:ascii="Times New Roman" w:eastAsia="Times New Roman" w:hAnsi="Times New Roman" w:cs="Times New Roman"/>
          <w:sz w:val="22"/>
          <w:szCs w:val="22"/>
        </w:rPr>
      </w:pPr>
      <w:r w:rsidRPr="029B8B60">
        <w:rPr>
          <w:rFonts w:ascii="Times New Roman" w:eastAsia="Times New Roman" w:hAnsi="Times New Roman" w:cs="Times New Roman"/>
          <w:sz w:val="22"/>
          <w:szCs w:val="22"/>
        </w:rPr>
        <w:t xml:space="preserve">The third relationship involves </w:t>
      </w:r>
      <w:r w:rsidRPr="029B8B60">
        <w:rPr>
          <w:rFonts w:ascii="Times New Roman" w:eastAsia="Times New Roman" w:hAnsi="Times New Roman" w:cs="Times New Roman"/>
          <w:b/>
          <w:bCs/>
          <w:sz w:val="22"/>
          <w:szCs w:val="22"/>
        </w:rPr>
        <w:t>Books_for_Sale</w:t>
      </w:r>
      <w:r w:rsidRPr="029B8B60">
        <w:rPr>
          <w:rFonts w:ascii="Times New Roman" w:eastAsia="Times New Roman" w:hAnsi="Times New Roman" w:cs="Times New Roman"/>
          <w:sz w:val="22"/>
          <w:szCs w:val="22"/>
        </w:rPr>
        <w:t xml:space="preserve"> and </w:t>
      </w:r>
      <w:r w:rsidRPr="029B8B60">
        <w:rPr>
          <w:rFonts w:ascii="Times New Roman" w:eastAsia="Times New Roman" w:hAnsi="Times New Roman" w:cs="Times New Roman"/>
          <w:b/>
          <w:bCs/>
          <w:sz w:val="22"/>
          <w:szCs w:val="22"/>
        </w:rPr>
        <w:t>Publisher</w:t>
      </w:r>
      <w:r w:rsidRPr="029B8B60">
        <w:rPr>
          <w:rFonts w:ascii="Times New Roman" w:eastAsia="Times New Roman" w:hAnsi="Times New Roman" w:cs="Times New Roman"/>
          <w:sz w:val="22"/>
          <w:szCs w:val="22"/>
        </w:rPr>
        <w:t>. Each book for sale is published by a specific publisher, but a publisher can be associated with many books. To map this, we add Publisher_Name (the primary key of the Publisher entity) as a foreign key in the Books_for_Sale table.</w:t>
      </w:r>
    </w:p>
    <w:p w14:paraId="34333001" w14:textId="3A6AFDC5" w:rsidR="00236010" w:rsidRDefault="00236010" w:rsidP="00236010">
      <w:pPr>
        <w:spacing w:before="240" w:after="240" w:line="240" w:lineRule="auto"/>
      </w:pPr>
      <w:r w:rsidRPr="029B8B60">
        <w:rPr>
          <w:rFonts w:ascii="Times New Roman" w:eastAsia="Times New Roman" w:hAnsi="Times New Roman" w:cs="Times New Roman"/>
          <w:sz w:val="22"/>
          <w:szCs w:val="22"/>
        </w:rPr>
        <w:t xml:space="preserve">The </w:t>
      </w:r>
      <w:r>
        <w:rPr>
          <w:rFonts w:ascii="Times New Roman" w:eastAsia="Times New Roman" w:hAnsi="Times New Roman" w:cs="Times New Roman"/>
          <w:sz w:val="22"/>
          <w:szCs w:val="22"/>
        </w:rPr>
        <w:t>forth</w:t>
      </w:r>
      <w:r w:rsidRPr="029B8B60">
        <w:rPr>
          <w:rFonts w:ascii="Times New Roman" w:eastAsia="Times New Roman" w:hAnsi="Times New Roman" w:cs="Times New Roman"/>
          <w:sz w:val="22"/>
          <w:szCs w:val="22"/>
        </w:rPr>
        <w:t xml:space="preserve"> 1:</w:t>
      </w:r>
      <w:r>
        <w:rPr>
          <w:rFonts w:ascii="Times New Roman" w:eastAsia="Times New Roman" w:hAnsi="Times New Roman" w:cs="Times New Roman"/>
          <w:sz w:val="22"/>
          <w:szCs w:val="22"/>
        </w:rPr>
        <w:t>N</w:t>
      </w:r>
      <w:r w:rsidRPr="029B8B60">
        <w:rPr>
          <w:rFonts w:ascii="Times New Roman" w:eastAsia="Times New Roman" w:hAnsi="Times New Roman" w:cs="Times New Roman"/>
          <w:sz w:val="22"/>
          <w:szCs w:val="22"/>
        </w:rPr>
        <w:t xml:space="preserve"> relationship involves the </w:t>
      </w:r>
      <w:r w:rsidRPr="029B8B60">
        <w:rPr>
          <w:rFonts w:ascii="Times New Roman" w:eastAsia="Times New Roman" w:hAnsi="Times New Roman" w:cs="Times New Roman"/>
          <w:b/>
          <w:bCs/>
          <w:sz w:val="22"/>
          <w:szCs w:val="22"/>
        </w:rPr>
        <w:t>Books_for_Rent</w:t>
      </w:r>
      <w:r w:rsidRPr="029B8B60">
        <w:rPr>
          <w:rFonts w:ascii="Times New Roman" w:eastAsia="Times New Roman" w:hAnsi="Times New Roman" w:cs="Times New Roman"/>
          <w:sz w:val="22"/>
          <w:szCs w:val="22"/>
        </w:rPr>
        <w:t xml:space="preserve"> entity and the </w:t>
      </w:r>
      <w:r w:rsidRPr="029B8B60">
        <w:rPr>
          <w:rFonts w:ascii="Times New Roman" w:eastAsia="Times New Roman" w:hAnsi="Times New Roman" w:cs="Times New Roman"/>
          <w:b/>
          <w:bCs/>
          <w:sz w:val="22"/>
          <w:szCs w:val="22"/>
        </w:rPr>
        <w:t>Library</w:t>
      </w:r>
      <w:r w:rsidRPr="029B8B60">
        <w:rPr>
          <w:rFonts w:ascii="Times New Roman" w:eastAsia="Times New Roman" w:hAnsi="Times New Roman" w:cs="Times New Roman"/>
          <w:sz w:val="22"/>
          <w:szCs w:val="22"/>
        </w:rPr>
        <w:t xml:space="preserve"> entity. Each book available for rent is associated with a specific library branch. To represent this, we add the BranchID attribute from the Library entity to the Books_for_Rent table as a foreign key</w:t>
      </w:r>
      <w:r w:rsidR="006F3BB6">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w:t>
      </w:r>
    </w:p>
    <w:p w14:paraId="4CE7DCE3" w14:textId="77777777" w:rsidR="0644FB7B" w:rsidRDefault="0644FB7B" w:rsidP="008265D5">
      <w:pPr>
        <w:spacing w:line="240" w:lineRule="auto"/>
        <w:rPr>
          <w:rFonts w:ascii="Times New Roman" w:eastAsia="Times New Roman" w:hAnsi="Times New Roman" w:cs="Times New Roman"/>
          <w:sz w:val="22"/>
          <w:szCs w:val="22"/>
        </w:rPr>
      </w:pPr>
      <w:r w:rsidRPr="029B8B60">
        <w:rPr>
          <w:rFonts w:ascii="Times New Roman" w:eastAsia="Times New Roman" w:hAnsi="Times New Roman" w:cs="Times New Roman"/>
          <w:sz w:val="22"/>
          <w:szCs w:val="22"/>
        </w:rPr>
        <w:t xml:space="preserve">Similarly, for </w:t>
      </w:r>
      <w:r w:rsidRPr="029B8B60">
        <w:rPr>
          <w:rFonts w:ascii="Times New Roman" w:eastAsia="Times New Roman" w:hAnsi="Times New Roman" w:cs="Times New Roman"/>
          <w:b/>
          <w:bCs/>
          <w:sz w:val="22"/>
          <w:szCs w:val="22"/>
        </w:rPr>
        <w:t>Books_for_Rent</w:t>
      </w:r>
      <w:r w:rsidRPr="029B8B60">
        <w:rPr>
          <w:rFonts w:ascii="Times New Roman" w:eastAsia="Times New Roman" w:hAnsi="Times New Roman" w:cs="Times New Roman"/>
          <w:sz w:val="22"/>
          <w:szCs w:val="22"/>
        </w:rPr>
        <w:t xml:space="preserve">, we map the relationship with </w:t>
      </w:r>
      <w:r w:rsidRPr="029B8B60">
        <w:rPr>
          <w:rFonts w:ascii="Times New Roman" w:eastAsia="Times New Roman" w:hAnsi="Times New Roman" w:cs="Times New Roman"/>
          <w:b/>
          <w:bCs/>
          <w:sz w:val="22"/>
          <w:szCs w:val="22"/>
        </w:rPr>
        <w:t>Publisher</w:t>
      </w:r>
      <w:r w:rsidRPr="029B8B60">
        <w:rPr>
          <w:rFonts w:ascii="Times New Roman" w:eastAsia="Times New Roman" w:hAnsi="Times New Roman" w:cs="Times New Roman"/>
          <w:sz w:val="22"/>
          <w:szCs w:val="22"/>
        </w:rPr>
        <w:t xml:space="preserve"> by adding Publisher_Name to the Books_for_Rent table as a foreign key, representing the publisher of each book available for rent.</w:t>
      </w:r>
    </w:p>
    <w:p w14:paraId="1E57D489" w14:textId="3F2D6E01" w:rsidR="00F96FC1" w:rsidRDefault="00F96FC1" w:rsidP="006F3BB6">
      <w:pPr>
        <w:spacing w:line="240" w:lineRule="auto"/>
      </w:pPr>
      <w:r w:rsidRPr="029B8B60">
        <w:rPr>
          <w:rFonts w:ascii="Times New Roman" w:eastAsia="Times New Roman" w:hAnsi="Times New Roman" w:cs="Times New Roman"/>
          <w:sz w:val="22"/>
          <w:szCs w:val="22"/>
        </w:rPr>
        <w:t xml:space="preserve">The </w:t>
      </w:r>
      <w:r>
        <w:rPr>
          <w:rFonts w:ascii="Times New Roman" w:eastAsia="Times New Roman" w:hAnsi="Times New Roman" w:cs="Times New Roman"/>
          <w:sz w:val="22"/>
          <w:szCs w:val="22"/>
        </w:rPr>
        <w:t>last 1</w:t>
      </w:r>
      <w:r w:rsidRPr="029B8B60">
        <w:rPr>
          <w:rFonts w:ascii="Times New Roman" w:eastAsia="Times New Roman" w:hAnsi="Times New Roman" w:cs="Times New Roman"/>
          <w:sz w:val="22"/>
          <w:szCs w:val="22"/>
        </w:rPr>
        <w:t xml:space="preserve">:N relationship involves </w:t>
      </w:r>
      <w:r w:rsidRPr="029B8B60">
        <w:rPr>
          <w:rFonts w:ascii="Times New Roman" w:eastAsia="Times New Roman" w:hAnsi="Times New Roman" w:cs="Times New Roman"/>
          <w:b/>
          <w:bCs/>
          <w:sz w:val="22"/>
          <w:szCs w:val="22"/>
        </w:rPr>
        <w:t>Customer</w:t>
      </w:r>
      <w:r w:rsidRPr="029B8B60">
        <w:rPr>
          <w:rFonts w:ascii="Times New Roman" w:eastAsia="Times New Roman" w:hAnsi="Times New Roman" w:cs="Times New Roman"/>
          <w:sz w:val="22"/>
          <w:szCs w:val="22"/>
        </w:rPr>
        <w:t xml:space="preserve"> and </w:t>
      </w:r>
      <w:r w:rsidRPr="029B8B60">
        <w:rPr>
          <w:rFonts w:ascii="Times New Roman" w:eastAsia="Times New Roman" w:hAnsi="Times New Roman" w:cs="Times New Roman"/>
          <w:b/>
          <w:bCs/>
          <w:sz w:val="22"/>
          <w:szCs w:val="22"/>
        </w:rPr>
        <w:t>Books_for_Rent</w:t>
      </w:r>
      <w:r w:rsidRPr="029B8B60">
        <w:rPr>
          <w:rFonts w:ascii="Times New Roman" w:eastAsia="Times New Roman" w:hAnsi="Times New Roman" w:cs="Times New Roman"/>
          <w:sz w:val="22"/>
          <w:szCs w:val="22"/>
        </w:rPr>
        <w:t xml:space="preserve">, represented by the </w:t>
      </w:r>
      <w:r w:rsidRPr="00A942D8">
        <w:rPr>
          <w:rFonts w:ascii="Times New Roman" w:eastAsia="Times New Roman" w:hAnsi="Times New Roman" w:cs="Times New Roman"/>
          <w:b/>
          <w:bCs/>
          <w:sz w:val="22"/>
          <w:szCs w:val="22"/>
        </w:rPr>
        <w:t>Borrows</w:t>
      </w:r>
      <w:r w:rsidRPr="029B8B60">
        <w:rPr>
          <w:rFonts w:ascii="Times New Roman" w:eastAsia="Times New Roman" w:hAnsi="Times New Roman" w:cs="Times New Roman"/>
          <w:sz w:val="22"/>
          <w:szCs w:val="22"/>
        </w:rPr>
        <w:t xml:space="preserve"> relation. Here, we include Username and BookID as foreign keys, referencing the primary keys of the Customer and Books_for_Rent tables</w:t>
      </w:r>
      <w:r w:rsidR="007B79F6">
        <w:rPr>
          <w:rFonts w:ascii="Times New Roman" w:eastAsia="Times New Roman" w:hAnsi="Times New Roman" w:cs="Times New Roman"/>
          <w:sz w:val="22"/>
          <w:szCs w:val="22"/>
        </w:rPr>
        <w:t xml:space="preserve"> respectively.</w:t>
      </w:r>
      <w:r w:rsidRPr="029B8B60">
        <w:rPr>
          <w:rFonts w:ascii="Times New Roman" w:eastAsia="Times New Roman" w:hAnsi="Times New Roman" w:cs="Times New Roman"/>
          <w:sz w:val="22"/>
          <w:szCs w:val="22"/>
        </w:rPr>
        <w:t xml:space="preserve"> The combination of Username</w:t>
      </w:r>
      <w:r w:rsidR="007B79F6">
        <w:rPr>
          <w:rFonts w:ascii="Times New Roman" w:eastAsia="Times New Roman" w:hAnsi="Times New Roman" w:cs="Times New Roman"/>
          <w:sz w:val="22"/>
          <w:szCs w:val="22"/>
        </w:rPr>
        <w:t xml:space="preserve">, </w:t>
      </w:r>
      <w:r w:rsidRPr="029B8B60">
        <w:rPr>
          <w:rFonts w:ascii="Times New Roman" w:eastAsia="Times New Roman" w:hAnsi="Times New Roman" w:cs="Times New Roman"/>
          <w:sz w:val="22"/>
          <w:szCs w:val="22"/>
        </w:rPr>
        <w:t>BookID</w:t>
      </w:r>
      <w:r>
        <w:rPr>
          <w:rFonts w:ascii="Times New Roman" w:eastAsia="Times New Roman" w:hAnsi="Times New Roman" w:cs="Times New Roman"/>
          <w:sz w:val="22"/>
          <w:szCs w:val="22"/>
        </w:rPr>
        <w:t>,</w:t>
      </w:r>
      <w:r w:rsidR="00533E46">
        <w:rPr>
          <w:rFonts w:ascii="Times New Roman" w:eastAsia="Times New Roman" w:hAnsi="Times New Roman" w:cs="Times New Roman"/>
          <w:sz w:val="22"/>
          <w:szCs w:val="22"/>
        </w:rPr>
        <w:t xml:space="preserve"> and</w:t>
      </w:r>
      <w:r>
        <w:rPr>
          <w:rFonts w:ascii="Times New Roman" w:eastAsia="Times New Roman" w:hAnsi="Times New Roman" w:cs="Times New Roman"/>
          <w:sz w:val="22"/>
          <w:szCs w:val="22"/>
        </w:rPr>
        <w:t xml:space="preserve"> Date_Out </w:t>
      </w:r>
      <w:r w:rsidRPr="029B8B60">
        <w:rPr>
          <w:rFonts w:ascii="Times New Roman" w:eastAsia="Times New Roman" w:hAnsi="Times New Roman" w:cs="Times New Roman"/>
          <w:sz w:val="22"/>
          <w:szCs w:val="22"/>
        </w:rPr>
        <w:t>forms the primary key for the Borrows relation. Additionally, we include the attribute</w:t>
      </w:r>
      <w:r>
        <w:rPr>
          <w:rFonts w:ascii="Times New Roman" w:eastAsia="Times New Roman" w:hAnsi="Times New Roman" w:cs="Times New Roman"/>
          <w:sz w:val="22"/>
          <w:szCs w:val="22"/>
        </w:rPr>
        <w:t xml:space="preserve"> </w:t>
      </w:r>
      <w:r w:rsidRPr="029B8B60">
        <w:rPr>
          <w:rFonts w:ascii="Times New Roman" w:eastAsia="Times New Roman" w:hAnsi="Times New Roman" w:cs="Times New Roman"/>
          <w:sz w:val="22"/>
          <w:szCs w:val="22"/>
        </w:rPr>
        <w:t>Penalty</w:t>
      </w:r>
      <w:r w:rsidR="0051500C">
        <w:rPr>
          <w:rFonts w:ascii="Times New Roman" w:eastAsia="Times New Roman" w:hAnsi="Times New Roman" w:cs="Times New Roman"/>
          <w:sz w:val="22"/>
          <w:szCs w:val="22"/>
        </w:rPr>
        <w:t>, which provides information about any penalties associated with late returns, and the attribute Status, which determines whether the books have been returned .</w:t>
      </w:r>
      <w:r>
        <w:rPr>
          <w:rFonts w:ascii="Times New Roman" w:eastAsia="Times New Roman" w:hAnsi="Times New Roman" w:cs="Times New Roman"/>
          <w:sz w:val="22"/>
          <w:szCs w:val="22"/>
        </w:rPr>
        <w:t>As mentioned in ElMasri book, in some special cases, a 1:N relationship can be mapped into a relation and this is what happened in our case</w:t>
      </w:r>
      <w:r w:rsidR="00D6028D">
        <w:rPr>
          <w:rFonts w:ascii="Times New Roman" w:eastAsia="Times New Roman" w:hAnsi="Times New Roman" w:cs="Times New Roman"/>
          <w:sz w:val="22"/>
          <w:szCs w:val="22"/>
        </w:rPr>
        <w:t xml:space="preserve">. By doing so, we will be avoiding redundancy and meaningless repetitions. This relationship is best represented </w:t>
      </w:r>
      <w:r w:rsidR="00F705C8">
        <w:rPr>
          <w:rFonts w:ascii="Times New Roman" w:eastAsia="Times New Roman" w:hAnsi="Times New Roman" w:cs="Times New Roman"/>
          <w:sz w:val="22"/>
          <w:szCs w:val="22"/>
        </w:rPr>
        <w:t>in</w:t>
      </w:r>
      <w:r w:rsidR="00D6028D">
        <w:rPr>
          <w:rFonts w:ascii="Times New Roman" w:eastAsia="Times New Roman" w:hAnsi="Times New Roman" w:cs="Times New Roman"/>
          <w:sz w:val="22"/>
          <w:szCs w:val="22"/>
        </w:rPr>
        <w:t xml:space="preserve"> a table.</w:t>
      </w:r>
    </w:p>
    <w:p w14:paraId="7611D3F7" w14:textId="77777777" w:rsidR="0644FB7B" w:rsidRDefault="0644FB7B" w:rsidP="008265D5">
      <w:pPr>
        <w:spacing w:line="240" w:lineRule="auto"/>
      </w:pPr>
      <w:r w:rsidRPr="029B8B60">
        <w:rPr>
          <w:rFonts w:ascii="Times New Roman" w:eastAsia="Times New Roman" w:hAnsi="Times New Roman" w:cs="Times New Roman"/>
          <w:sz w:val="22"/>
          <w:szCs w:val="22"/>
        </w:rPr>
        <w:t>By following the 1:N relationship mapping rules, we ensure that each entity on the "1" side is correctly linked to its related entity on the "N" side, while maintaining the integrity of the relationships through foreign keys and relationship specific attributes.</w:t>
      </w:r>
    </w:p>
    <w:p w14:paraId="24FDB354" w14:textId="77777777" w:rsidR="029B8B60" w:rsidRDefault="029B8B60" w:rsidP="029B8B60">
      <w:pPr>
        <w:pStyle w:val="NoSpacing"/>
        <w:rPr>
          <w:rFonts w:ascii="Times New Roman" w:eastAsia="Times New Roman" w:hAnsi="Times New Roman" w:cs="Times New Roman"/>
        </w:rPr>
      </w:pPr>
    </w:p>
    <w:p w14:paraId="33D55616" w14:textId="77777777" w:rsidR="00987E7D" w:rsidRDefault="7614372E" w:rsidP="00F028E2">
      <w:pPr>
        <w:pStyle w:val="Heading2"/>
      </w:pPr>
      <w:bookmarkStart w:id="93" w:name="_Toc183960560"/>
      <w:r w:rsidRPr="00F028E2">
        <w:rPr>
          <w:rFonts w:asciiTheme="majorBidi" w:hAnsiTheme="majorBidi"/>
          <w:b/>
          <w:bCs/>
          <w:color w:val="auto"/>
          <w:sz w:val="28"/>
          <w:szCs w:val="28"/>
        </w:rPr>
        <w:t>8.5 – Step 5 – Mapping of Binary M:N Relationship Types</w:t>
      </w:r>
      <w:bookmarkEnd w:id="93"/>
    </w:p>
    <w:p w14:paraId="1A546927" w14:textId="77777777" w:rsidR="029B8B60" w:rsidRDefault="029B8B60" w:rsidP="029B8B60">
      <w:pPr>
        <w:pStyle w:val="NoSpacing"/>
        <w:rPr>
          <w:rFonts w:ascii="Times New Roman" w:eastAsia="Times New Roman" w:hAnsi="Times New Roman" w:cs="Times New Roman"/>
        </w:rPr>
      </w:pPr>
    </w:p>
    <w:p w14:paraId="3352CADF" w14:textId="77777777" w:rsidR="5EF08621" w:rsidRDefault="5EF08621" w:rsidP="008265D5">
      <w:pPr>
        <w:spacing w:line="240" w:lineRule="auto"/>
      </w:pPr>
      <w:r w:rsidRPr="029B8B60">
        <w:rPr>
          <w:rFonts w:ascii="Times New Roman" w:eastAsia="Times New Roman" w:hAnsi="Times New Roman" w:cs="Times New Roman"/>
          <w:sz w:val="22"/>
          <w:szCs w:val="22"/>
        </w:rPr>
        <w:t xml:space="preserve">To represent </w:t>
      </w:r>
      <w:r w:rsidR="56FCAAB5" w:rsidRPr="029B8B60">
        <w:rPr>
          <w:rFonts w:ascii="Times New Roman" w:eastAsia="Times New Roman" w:hAnsi="Times New Roman" w:cs="Times New Roman"/>
          <w:sz w:val="22"/>
          <w:szCs w:val="22"/>
        </w:rPr>
        <w:t>M:N (many-to-many) relationship types</w:t>
      </w:r>
      <w:r w:rsidR="00AF75B4">
        <w:rPr>
          <w:rFonts w:ascii="Times New Roman" w:eastAsia="Times New Roman" w:hAnsi="Times New Roman" w:cs="Times New Roman"/>
          <w:sz w:val="22"/>
          <w:szCs w:val="22"/>
        </w:rPr>
        <w:t xml:space="preserve"> </w:t>
      </w:r>
      <w:r w:rsidRPr="029B8B60">
        <w:rPr>
          <w:rFonts w:ascii="Times New Roman" w:eastAsia="Times New Roman" w:hAnsi="Times New Roman" w:cs="Times New Roman"/>
          <w:sz w:val="22"/>
          <w:szCs w:val="22"/>
        </w:rPr>
        <w:t>in a relational database, we create new relations for each M:N relationship type, which will include foreign keys referencing the primary keys of the participating entity types.</w:t>
      </w:r>
    </w:p>
    <w:p w14:paraId="0A3D8E5A" w14:textId="77777777" w:rsidR="5EF08621" w:rsidRDefault="5EF08621" w:rsidP="008265D5">
      <w:pPr>
        <w:spacing w:line="240" w:lineRule="auto"/>
      </w:pPr>
      <w:r w:rsidRPr="029B8B60">
        <w:rPr>
          <w:rFonts w:ascii="Times New Roman" w:eastAsia="Times New Roman" w:hAnsi="Times New Roman" w:cs="Times New Roman"/>
          <w:sz w:val="22"/>
          <w:szCs w:val="22"/>
        </w:rPr>
        <w:t xml:space="preserve">The first M:N relationship we mapped is Stores_Items, which represents the association between </w:t>
      </w:r>
      <w:r w:rsidRPr="029B8B60">
        <w:rPr>
          <w:rFonts w:ascii="Times New Roman" w:eastAsia="Times New Roman" w:hAnsi="Times New Roman" w:cs="Times New Roman"/>
          <w:b/>
          <w:bCs/>
          <w:sz w:val="22"/>
          <w:szCs w:val="22"/>
        </w:rPr>
        <w:t xml:space="preserve">Library </w:t>
      </w:r>
      <w:r w:rsidRPr="029B8B60">
        <w:rPr>
          <w:rFonts w:ascii="Times New Roman" w:eastAsia="Times New Roman" w:hAnsi="Times New Roman" w:cs="Times New Roman"/>
          <w:sz w:val="22"/>
          <w:szCs w:val="22"/>
        </w:rPr>
        <w:t xml:space="preserve">and the </w:t>
      </w:r>
      <w:r w:rsidRPr="029B8B60">
        <w:rPr>
          <w:rFonts w:ascii="Times New Roman" w:eastAsia="Times New Roman" w:hAnsi="Times New Roman" w:cs="Times New Roman"/>
          <w:b/>
          <w:bCs/>
          <w:sz w:val="22"/>
          <w:szCs w:val="22"/>
        </w:rPr>
        <w:t>Items</w:t>
      </w:r>
      <w:r w:rsidRPr="029B8B60">
        <w:rPr>
          <w:rFonts w:ascii="Times New Roman" w:eastAsia="Times New Roman" w:hAnsi="Times New Roman" w:cs="Times New Roman"/>
          <w:sz w:val="22"/>
          <w:szCs w:val="22"/>
        </w:rPr>
        <w:t xml:space="preserve"> relations. In the Stores_Items relation, we include the attributes BranchID and Barcode as foreign keys, referencing the primary keys of the Library and Items tables, respectively. The combination of BranchID and Barcode forms the primary key of the Stores_Items relation. Additionally, we include the Qty_Stored attribute, which indicates the quantity of each item stored at the corresponding branch.</w:t>
      </w:r>
    </w:p>
    <w:p w14:paraId="768AD527" w14:textId="77777777" w:rsidR="5EF08621" w:rsidRDefault="5EF08621" w:rsidP="008265D5">
      <w:pPr>
        <w:spacing w:line="240" w:lineRule="auto"/>
      </w:pPr>
      <w:r w:rsidRPr="029B8B60">
        <w:rPr>
          <w:rFonts w:ascii="Times New Roman" w:eastAsia="Times New Roman" w:hAnsi="Times New Roman" w:cs="Times New Roman"/>
          <w:sz w:val="22"/>
          <w:szCs w:val="22"/>
        </w:rPr>
        <w:t xml:space="preserve">Next, we address the M:N relationship between </w:t>
      </w:r>
      <w:r w:rsidRPr="029B8B60">
        <w:rPr>
          <w:rFonts w:ascii="Times New Roman" w:eastAsia="Times New Roman" w:hAnsi="Times New Roman" w:cs="Times New Roman"/>
          <w:b/>
          <w:bCs/>
          <w:sz w:val="22"/>
          <w:szCs w:val="22"/>
        </w:rPr>
        <w:t>Library</w:t>
      </w:r>
      <w:r w:rsidRPr="029B8B60">
        <w:rPr>
          <w:rFonts w:ascii="Times New Roman" w:eastAsia="Times New Roman" w:hAnsi="Times New Roman" w:cs="Times New Roman"/>
          <w:sz w:val="22"/>
          <w:szCs w:val="22"/>
        </w:rPr>
        <w:t xml:space="preserve"> and </w:t>
      </w:r>
      <w:r w:rsidRPr="029B8B60">
        <w:rPr>
          <w:rFonts w:ascii="Times New Roman" w:eastAsia="Times New Roman" w:hAnsi="Times New Roman" w:cs="Times New Roman"/>
          <w:b/>
          <w:bCs/>
          <w:sz w:val="22"/>
          <w:szCs w:val="22"/>
        </w:rPr>
        <w:t>Books_for_Sale</w:t>
      </w:r>
      <w:r w:rsidRPr="029B8B60">
        <w:rPr>
          <w:rFonts w:ascii="Times New Roman" w:eastAsia="Times New Roman" w:hAnsi="Times New Roman" w:cs="Times New Roman"/>
          <w:sz w:val="22"/>
          <w:szCs w:val="22"/>
        </w:rPr>
        <w:t xml:space="preserve"> with the Stores_Booksforsale relation. In this case, we include BranchID and ISBN as foreign keys, referring to the primary keys of the Library and Books_for_Sale tables. The combination of these two attributes serves as the primary key for the Stores_Booksforsale relation. We also add the Number_of_Copies attribute to indicate how many copies of each book are available for sale at each branch.</w:t>
      </w:r>
    </w:p>
    <w:p w14:paraId="3AEF5BB4" w14:textId="77777777" w:rsidR="5EF08621" w:rsidRDefault="5EF08621" w:rsidP="008265D5">
      <w:pPr>
        <w:spacing w:line="240" w:lineRule="auto"/>
      </w:pPr>
      <w:r w:rsidRPr="029B8B60">
        <w:rPr>
          <w:rFonts w:ascii="Times New Roman" w:eastAsia="Times New Roman" w:hAnsi="Times New Roman" w:cs="Times New Roman"/>
          <w:sz w:val="22"/>
          <w:szCs w:val="22"/>
        </w:rPr>
        <w:t xml:space="preserve">Lastly, we map the relationship between </w:t>
      </w:r>
      <w:r w:rsidRPr="029B8B60">
        <w:rPr>
          <w:rFonts w:ascii="Times New Roman" w:eastAsia="Times New Roman" w:hAnsi="Times New Roman" w:cs="Times New Roman"/>
          <w:b/>
          <w:bCs/>
          <w:sz w:val="22"/>
          <w:szCs w:val="22"/>
        </w:rPr>
        <w:t>Books_for_Rent</w:t>
      </w:r>
      <w:r w:rsidRPr="029B8B60">
        <w:rPr>
          <w:rFonts w:ascii="Times New Roman" w:eastAsia="Times New Roman" w:hAnsi="Times New Roman" w:cs="Times New Roman"/>
          <w:sz w:val="22"/>
          <w:szCs w:val="22"/>
        </w:rPr>
        <w:t xml:space="preserve"> and </w:t>
      </w:r>
      <w:r w:rsidRPr="029B8B60">
        <w:rPr>
          <w:rFonts w:ascii="Times New Roman" w:eastAsia="Times New Roman" w:hAnsi="Times New Roman" w:cs="Times New Roman"/>
          <w:b/>
          <w:bCs/>
          <w:sz w:val="22"/>
          <w:szCs w:val="22"/>
        </w:rPr>
        <w:t>Books_for_Sale</w:t>
      </w:r>
      <w:r w:rsidRPr="029B8B60">
        <w:rPr>
          <w:rFonts w:ascii="Times New Roman" w:eastAsia="Times New Roman" w:hAnsi="Times New Roman" w:cs="Times New Roman"/>
          <w:sz w:val="22"/>
          <w:szCs w:val="22"/>
        </w:rPr>
        <w:t xml:space="preserve"> with the Sale_to_Rent relation. This relation includes BookID and ISBN as foreign keys, linking it to the primary keys of the Books_for_Rent and Books_for_Sale tables. The combination of BookID and ISBN serves as the primary key for the Sale_to_Rent relation. We also include the attributes Date_Moved and Discount to capture when the book was moved from sale to rent and any applicable discounts.</w:t>
      </w:r>
    </w:p>
    <w:p w14:paraId="0B9DE2C2" w14:textId="77777777" w:rsidR="5EF08621" w:rsidRDefault="5EF08621" w:rsidP="008265D5">
      <w:pPr>
        <w:spacing w:line="240" w:lineRule="auto"/>
      </w:pPr>
      <w:r w:rsidRPr="029B8B60">
        <w:rPr>
          <w:rFonts w:ascii="Times New Roman" w:eastAsia="Times New Roman" w:hAnsi="Times New Roman" w:cs="Times New Roman"/>
          <w:sz w:val="22"/>
          <w:szCs w:val="22"/>
        </w:rPr>
        <w:t>By creating these new relations to represent the M:N relationships, we maintain the integrity of our database design and ensure that all relevant attributes are properly associated with their corresponding entities.</w:t>
      </w:r>
    </w:p>
    <w:p w14:paraId="4310E233" w14:textId="77777777" w:rsidR="029B8B60" w:rsidRDefault="029B8B60" w:rsidP="029B8B60">
      <w:pPr>
        <w:pStyle w:val="NoSpacing"/>
        <w:rPr>
          <w:rFonts w:ascii="Times New Roman" w:eastAsia="Times New Roman" w:hAnsi="Times New Roman" w:cs="Times New Roman"/>
        </w:rPr>
      </w:pPr>
    </w:p>
    <w:p w14:paraId="79C2A16E" w14:textId="77777777" w:rsidR="00987E7D" w:rsidRPr="00F028E2" w:rsidRDefault="7614372E" w:rsidP="00F028E2">
      <w:pPr>
        <w:pStyle w:val="Heading2"/>
        <w:rPr>
          <w:rFonts w:asciiTheme="majorBidi" w:hAnsiTheme="majorBidi"/>
          <w:b/>
          <w:bCs/>
          <w:color w:val="auto"/>
          <w:sz w:val="28"/>
          <w:szCs w:val="28"/>
        </w:rPr>
      </w:pPr>
      <w:bookmarkStart w:id="94" w:name="_Toc183960561"/>
      <w:r w:rsidRPr="00F028E2">
        <w:rPr>
          <w:rFonts w:asciiTheme="majorBidi" w:hAnsiTheme="majorBidi"/>
          <w:b/>
          <w:bCs/>
          <w:color w:val="auto"/>
          <w:sz w:val="28"/>
          <w:szCs w:val="28"/>
        </w:rPr>
        <w:t>8.6 – Step 6 – Mapping of multivalued attributes</w:t>
      </w:r>
      <w:bookmarkEnd w:id="94"/>
    </w:p>
    <w:p w14:paraId="3AB7F02C" w14:textId="77777777" w:rsidR="029B8B60" w:rsidRDefault="029B8B60" w:rsidP="029B8B60">
      <w:pPr>
        <w:pStyle w:val="NoSpacing"/>
        <w:rPr>
          <w:rFonts w:ascii="Times New Roman" w:eastAsia="Times New Roman" w:hAnsi="Times New Roman" w:cs="Times New Roman"/>
        </w:rPr>
      </w:pPr>
    </w:p>
    <w:p w14:paraId="3D85A186" w14:textId="77777777" w:rsidR="3D2A298B" w:rsidRDefault="3D2A298B" w:rsidP="008265D5">
      <w:pPr>
        <w:spacing w:before="240" w:after="240" w:line="240" w:lineRule="auto"/>
      </w:pPr>
      <w:r w:rsidRPr="029B8B60">
        <w:rPr>
          <w:rFonts w:ascii="Times New Roman" w:eastAsia="Times New Roman" w:hAnsi="Times New Roman" w:cs="Times New Roman"/>
          <w:sz w:val="22"/>
          <w:szCs w:val="22"/>
        </w:rPr>
        <w:t>We address the mapping of multivalued attributes, which are attributes that can hold multiple values for a single entity instance. To effectively represent these attributes in a relational database, we create new relations that include the multivalued attribute and a foreign key referencing the primary key of the entity it belongs to.</w:t>
      </w:r>
    </w:p>
    <w:p w14:paraId="4A926DD7" w14:textId="77777777" w:rsidR="3D2A298B" w:rsidRDefault="3D2A298B" w:rsidP="008265D5">
      <w:pPr>
        <w:spacing w:before="240" w:after="240" w:line="240" w:lineRule="auto"/>
      </w:pPr>
      <w:r w:rsidRPr="029B8B60">
        <w:rPr>
          <w:rFonts w:ascii="Times New Roman" w:eastAsia="Times New Roman" w:hAnsi="Times New Roman" w:cs="Times New Roman"/>
          <w:sz w:val="22"/>
          <w:szCs w:val="22"/>
        </w:rPr>
        <w:t xml:space="preserve">For the </w:t>
      </w:r>
      <w:r w:rsidRPr="029B8B60">
        <w:rPr>
          <w:rFonts w:ascii="Times New Roman" w:eastAsia="Times New Roman" w:hAnsi="Times New Roman" w:cs="Times New Roman"/>
          <w:b/>
          <w:bCs/>
          <w:sz w:val="22"/>
          <w:szCs w:val="22"/>
        </w:rPr>
        <w:t>Authors</w:t>
      </w:r>
      <w:r w:rsidRPr="029B8B60">
        <w:rPr>
          <w:rFonts w:ascii="Times New Roman" w:eastAsia="Times New Roman" w:hAnsi="Times New Roman" w:cs="Times New Roman"/>
          <w:sz w:val="22"/>
          <w:szCs w:val="22"/>
        </w:rPr>
        <w:t xml:space="preserve"> multivalued attribute associated with the </w:t>
      </w:r>
      <w:r w:rsidRPr="029B8B60">
        <w:rPr>
          <w:rFonts w:ascii="Times New Roman" w:eastAsia="Times New Roman" w:hAnsi="Times New Roman" w:cs="Times New Roman"/>
          <w:b/>
          <w:bCs/>
          <w:sz w:val="22"/>
          <w:szCs w:val="22"/>
        </w:rPr>
        <w:t>Books_for_Sale</w:t>
      </w:r>
      <w:r w:rsidRPr="029B8B60">
        <w:rPr>
          <w:rFonts w:ascii="Times New Roman" w:eastAsia="Times New Roman" w:hAnsi="Times New Roman" w:cs="Times New Roman"/>
          <w:sz w:val="22"/>
          <w:szCs w:val="22"/>
        </w:rPr>
        <w:t xml:space="preserve"> relation, we create the Authors_BookSale table. This relation includes the attributes ISBN and Author_Name. Here, ISBN serves as a foreign key referencing the primary key of the Books_for_Sale relation. The combination of ISBN and Author_Name forms the primary key for the Authors_BookSale table. </w:t>
      </w:r>
    </w:p>
    <w:p w14:paraId="6E8CBAFA" w14:textId="77777777" w:rsidR="3D2A298B" w:rsidRDefault="3D2A298B" w:rsidP="008265D5">
      <w:pPr>
        <w:spacing w:before="240" w:after="240" w:line="240" w:lineRule="auto"/>
      </w:pPr>
      <w:r w:rsidRPr="029B8B60">
        <w:rPr>
          <w:rFonts w:ascii="Times New Roman" w:eastAsia="Times New Roman" w:hAnsi="Times New Roman" w:cs="Times New Roman"/>
          <w:sz w:val="22"/>
          <w:szCs w:val="22"/>
        </w:rPr>
        <w:t xml:space="preserve">Similarly, for the </w:t>
      </w:r>
      <w:r w:rsidRPr="029B8B60">
        <w:rPr>
          <w:rFonts w:ascii="Times New Roman" w:eastAsia="Times New Roman" w:hAnsi="Times New Roman" w:cs="Times New Roman"/>
          <w:b/>
          <w:bCs/>
          <w:sz w:val="22"/>
          <w:szCs w:val="22"/>
        </w:rPr>
        <w:t>Authors</w:t>
      </w:r>
      <w:r w:rsidRPr="029B8B60">
        <w:rPr>
          <w:rFonts w:ascii="Times New Roman" w:eastAsia="Times New Roman" w:hAnsi="Times New Roman" w:cs="Times New Roman"/>
          <w:sz w:val="22"/>
          <w:szCs w:val="22"/>
        </w:rPr>
        <w:t xml:space="preserve"> multivalued attribute related to the </w:t>
      </w:r>
      <w:r w:rsidRPr="029B8B60">
        <w:rPr>
          <w:rFonts w:ascii="Times New Roman" w:eastAsia="Times New Roman" w:hAnsi="Times New Roman" w:cs="Times New Roman"/>
          <w:b/>
          <w:bCs/>
          <w:sz w:val="22"/>
          <w:szCs w:val="22"/>
        </w:rPr>
        <w:t>Books_for_Rent</w:t>
      </w:r>
      <w:r w:rsidRPr="029B8B60">
        <w:rPr>
          <w:rFonts w:ascii="Times New Roman" w:eastAsia="Times New Roman" w:hAnsi="Times New Roman" w:cs="Times New Roman"/>
          <w:sz w:val="22"/>
          <w:szCs w:val="22"/>
        </w:rPr>
        <w:t xml:space="preserve"> relation, we establish the Authors_BookRent table. This relation consists of the attributes BookID and Author_Name, where BookID functions as a foreign key referencing the primary key of the Books_for_Rent relation. The combination of BookID and Author_Name forms the primary key for the Authors_BookRent table.</w:t>
      </w:r>
    </w:p>
    <w:p w14:paraId="27EDFBE9" w14:textId="77777777" w:rsidR="029B8B60" w:rsidRDefault="029B8B60" w:rsidP="029B8B60">
      <w:pPr>
        <w:pStyle w:val="NoSpacing"/>
        <w:rPr>
          <w:rFonts w:ascii="Times New Roman" w:eastAsia="Times New Roman" w:hAnsi="Times New Roman" w:cs="Times New Roman"/>
        </w:rPr>
      </w:pPr>
    </w:p>
    <w:p w14:paraId="6FE5F37B" w14:textId="77777777" w:rsidR="00987E7D" w:rsidRPr="00F028E2" w:rsidRDefault="7614372E" w:rsidP="00F028E2">
      <w:pPr>
        <w:pStyle w:val="Heading2"/>
        <w:rPr>
          <w:rFonts w:asciiTheme="majorBidi" w:hAnsiTheme="majorBidi"/>
          <w:b/>
          <w:bCs/>
          <w:color w:val="auto"/>
          <w:sz w:val="28"/>
          <w:szCs w:val="28"/>
        </w:rPr>
      </w:pPr>
      <w:bookmarkStart w:id="95" w:name="_Toc183960562"/>
      <w:r w:rsidRPr="00F028E2">
        <w:rPr>
          <w:rFonts w:asciiTheme="majorBidi" w:hAnsiTheme="majorBidi"/>
          <w:b/>
          <w:bCs/>
          <w:color w:val="auto"/>
          <w:sz w:val="28"/>
          <w:szCs w:val="28"/>
        </w:rPr>
        <w:t>8.7 – Step 7 – Mapping of N-ary attributes</w:t>
      </w:r>
      <w:bookmarkEnd w:id="95"/>
    </w:p>
    <w:p w14:paraId="63BAADB8" w14:textId="77777777" w:rsidR="029B8B60" w:rsidRDefault="029B8B60" w:rsidP="029B8B60">
      <w:pPr>
        <w:pStyle w:val="NoSpacing"/>
        <w:rPr>
          <w:rFonts w:ascii="Times New Roman" w:eastAsia="Times New Roman" w:hAnsi="Times New Roman" w:cs="Times New Roman"/>
        </w:rPr>
      </w:pPr>
    </w:p>
    <w:p w14:paraId="0BA74563" w14:textId="77777777" w:rsidR="5004FB3C" w:rsidRDefault="5004FB3C" w:rsidP="008265D5">
      <w:pPr>
        <w:spacing w:before="240" w:after="240" w:line="240" w:lineRule="auto"/>
        <w:rPr>
          <w:rFonts w:ascii="Times New Roman" w:eastAsia="Times New Roman" w:hAnsi="Times New Roman" w:cs="Times New Roman"/>
          <w:sz w:val="22"/>
          <w:szCs w:val="22"/>
        </w:rPr>
      </w:pPr>
      <w:r w:rsidRPr="029B8B60">
        <w:rPr>
          <w:rFonts w:ascii="Times New Roman" w:eastAsia="Times New Roman" w:hAnsi="Times New Roman" w:cs="Times New Roman"/>
          <w:sz w:val="22"/>
          <w:szCs w:val="22"/>
        </w:rPr>
        <w:t>For each N-ary relationship type, we create a new relation to accurately represent the connections and attributes associated with that relationship.</w:t>
      </w:r>
    </w:p>
    <w:p w14:paraId="2B1D9CC4" w14:textId="77777777" w:rsidR="5004FB3C" w:rsidRDefault="5004FB3C" w:rsidP="008265D5">
      <w:pPr>
        <w:spacing w:before="240" w:after="240" w:line="240" w:lineRule="auto"/>
      </w:pPr>
      <w:r w:rsidRPr="029B8B60">
        <w:rPr>
          <w:rFonts w:ascii="Times New Roman" w:eastAsia="Times New Roman" w:hAnsi="Times New Roman" w:cs="Times New Roman"/>
          <w:sz w:val="22"/>
          <w:szCs w:val="22"/>
        </w:rPr>
        <w:t xml:space="preserve">To represent the </w:t>
      </w:r>
      <w:r w:rsidR="00554497">
        <w:rPr>
          <w:rFonts w:ascii="Times New Roman" w:eastAsia="Times New Roman" w:hAnsi="Times New Roman" w:cs="Times New Roman"/>
          <w:sz w:val="22"/>
          <w:szCs w:val="22"/>
        </w:rPr>
        <w:t>tern</w:t>
      </w:r>
      <w:r w:rsidRPr="029B8B60">
        <w:rPr>
          <w:rFonts w:ascii="Times New Roman" w:eastAsia="Times New Roman" w:hAnsi="Times New Roman" w:cs="Times New Roman"/>
          <w:sz w:val="22"/>
          <w:szCs w:val="22"/>
        </w:rPr>
        <w:t xml:space="preserve">ary relationship of buying books, we create the Buys_Books table, which includes the attributes Username, BranchID, ISBN, Quantity, and DateTime. In this table, the primary key consists of the combination of Username, BranchID, ISBN, </w:t>
      </w:r>
      <w:r w:rsidR="00554497">
        <w:rPr>
          <w:rFonts w:ascii="Times New Roman" w:eastAsia="Times New Roman" w:hAnsi="Times New Roman" w:cs="Times New Roman"/>
          <w:sz w:val="22"/>
          <w:szCs w:val="22"/>
        </w:rPr>
        <w:t xml:space="preserve">and DateTime </w:t>
      </w:r>
      <w:r w:rsidRPr="029B8B60">
        <w:rPr>
          <w:rFonts w:ascii="Times New Roman" w:eastAsia="Times New Roman" w:hAnsi="Times New Roman" w:cs="Times New Roman"/>
          <w:sz w:val="22"/>
          <w:szCs w:val="22"/>
        </w:rPr>
        <w:t xml:space="preserve">which uniquely identifies each purchase transaction. This table is formed by combining the </w:t>
      </w:r>
      <w:r w:rsidRPr="029B8B60">
        <w:rPr>
          <w:rFonts w:ascii="Times New Roman" w:eastAsia="Times New Roman" w:hAnsi="Times New Roman" w:cs="Times New Roman"/>
          <w:b/>
          <w:bCs/>
          <w:sz w:val="22"/>
          <w:szCs w:val="22"/>
        </w:rPr>
        <w:t xml:space="preserve">Customer </w:t>
      </w:r>
      <w:r w:rsidRPr="029B8B60">
        <w:rPr>
          <w:rFonts w:ascii="Times New Roman" w:eastAsia="Times New Roman" w:hAnsi="Times New Roman" w:cs="Times New Roman"/>
          <w:sz w:val="22"/>
          <w:szCs w:val="22"/>
        </w:rPr>
        <w:t xml:space="preserve">table (for Username), the </w:t>
      </w:r>
      <w:r w:rsidRPr="029B8B60">
        <w:rPr>
          <w:rFonts w:ascii="Times New Roman" w:eastAsia="Times New Roman" w:hAnsi="Times New Roman" w:cs="Times New Roman"/>
          <w:b/>
          <w:bCs/>
          <w:sz w:val="22"/>
          <w:szCs w:val="22"/>
        </w:rPr>
        <w:t xml:space="preserve">Library </w:t>
      </w:r>
      <w:r w:rsidRPr="029B8B60">
        <w:rPr>
          <w:rFonts w:ascii="Times New Roman" w:eastAsia="Times New Roman" w:hAnsi="Times New Roman" w:cs="Times New Roman"/>
          <w:sz w:val="22"/>
          <w:szCs w:val="22"/>
        </w:rPr>
        <w:t xml:space="preserve">table (for BranchID), and the </w:t>
      </w:r>
      <w:r w:rsidRPr="029B8B60">
        <w:rPr>
          <w:rFonts w:ascii="Times New Roman" w:eastAsia="Times New Roman" w:hAnsi="Times New Roman" w:cs="Times New Roman"/>
          <w:b/>
          <w:bCs/>
          <w:sz w:val="22"/>
          <w:szCs w:val="22"/>
        </w:rPr>
        <w:t>Books_for_Sale</w:t>
      </w:r>
      <w:r w:rsidRPr="029B8B60">
        <w:rPr>
          <w:rFonts w:ascii="Times New Roman" w:eastAsia="Times New Roman" w:hAnsi="Times New Roman" w:cs="Times New Roman"/>
          <w:sz w:val="22"/>
          <w:szCs w:val="22"/>
        </w:rPr>
        <w:t xml:space="preserve"> table (for ISBN). The inclusion of Quantity and DateTime as additional attributes provides essential information about the transaction, such as how many copies of the book were purchased and when the purchase took place. This structure allows us to efficiently manage and track book purchases by customers across different library branches.</w:t>
      </w:r>
    </w:p>
    <w:p w14:paraId="2A13CEB7" w14:textId="77777777" w:rsidR="5004FB3C" w:rsidRDefault="5004FB3C" w:rsidP="008265D5">
      <w:pPr>
        <w:spacing w:before="240" w:after="240" w:line="240" w:lineRule="auto"/>
        <w:rPr>
          <w:rFonts w:ascii="Times New Roman" w:eastAsia="Times New Roman" w:hAnsi="Times New Roman" w:cs="Times New Roman"/>
        </w:rPr>
      </w:pPr>
      <w:r w:rsidRPr="029B8B60">
        <w:rPr>
          <w:rFonts w:ascii="Times New Roman" w:eastAsia="Times New Roman" w:hAnsi="Times New Roman" w:cs="Times New Roman"/>
          <w:sz w:val="22"/>
          <w:szCs w:val="22"/>
        </w:rPr>
        <w:t xml:space="preserve">Similarly, for the </w:t>
      </w:r>
      <w:r w:rsidR="00BC4BCE">
        <w:rPr>
          <w:rFonts w:ascii="Times New Roman" w:eastAsia="Times New Roman" w:hAnsi="Times New Roman" w:cs="Times New Roman"/>
          <w:sz w:val="22"/>
          <w:szCs w:val="22"/>
        </w:rPr>
        <w:t>tern</w:t>
      </w:r>
      <w:r w:rsidRPr="029B8B60">
        <w:rPr>
          <w:rFonts w:ascii="Times New Roman" w:eastAsia="Times New Roman" w:hAnsi="Times New Roman" w:cs="Times New Roman"/>
          <w:sz w:val="22"/>
          <w:szCs w:val="22"/>
        </w:rPr>
        <w:t xml:space="preserve">ary relationship for purchasing items, we establish the Purchases_Items table. This relation contains the attributes Username, BranchID, Barcode, Quantity, and DateTime. The primary key for this table is formed by combining Username, BranchID, Barcode, </w:t>
      </w:r>
      <w:r w:rsidR="3D648BF9" w:rsidRPr="66C0CFF3">
        <w:rPr>
          <w:rFonts w:ascii="Times New Roman" w:eastAsia="Times New Roman" w:hAnsi="Times New Roman" w:cs="Times New Roman"/>
          <w:sz w:val="22"/>
          <w:szCs w:val="22"/>
        </w:rPr>
        <w:t>and DateTime</w:t>
      </w:r>
      <w:r w:rsidRPr="66C0CFF3">
        <w:rPr>
          <w:rFonts w:ascii="Times New Roman" w:eastAsia="Times New Roman" w:hAnsi="Times New Roman" w:cs="Times New Roman"/>
          <w:sz w:val="22"/>
          <w:szCs w:val="22"/>
        </w:rPr>
        <w:t xml:space="preserve"> </w:t>
      </w:r>
      <w:r w:rsidRPr="029B8B60">
        <w:rPr>
          <w:rFonts w:ascii="Times New Roman" w:eastAsia="Times New Roman" w:hAnsi="Times New Roman" w:cs="Times New Roman"/>
          <w:sz w:val="22"/>
          <w:szCs w:val="22"/>
        </w:rPr>
        <w:t xml:space="preserve">ensuring that each item purchase is uniquely identified. This table is created by combining the </w:t>
      </w:r>
      <w:r w:rsidRPr="029B8B60">
        <w:rPr>
          <w:rFonts w:ascii="Times New Roman" w:eastAsia="Times New Roman" w:hAnsi="Times New Roman" w:cs="Times New Roman"/>
          <w:b/>
          <w:bCs/>
          <w:sz w:val="22"/>
          <w:szCs w:val="22"/>
        </w:rPr>
        <w:t>Customer</w:t>
      </w:r>
      <w:r w:rsidRPr="029B8B60">
        <w:rPr>
          <w:rFonts w:ascii="Times New Roman" w:eastAsia="Times New Roman" w:hAnsi="Times New Roman" w:cs="Times New Roman"/>
          <w:sz w:val="22"/>
          <w:szCs w:val="22"/>
        </w:rPr>
        <w:t xml:space="preserve"> table (for Username), the </w:t>
      </w:r>
      <w:r w:rsidRPr="029B8B60">
        <w:rPr>
          <w:rFonts w:ascii="Times New Roman" w:eastAsia="Times New Roman" w:hAnsi="Times New Roman" w:cs="Times New Roman"/>
          <w:b/>
          <w:bCs/>
          <w:sz w:val="22"/>
          <w:szCs w:val="22"/>
        </w:rPr>
        <w:t>Library</w:t>
      </w:r>
      <w:r w:rsidRPr="029B8B60">
        <w:rPr>
          <w:rFonts w:ascii="Times New Roman" w:eastAsia="Times New Roman" w:hAnsi="Times New Roman" w:cs="Times New Roman"/>
          <w:sz w:val="22"/>
          <w:szCs w:val="22"/>
        </w:rPr>
        <w:t xml:space="preserve"> table (for BranchID), and the </w:t>
      </w:r>
      <w:r w:rsidRPr="029B8B60">
        <w:rPr>
          <w:rFonts w:ascii="Times New Roman" w:eastAsia="Times New Roman" w:hAnsi="Times New Roman" w:cs="Times New Roman"/>
          <w:b/>
          <w:bCs/>
          <w:sz w:val="22"/>
          <w:szCs w:val="22"/>
        </w:rPr>
        <w:t>Items</w:t>
      </w:r>
      <w:r w:rsidRPr="029B8B60">
        <w:rPr>
          <w:rFonts w:ascii="Times New Roman" w:eastAsia="Times New Roman" w:hAnsi="Times New Roman" w:cs="Times New Roman"/>
          <w:sz w:val="22"/>
          <w:szCs w:val="22"/>
        </w:rPr>
        <w:t xml:space="preserve"> table (for Barcode). This structure allows us to effectively monitor inventory levels for various items within the library system</w:t>
      </w:r>
      <w:r w:rsidRPr="029B8B60">
        <w:rPr>
          <w:rFonts w:ascii="Times New Roman" w:eastAsia="Times New Roman" w:hAnsi="Times New Roman" w:cs="Times New Roman"/>
        </w:rPr>
        <w:t>.</w:t>
      </w:r>
    </w:p>
    <w:p w14:paraId="54EE0F35" w14:textId="77777777" w:rsidR="029B8B60" w:rsidRDefault="029B8B60" w:rsidP="029B8B60">
      <w:pPr>
        <w:pStyle w:val="NoSpacing"/>
        <w:rPr>
          <w:rFonts w:ascii="Times New Roman" w:eastAsia="Times New Roman" w:hAnsi="Times New Roman" w:cs="Times New Roman"/>
        </w:rPr>
      </w:pPr>
    </w:p>
    <w:p w14:paraId="4BCA3E18" w14:textId="77777777" w:rsidR="00987E7D" w:rsidRDefault="7614372E" w:rsidP="23765456">
      <w:pPr>
        <w:pStyle w:val="NoSpacing"/>
      </w:pPr>
      <w:r w:rsidRPr="23765456">
        <w:rPr>
          <w:rFonts w:ascii="Times New Roman" w:eastAsia="Times New Roman" w:hAnsi="Times New Roman" w:cs="Times New Roman"/>
        </w:rPr>
        <w:t xml:space="preserve"> </w:t>
      </w:r>
    </w:p>
    <w:p w14:paraId="28BCF064" w14:textId="77777777" w:rsidR="00987E7D" w:rsidRPr="00E21200" w:rsidRDefault="7614372E" w:rsidP="00E21200">
      <w:pPr>
        <w:pStyle w:val="Heading1"/>
        <w:numPr>
          <w:ilvl w:val="0"/>
          <w:numId w:val="29"/>
        </w:numPr>
        <w:rPr>
          <w:rFonts w:asciiTheme="majorBidi" w:hAnsiTheme="majorBidi"/>
          <w:b/>
          <w:bCs/>
          <w:color w:val="auto"/>
          <w:sz w:val="32"/>
          <w:szCs w:val="32"/>
        </w:rPr>
      </w:pPr>
      <w:bookmarkStart w:id="96" w:name="_Toc183960563"/>
      <w:r w:rsidRPr="00E21200">
        <w:rPr>
          <w:rFonts w:asciiTheme="majorBidi" w:hAnsiTheme="majorBidi"/>
          <w:b/>
          <w:bCs/>
          <w:color w:val="auto"/>
          <w:sz w:val="32"/>
          <w:szCs w:val="32"/>
        </w:rPr>
        <w:t>Final Display – all tables</w:t>
      </w:r>
      <w:bookmarkEnd w:id="96"/>
    </w:p>
    <w:p w14:paraId="735F05B7" w14:textId="77777777" w:rsidR="00D22F01" w:rsidRDefault="00D22F01" w:rsidP="23765456">
      <w:pPr>
        <w:pStyle w:val="NoSpacing"/>
        <w:rPr>
          <w:rFonts w:ascii="Times New Roman" w:eastAsia="Times New Roman" w:hAnsi="Times New Roman" w:cs="Times New Roman"/>
          <w:color w:val="215E99" w:themeColor="text2" w:themeTint="BF"/>
          <w:sz w:val="28"/>
          <w:szCs w:val="28"/>
        </w:rPr>
      </w:pPr>
    </w:p>
    <w:p w14:paraId="1F6B3212" w14:textId="77777777" w:rsidR="00922BBD" w:rsidRPr="008265D5" w:rsidRDefault="00922BBD" w:rsidP="008265D5">
      <w:pPr>
        <w:pStyle w:val="NoSpacing"/>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following tables show each relation with its corresponding attributes after mapping </w:t>
      </w:r>
      <w:r w:rsidR="00D22F01"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w:t>
      </w:r>
      <w:r w:rsidR="0065143A"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D22F01"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5143A"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D22F01"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iagram </w:t>
      </w:r>
      <w:r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according to the algorithm taught in class.</w:t>
      </w:r>
    </w:p>
    <w:p w14:paraId="6E6CA84A" w14:textId="77777777" w:rsidR="00922BBD" w:rsidRPr="008265D5" w:rsidRDefault="00922BBD" w:rsidP="008265D5">
      <w:pPr>
        <w:pStyle w:val="NoSpacing"/>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811139" w14:textId="77777777" w:rsidR="00922BBD" w:rsidRPr="008265D5" w:rsidRDefault="00922BBD" w:rsidP="008265D5">
      <w:pPr>
        <w:pStyle w:val="NoSpacing"/>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Legend:</w:t>
      </w:r>
    </w:p>
    <w:p w14:paraId="477E98BD" w14:textId="77777777" w:rsidR="00BE2688" w:rsidRPr="008265D5" w:rsidRDefault="00BE2688" w:rsidP="008265D5">
      <w:pPr>
        <w:pStyle w:val="NoSpacing"/>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B66D1D" w14:textId="77777777" w:rsidR="00922BBD" w:rsidRPr="008265D5" w:rsidRDefault="00922BBD" w:rsidP="008265D5">
      <w:pPr>
        <w:pStyle w:val="NoSpacing"/>
        <w:numPr>
          <w:ilvl w:val="0"/>
          <w:numId w:val="28"/>
        </w:numPr>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Bold</w:t>
      </w:r>
      <w:r w:rsidR="00BE2688"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218E"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E2688"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218E"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Underlined</w:t>
      </w:r>
      <w:r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Primary Key</w:t>
      </w:r>
    </w:p>
    <w:p w14:paraId="1784E54D" w14:textId="77777777" w:rsidR="00922BBD" w:rsidRPr="008265D5" w:rsidRDefault="00A7218E" w:rsidP="008265D5">
      <w:pPr>
        <w:pStyle w:val="NoSpacing"/>
        <w:numPr>
          <w:ilvl w:val="0"/>
          <w:numId w:val="28"/>
        </w:numPr>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Italic = Foreign Key</w:t>
      </w:r>
    </w:p>
    <w:p w14:paraId="605D86CC" w14:textId="77777777" w:rsidR="00A7218E" w:rsidRPr="008265D5" w:rsidRDefault="00A7218E" w:rsidP="008265D5">
      <w:pPr>
        <w:pStyle w:val="NoSpacing"/>
        <w:numPr>
          <w:ilvl w:val="0"/>
          <w:numId w:val="28"/>
        </w:numPr>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Bold + Underlined + Italic</w:t>
      </w:r>
      <w:r w:rsidR="00BE2688"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Part of the Primary Key + Foreign Key for Another </w:t>
      </w:r>
      <w:r w:rsidR="00BE2688" w:rsidRPr="008265D5">
        <w:rPr>
          <w:rFonts w:ascii="Times New Roman" w:eastAsia="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Key</w:t>
      </w:r>
    </w:p>
    <w:p w14:paraId="7F09396A" w14:textId="77777777" w:rsidR="00987E7D" w:rsidRDefault="00987E7D" w:rsidP="23765456">
      <w:pPr>
        <w:pStyle w:val="NoSpacing"/>
      </w:pPr>
    </w:p>
    <w:p w14:paraId="1FEC9AA2" w14:textId="77777777" w:rsidR="00987E7D" w:rsidRDefault="00286F3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Relation1</w:t>
      </w:r>
      <w:r w:rsidR="58764414" w:rsidRPr="23765456">
        <w:rPr>
          <w:rFonts w:ascii="Times New Roman" w:eastAsia="Times New Roman" w:hAnsi="Times New Roman" w:cs="Times New Roman"/>
          <w:b/>
          <w:bCs/>
        </w:rPr>
        <w:t xml:space="preserve">: </w:t>
      </w:r>
      <w:r w:rsidR="0087519F">
        <w:rPr>
          <w:rFonts w:ascii="Times New Roman" w:eastAsia="Times New Roman" w:hAnsi="Times New Roman" w:cs="Times New Roman"/>
          <w:b/>
          <w:bCs/>
        </w:rPr>
        <w:t>‘</w:t>
      </w:r>
      <w:r w:rsidR="58764414" w:rsidRPr="23765456">
        <w:rPr>
          <w:rFonts w:ascii="Times New Roman" w:eastAsia="Times New Roman" w:hAnsi="Times New Roman" w:cs="Times New Roman"/>
          <w:b/>
          <w:bCs/>
        </w:rPr>
        <w:t>Authentication_System</w:t>
      </w:r>
      <w:r w:rsidR="0087519F">
        <w:rPr>
          <w:rFonts w:ascii="Times New Roman" w:eastAsia="Times New Roman" w:hAnsi="Times New Roman" w:cs="Times New Roman"/>
          <w:b/>
          <w:bCs/>
        </w:rPr>
        <w:t>’</w:t>
      </w:r>
    </w:p>
    <w:p w14:paraId="52F50DE5"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4675"/>
        <w:gridCol w:w="4675"/>
      </w:tblGrid>
      <w:tr w:rsidR="006E0C11" w14:paraId="4C5FD414" w14:textId="77777777" w:rsidTr="006E0C11">
        <w:tc>
          <w:tcPr>
            <w:tcW w:w="4675" w:type="dxa"/>
          </w:tcPr>
          <w:p w14:paraId="1E22EA40" w14:textId="77777777" w:rsidR="006E0C11" w:rsidRPr="003D4BF4" w:rsidRDefault="006E0C11" w:rsidP="23765456">
            <w:pPr>
              <w:pStyle w:val="NoSpacing"/>
              <w:rPr>
                <w:rFonts w:ascii="Times New Roman" w:eastAsia="Times New Roman" w:hAnsi="Times New Roman" w:cs="Times New Roman"/>
                <w:b/>
                <w:bCs/>
                <w:u w:val="single"/>
              </w:rPr>
            </w:pPr>
            <w:r w:rsidRPr="003D4BF4">
              <w:rPr>
                <w:rFonts w:ascii="Times New Roman" w:eastAsia="Times New Roman" w:hAnsi="Times New Roman" w:cs="Times New Roman"/>
                <w:b/>
                <w:bCs/>
                <w:u w:val="single"/>
              </w:rPr>
              <w:t>Email</w:t>
            </w:r>
          </w:p>
        </w:tc>
        <w:tc>
          <w:tcPr>
            <w:tcW w:w="4675" w:type="dxa"/>
          </w:tcPr>
          <w:p w14:paraId="3C816DD8" w14:textId="77777777" w:rsidR="006E0C11" w:rsidRDefault="006E0C11" w:rsidP="23765456">
            <w:pPr>
              <w:pStyle w:val="NoSpacing"/>
              <w:rPr>
                <w:rFonts w:ascii="Times New Roman" w:eastAsia="Times New Roman" w:hAnsi="Times New Roman" w:cs="Times New Roman"/>
              </w:rPr>
            </w:pPr>
            <w:r>
              <w:rPr>
                <w:rFonts w:ascii="Times New Roman" w:eastAsia="Times New Roman" w:hAnsi="Times New Roman" w:cs="Times New Roman"/>
              </w:rPr>
              <w:t>Passcode</w:t>
            </w:r>
          </w:p>
        </w:tc>
      </w:tr>
    </w:tbl>
    <w:p w14:paraId="1357F097" w14:textId="77777777" w:rsidR="00987E7D" w:rsidRDefault="00987E7D" w:rsidP="23765456">
      <w:pPr>
        <w:pStyle w:val="NoSpacing"/>
      </w:pPr>
    </w:p>
    <w:p w14:paraId="2FB584DB" w14:textId="77777777" w:rsidR="00987E7D" w:rsidRDefault="00286F3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Relation2</w:t>
      </w:r>
      <w:r w:rsidR="58764414" w:rsidRPr="23765456">
        <w:rPr>
          <w:rFonts w:ascii="Times New Roman" w:eastAsia="Times New Roman" w:hAnsi="Times New Roman" w:cs="Times New Roman"/>
          <w:b/>
          <w:bCs/>
        </w:rPr>
        <w:t xml:space="preserve">: </w:t>
      </w:r>
      <w:r w:rsidR="0087519F">
        <w:rPr>
          <w:rFonts w:ascii="Times New Roman" w:eastAsia="Times New Roman" w:hAnsi="Times New Roman" w:cs="Times New Roman"/>
          <w:b/>
          <w:bCs/>
        </w:rPr>
        <w:t>‘</w:t>
      </w:r>
      <w:r w:rsidR="58764414" w:rsidRPr="23765456">
        <w:rPr>
          <w:rFonts w:ascii="Times New Roman" w:eastAsia="Times New Roman" w:hAnsi="Times New Roman" w:cs="Times New Roman"/>
          <w:b/>
          <w:bCs/>
        </w:rPr>
        <w:t>Customer</w:t>
      </w:r>
      <w:r w:rsidR="0087519F">
        <w:rPr>
          <w:rFonts w:ascii="Times New Roman" w:eastAsia="Times New Roman" w:hAnsi="Times New Roman" w:cs="Times New Roman"/>
          <w:b/>
          <w:bCs/>
        </w:rPr>
        <w:t>’</w:t>
      </w:r>
    </w:p>
    <w:p w14:paraId="61B6A1A5"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1313"/>
        <w:gridCol w:w="1723"/>
        <w:gridCol w:w="1239"/>
        <w:gridCol w:w="1115"/>
        <w:gridCol w:w="1350"/>
        <w:gridCol w:w="1332"/>
        <w:gridCol w:w="1278"/>
      </w:tblGrid>
      <w:tr w:rsidR="003D38CE" w14:paraId="1B0851B7" w14:textId="77777777" w:rsidTr="003D38CE">
        <w:tc>
          <w:tcPr>
            <w:tcW w:w="1335" w:type="dxa"/>
          </w:tcPr>
          <w:p w14:paraId="366419D9" w14:textId="77777777" w:rsidR="003D38CE" w:rsidRPr="003D38CE" w:rsidRDefault="003D38CE" w:rsidP="23765456">
            <w:pPr>
              <w:pStyle w:val="NoSpacing"/>
              <w:rPr>
                <w:rFonts w:ascii="Times New Roman" w:eastAsia="Times New Roman" w:hAnsi="Times New Roman" w:cs="Times New Roman"/>
                <w:b/>
                <w:bCs/>
                <w:u w:val="single"/>
              </w:rPr>
            </w:pPr>
            <w:r w:rsidRPr="003D38CE">
              <w:rPr>
                <w:rFonts w:ascii="Times New Roman" w:eastAsia="Times New Roman" w:hAnsi="Times New Roman" w:cs="Times New Roman"/>
                <w:b/>
                <w:bCs/>
                <w:u w:val="single"/>
              </w:rPr>
              <w:t>Username</w:t>
            </w:r>
          </w:p>
        </w:tc>
        <w:tc>
          <w:tcPr>
            <w:tcW w:w="1335" w:type="dxa"/>
          </w:tcPr>
          <w:p w14:paraId="39406AAE" w14:textId="77777777" w:rsidR="003D38CE" w:rsidRPr="003D38CE" w:rsidRDefault="003D38CE" w:rsidP="23765456">
            <w:pPr>
              <w:pStyle w:val="NoSpacing"/>
              <w:rPr>
                <w:rFonts w:ascii="Times New Roman" w:eastAsia="Times New Roman" w:hAnsi="Times New Roman" w:cs="Times New Roman"/>
              </w:rPr>
            </w:pPr>
            <w:r>
              <w:rPr>
                <w:rFonts w:ascii="Times New Roman" w:eastAsia="Times New Roman" w:hAnsi="Times New Roman" w:cs="Times New Roman"/>
              </w:rPr>
              <w:t>Phone_Number</w:t>
            </w:r>
          </w:p>
        </w:tc>
        <w:tc>
          <w:tcPr>
            <w:tcW w:w="1336" w:type="dxa"/>
          </w:tcPr>
          <w:p w14:paraId="77496EAC" w14:textId="77777777" w:rsidR="003D38CE" w:rsidRPr="003D38CE" w:rsidRDefault="003D38CE" w:rsidP="23765456">
            <w:pPr>
              <w:pStyle w:val="NoSpacing"/>
              <w:rPr>
                <w:rFonts w:ascii="Times New Roman" w:eastAsia="Times New Roman" w:hAnsi="Times New Roman" w:cs="Times New Roman"/>
              </w:rPr>
            </w:pPr>
            <w:r w:rsidRPr="003D38CE">
              <w:rPr>
                <w:rFonts w:ascii="Times New Roman" w:eastAsia="Times New Roman" w:hAnsi="Times New Roman" w:cs="Times New Roman"/>
              </w:rPr>
              <w:t>Address</w:t>
            </w:r>
          </w:p>
        </w:tc>
        <w:tc>
          <w:tcPr>
            <w:tcW w:w="1336" w:type="dxa"/>
          </w:tcPr>
          <w:p w14:paraId="5727B80A" w14:textId="77777777" w:rsidR="003D38CE" w:rsidRPr="003D38CE" w:rsidRDefault="003D38CE" w:rsidP="23765456">
            <w:pPr>
              <w:pStyle w:val="NoSpacing"/>
              <w:rPr>
                <w:rFonts w:ascii="Times New Roman" w:eastAsia="Times New Roman" w:hAnsi="Times New Roman" w:cs="Times New Roman"/>
              </w:rPr>
            </w:pPr>
            <w:r w:rsidRPr="003D38CE">
              <w:rPr>
                <w:rFonts w:ascii="Times New Roman" w:eastAsia="Times New Roman" w:hAnsi="Times New Roman" w:cs="Times New Roman"/>
              </w:rPr>
              <w:t>Sex</w:t>
            </w:r>
          </w:p>
        </w:tc>
        <w:tc>
          <w:tcPr>
            <w:tcW w:w="1336" w:type="dxa"/>
          </w:tcPr>
          <w:p w14:paraId="29CC45B4" w14:textId="77777777" w:rsidR="003D38CE" w:rsidRPr="003D38CE" w:rsidRDefault="003D38CE" w:rsidP="23765456">
            <w:pPr>
              <w:pStyle w:val="NoSpacing"/>
              <w:rPr>
                <w:rFonts w:ascii="Times New Roman" w:eastAsia="Times New Roman" w:hAnsi="Times New Roman" w:cs="Times New Roman"/>
              </w:rPr>
            </w:pPr>
            <w:r w:rsidRPr="003D38CE">
              <w:rPr>
                <w:rFonts w:ascii="Times New Roman" w:eastAsia="Times New Roman" w:hAnsi="Times New Roman" w:cs="Times New Roman"/>
              </w:rPr>
              <w:t>First_Name</w:t>
            </w:r>
          </w:p>
        </w:tc>
        <w:tc>
          <w:tcPr>
            <w:tcW w:w="1336" w:type="dxa"/>
          </w:tcPr>
          <w:p w14:paraId="1C9ADDB7" w14:textId="77777777" w:rsidR="003D38CE" w:rsidRPr="003D38CE" w:rsidRDefault="003D38CE" w:rsidP="23765456">
            <w:pPr>
              <w:pStyle w:val="NoSpacing"/>
              <w:rPr>
                <w:rFonts w:ascii="Times New Roman" w:eastAsia="Times New Roman" w:hAnsi="Times New Roman" w:cs="Times New Roman"/>
              </w:rPr>
            </w:pPr>
            <w:r w:rsidRPr="003D38CE">
              <w:rPr>
                <w:rFonts w:ascii="Times New Roman" w:eastAsia="Times New Roman" w:hAnsi="Times New Roman" w:cs="Times New Roman"/>
              </w:rPr>
              <w:t>Last_Name</w:t>
            </w:r>
          </w:p>
        </w:tc>
        <w:tc>
          <w:tcPr>
            <w:tcW w:w="1336" w:type="dxa"/>
          </w:tcPr>
          <w:p w14:paraId="7C38685A" w14:textId="0C3214A3" w:rsidR="003D38CE" w:rsidRPr="003D38CE" w:rsidRDefault="007A1ABB" w:rsidP="23765456">
            <w:pPr>
              <w:pStyle w:val="NoSpacing"/>
              <w:rPr>
                <w:rFonts w:ascii="Times New Roman" w:eastAsia="Times New Roman" w:hAnsi="Times New Roman" w:cs="Times New Roman"/>
                <w:i/>
                <w:iCs/>
              </w:rPr>
            </w:pPr>
            <w:r>
              <w:rPr>
                <w:rFonts w:ascii="Times New Roman" w:eastAsia="Times New Roman" w:hAnsi="Times New Roman" w:cs="Times New Roman"/>
                <w:i/>
                <w:iCs/>
              </w:rPr>
              <w:t>Ct_</w:t>
            </w:r>
            <w:r w:rsidR="003D38CE" w:rsidRPr="003D38CE">
              <w:rPr>
                <w:rFonts w:ascii="Times New Roman" w:eastAsia="Times New Roman" w:hAnsi="Times New Roman" w:cs="Times New Roman"/>
                <w:i/>
                <w:iCs/>
              </w:rPr>
              <w:t>Email</w:t>
            </w:r>
          </w:p>
        </w:tc>
      </w:tr>
    </w:tbl>
    <w:p w14:paraId="29338743" w14:textId="77777777" w:rsidR="00987E7D" w:rsidRDefault="00987E7D" w:rsidP="23765456">
      <w:pPr>
        <w:pStyle w:val="NoSpacing"/>
      </w:pPr>
    </w:p>
    <w:p w14:paraId="38D8EE81" w14:textId="77777777" w:rsidR="00987E7D" w:rsidRDefault="00286F3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Relation3</w:t>
      </w:r>
      <w:r w:rsidR="58764414" w:rsidRPr="23765456">
        <w:rPr>
          <w:rFonts w:ascii="Times New Roman" w:eastAsia="Times New Roman" w:hAnsi="Times New Roman" w:cs="Times New Roman"/>
          <w:b/>
          <w:bCs/>
        </w:rPr>
        <w:t xml:space="preserve">: </w:t>
      </w:r>
      <w:r w:rsidR="0087519F">
        <w:rPr>
          <w:rFonts w:ascii="Times New Roman" w:eastAsia="Times New Roman" w:hAnsi="Times New Roman" w:cs="Times New Roman"/>
          <w:b/>
          <w:bCs/>
        </w:rPr>
        <w:t>‘</w:t>
      </w:r>
      <w:r w:rsidR="58764414" w:rsidRPr="23765456">
        <w:rPr>
          <w:rFonts w:ascii="Times New Roman" w:eastAsia="Times New Roman" w:hAnsi="Times New Roman" w:cs="Times New Roman"/>
          <w:b/>
          <w:bCs/>
        </w:rPr>
        <w:t>Staff</w:t>
      </w:r>
      <w:r w:rsidR="0087519F">
        <w:rPr>
          <w:rFonts w:ascii="Times New Roman" w:eastAsia="Times New Roman" w:hAnsi="Times New Roman" w:cs="Times New Roman"/>
          <w:b/>
          <w:bCs/>
        </w:rPr>
        <w:t>’</w:t>
      </w:r>
    </w:p>
    <w:p w14:paraId="7542AA8B" w14:textId="77777777" w:rsidR="00922BBD" w:rsidRDefault="00922BBD" w:rsidP="23765456">
      <w:pPr>
        <w:pStyle w:val="NoSpacing"/>
        <w:rPr>
          <w:rFonts w:ascii="Times New Roman" w:eastAsia="Times New Roman" w:hAnsi="Times New Roman" w:cs="Times New Roman"/>
          <w:b/>
          <w:bCs/>
        </w:rPr>
      </w:pPr>
    </w:p>
    <w:tbl>
      <w:tblPr>
        <w:tblStyle w:val="TableGrid"/>
        <w:tblW w:w="9365" w:type="dxa"/>
        <w:tblLook w:val="04A0" w:firstRow="1" w:lastRow="0" w:firstColumn="1" w:lastColumn="0" w:noHBand="0" w:noVBand="1"/>
      </w:tblPr>
      <w:tblGrid>
        <w:gridCol w:w="583"/>
        <w:gridCol w:w="1161"/>
        <w:gridCol w:w="1138"/>
        <w:gridCol w:w="594"/>
        <w:gridCol w:w="1216"/>
        <w:gridCol w:w="872"/>
        <w:gridCol w:w="727"/>
        <w:gridCol w:w="561"/>
        <w:gridCol w:w="1116"/>
        <w:gridCol w:w="950"/>
        <w:gridCol w:w="1016"/>
        <w:gridCol w:w="705"/>
      </w:tblGrid>
      <w:tr w:rsidR="004B4A8F" w14:paraId="26875995" w14:textId="77777777" w:rsidTr="004B4A8F">
        <w:trPr>
          <w:trHeight w:val="50"/>
        </w:trPr>
        <w:tc>
          <w:tcPr>
            <w:tcW w:w="507" w:type="dxa"/>
          </w:tcPr>
          <w:p w14:paraId="199594FA" w14:textId="77777777" w:rsidR="00B40C81" w:rsidRPr="004B4A8F" w:rsidRDefault="00B40C81" w:rsidP="23765456">
            <w:pPr>
              <w:pStyle w:val="NoSpacing"/>
              <w:rPr>
                <w:rFonts w:ascii="Times New Roman" w:eastAsia="Times New Roman" w:hAnsi="Times New Roman" w:cs="Times New Roman"/>
                <w:b/>
                <w:bCs/>
                <w:sz w:val="20"/>
                <w:szCs w:val="20"/>
                <w:u w:val="single"/>
              </w:rPr>
            </w:pPr>
            <w:r w:rsidRPr="004B4A8F">
              <w:rPr>
                <w:rFonts w:ascii="Times New Roman" w:eastAsia="Times New Roman" w:hAnsi="Times New Roman" w:cs="Times New Roman"/>
                <w:b/>
                <w:bCs/>
                <w:sz w:val="20"/>
                <w:szCs w:val="20"/>
                <w:u w:val="single"/>
              </w:rPr>
              <w:t>SSN</w:t>
            </w:r>
          </w:p>
        </w:tc>
        <w:tc>
          <w:tcPr>
            <w:tcW w:w="1015" w:type="dxa"/>
          </w:tcPr>
          <w:p w14:paraId="1A8105AD" w14:textId="77777777" w:rsidR="00B40C81" w:rsidRPr="004B4A8F" w:rsidRDefault="00B40C81" w:rsidP="23765456">
            <w:pPr>
              <w:pStyle w:val="NoSpacing"/>
              <w:rPr>
                <w:rFonts w:ascii="Times New Roman" w:eastAsia="Times New Roman" w:hAnsi="Times New Roman" w:cs="Times New Roman"/>
                <w:sz w:val="20"/>
                <w:szCs w:val="20"/>
              </w:rPr>
            </w:pPr>
            <w:r w:rsidRPr="004B4A8F">
              <w:rPr>
                <w:rFonts w:ascii="Times New Roman" w:eastAsia="Times New Roman" w:hAnsi="Times New Roman" w:cs="Times New Roman"/>
                <w:sz w:val="20"/>
                <w:szCs w:val="20"/>
              </w:rPr>
              <w:t>First_Name</w:t>
            </w:r>
          </w:p>
        </w:tc>
        <w:tc>
          <w:tcPr>
            <w:tcW w:w="989" w:type="dxa"/>
          </w:tcPr>
          <w:p w14:paraId="62C382EE" w14:textId="77777777" w:rsidR="00B40C81" w:rsidRPr="004B4A8F" w:rsidRDefault="00B40C81" w:rsidP="23765456">
            <w:pPr>
              <w:pStyle w:val="NoSpacing"/>
              <w:rPr>
                <w:rFonts w:ascii="Times New Roman" w:eastAsia="Times New Roman" w:hAnsi="Times New Roman" w:cs="Times New Roman"/>
                <w:sz w:val="20"/>
                <w:szCs w:val="20"/>
              </w:rPr>
            </w:pPr>
            <w:r w:rsidRPr="004B4A8F">
              <w:rPr>
                <w:rFonts w:ascii="Times New Roman" w:eastAsia="Times New Roman" w:hAnsi="Times New Roman" w:cs="Times New Roman"/>
                <w:sz w:val="20"/>
                <w:szCs w:val="20"/>
              </w:rPr>
              <w:t>Last_Name</w:t>
            </w:r>
          </w:p>
        </w:tc>
        <w:tc>
          <w:tcPr>
            <w:tcW w:w="515" w:type="dxa"/>
          </w:tcPr>
          <w:p w14:paraId="0182D070" w14:textId="77777777" w:rsidR="00B40C81" w:rsidRPr="004B4A8F" w:rsidRDefault="00B40C81" w:rsidP="23765456">
            <w:pPr>
              <w:pStyle w:val="NoSpacing"/>
              <w:rPr>
                <w:rFonts w:ascii="Times New Roman" w:eastAsia="Times New Roman" w:hAnsi="Times New Roman" w:cs="Times New Roman"/>
                <w:sz w:val="20"/>
                <w:szCs w:val="20"/>
              </w:rPr>
            </w:pPr>
            <w:r w:rsidRPr="004B4A8F">
              <w:rPr>
                <w:rFonts w:ascii="Times New Roman" w:eastAsia="Times New Roman" w:hAnsi="Times New Roman" w:cs="Times New Roman"/>
                <w:sz w:val="20"/>
                <w:szCs w:val="20"/>
              </w:rPr>
              <w:t>DoB</w:t>
            </w:r>
          </w:p>
        </w:tc>
        <w:tc>
          <w:tcPr>
            <w:tcW w:w="1034" w:type="dxa"/>
          </w:tcPr>
          <w:p w14:paraId="1283025A" w14:textId="77777777" w:rsidR="00B40C81" w:rsidRPr="004B4A8F" w:rsidRDefault="00B40C81" w:rsidP="23765456">
            <w:pPr>
              <w:pStyle w:val="NoSpacing"/>
              <w:rPr>
                <w:rFonts w:ascii="Times New Roman" w:eastAsia="Times New Roman" w:hAnsi="Times New Roman" w:cs="Times New Roman"/>
                <w:sz w:val="20"/>
                <w:szCs w:val="20"/>
              </w:rPr>
            </w:pPr>
            <w:r w:rsidRPr="004B4A8F">
              <w:rPr>
                <w:rFonts w:ascii="Times New Roman" w:eastAsia="Times New Roman" w:hAnsi="Times New Roman" w:cs="Times New Roman"/>
                <w:sz w:val="20"/>
                <w:szCs w:val="20"/>
              </w:rPr>
              <w:t>Blood_Type</w:t>
            </w:r>
          </w:p>
        </w:tc>
        <w:tc>
          <w:tcPr>
            <w:tcW w:w="770" w:type="dxa"/>
          </w:tcPr>
          <w:p w14:paraId="46FDE9DF" w14:textId="77777777" w:rsidR="00B40C81" w:rsidRPr="004B4A8F" w:rsidRDefault="00B40C81" w:rsidP="23765456">
            <w:pPr>
              <w:pStyle w:val="NoSpacing"/>
              <w:rPr>
                <w:rFonts w:ascii="Times New Roman" w:eastAsia="Times New Roman" w:hAnsi="Times New Roman" w:cs="Times New Roman"/>
                <w:sz w:val="20"/>
                <w:szCs w:val="20"/>
              </w:rPr>
            </w:pPr>
            <w:r w:rsidRPr="004B4A8F">
              <w:rPr>
                <w:rFonts w:ascii="Times New Roman" w:eastAsia="Times New Roman" w:hAnsi="Times New Roman" w:cs="Times New Roman"/>
                <w:sz w:val="20"/>
                <w:szCs w:val="20"/>
              </w:rPr>
              <w:t>Address</w:t>
            </w:r>
          </w:p>
        </w:tc>
        <w:tc>
          <w:tcPr>
            <w:tcW w:w="656" w:type="dxa"/>
          </w:tcPr>
          <w:p w14:paraId="1601F7AE" w14:textId="77777777" w:rsidR="00B40C81" w:rsidRPr="004B4A8F" w:rsidRDefault="00B40C81" w:rsidP="23765456">
            <w:pPr>
              <w:pStyle w:val="NoSpacing"/>
              <w:rPr>
                <w:rFonts w:ascii="Times New Roman" w:eastAsia="Times New Roman" w:hAnsi="Times New Roman" w:cs="Times New Roman"/>
                <w:sz w:val="20"/>
                <w:szCs w:val="20"/>
              </w:rPr>
            </w:pPr>
            <w:r w:rsidRPr="004B4A8F">
              <w:rPr>
                <w:rFonts w:ascii="Times New Roman" w:eastAsia="Times New Roman" w:hAnsi="Times New Roman" w:cs="Times New Roman"/>
                <w:sz w:val="20"/>
                <w:szCs w:val="20"/>
              </w:rPr>
              <w:t>Salary</w:t>
            </w:r>
          </w:p>
        </w:tc>
        <w:tc>
          <w:tcPr>
            <w:tcW w:w="506" w:type="dxa"/>
          </w:tcPr>
          <w:p w14:paraId="648779F8" w14:textId="77777777" w:rsidR="00B40C81" w:rsidRPr="004B4A8F" w:rsidRDefault="00B40C81" w:rsidP="23765456">
            <w:pPr>
              <w:pStyle w:val="NoSpacing"/>
              <w:rPr>
                <w:rFonts w:ascii="Times New Roman" w:eastAsia="Times New Roman" w:hAnsi="Times New Roman" w:cs="Times New Roman"/>
                <w:sz w:val="20"/>
                <w:szCs w:val="20"/>
              </w:rPr>
            </w:pPr>
            <w:r w:rsidRPr="004B4A8F">
              <w:rPr>
                <w:rFonts w:ascii="Times New Roman" w:eastAsia="Times New Roman" w:hAnsi="Times New Roman" w:cs="Times New Roman"/>
                <w:sz w:val="20"/>
                <w:szCs w:val="20"/>
              </w:rPr>
              <w:t>Post</w:t>
            </w:r>
          </w:p>
        </w:tc>
        <w:tc>
          <w:tcPr>
            <w:tcW w:w="1144" w:type="dxa"/>
          </w:tcPr>
          <w:p w14:paraId="3C5EFBEE" w14:textId="77777777" w:rsidR="00B40C81" w:rsidRPr="004B4A8F" w:rsidRDefault="00B40C81" w:rsidP="23765456">
            <w:pPr>
              <w:pStyle w:val="NoSpacing"/>
              <w:rPr>
                <w:rFonts w:ascii="Times New Roman" w:eastAsia="Times New Roman" w:hAnsi="Times New Roman" w:cs="Times New Roman"/>
                <w:i/>
                <w:iCs/>
                <w:sz w:val="20"/>
                <w:szCs w:val="20"/>
              </w:rPr>
            </w:pPr>
            <w:r w:rsidRPr="004B4A8F">
              <w:rPr>
                <w:rFonts w:ascii="Times New Roman" w:eastAsia="Times New Roman" w:hAnsi="Times New Roman" w:cs="Times New Roman"/>
                <w:i/>
                <w:iCs/>
                <w:sz w:val="20"/>
                <w:szCs w:val="20"/>
              </w:rPr>
              <w:t>Super_SSN</w:t>
            </w:r>
          </w:p>
        </w:tc>
        <w:tc>
          <w:tcPr>
            <w:tcW w:w="965" w:type="dxa"/>
          </w:tcPr>
          <w:p w14:paraId="22F3B553" w14:textId="77777777" w:rsidR="00B40C81" w:rsidRPr="004B4A8F" w:rsidRDefault="004B4A8F" w:rsidP="23765456">
            <w:pPr>
              <w:pStyle w:val="NoSpacing"/>
              <w:rPr>
                <w:rFonts w:ascii="Times New Roman" w:eastAsia="Times New Roman" w:hAnsi="Times New Roman" w:cs="Times New Roman"/>
                <w:i/>
                <w:iCs/>
                <w:sz w:val="20"/>
                <w:szCs w:val="20"/>
              </w:rPr>
            </w:pPr>
            <w:r w:rsidRPr="004B4A8F">
              <w:rPr>
                <w:rFonts w:ascii="Times New Roman" w:eastAsia="Times New Roman" w:hAnsi="Times New Roman" w:cs="Times New Roman"/>
                <w:i/>
                <w:iCs/>
                <w:sz w:val="20"/>
                <w:szCs w:val="20"/>
              </w:rPr>
              <w:t>St_Email</w:t>
            </w:r>
          </w:p>
        </w:tc>
        <w:tc>
          <w:tcPr>
            <w:tcW w:w="1028" w:type="dxa"/>
          </w:tcPr>
          <w:p w14:paraId="7A7FFF26" w14:textId="77777777" w:rsidR="00B40C81" w:rsidRPr="004B4A8F" w:rsidRDefault="004B4A8F" w:rsidP="23765456">
            <w:pPr>
              <w:pStyle w:val="NoSpacing"/>
              <w:rPr>
                <w:rFonts w:ascii="Times New Roman" w:eastAsia="Times New Roman" w:hAnsi="Times New Roman" w:cs="Times New Roman"/>
                <w:i/>
                <w:iCs/>
                <w:sz w:val="20"/>
                <w:szCs w:val="20"/>
              </w:rPr>
            </w:pPr>
            <w:r w:rsidRPr="004B4A8F">
              <w:rPr>
                <w:rFonts w:ascii="Times New Roman" w:eastAsia="Times New Roman" w:hAnsi="Times New Roman" w:cs="Times New Roman"/>
                <w:i/>
                <w:iCs/>
                <w:sz w:val="20"/>
                <w:szCs w:val="20"/>
              </w:rPr>
              <w:t>BranchID</w:t>
            </w:r>
          </w:p>
        </w:tc>
        <w:tc>
          <w:tcPr>
            <w:tcW w:w="236" w:type="dxa"/>
          </w:tcPr>
          <w:p w14:paraId="1B6C5862" w14:textId="77777777" w:rsidR="00B40C81" w:rsidRPr="004B4A8F" w:rsidRDefault="004B4A8F" w:rsidP="23765456">
            <w:pPr>
              <w:pStyle w:val="NoSpacing"/>
              <w:rPr>
                <w:rFonts w:ascii="Times New Roman" w:eastAsia="Times New Roman" w:hAnsi="Times New Roman" w:cs="Times New Roman"/>
                <w:sz w:val="20"/>
                <w:szCs w:val="20"/>
              </w:rPr>
            </w:pPr>
            <w:r w:rsidRPr="004B4A8F">
              <w:rPr>
                <w:rFonts w:ascii="Times New Roman" w:eastAsia="Times New Roman" w:hAnsi="Times New Roman" w:cs="Times New Roman"/>
                <w:sz w:val="20"/>
                <w:szCs w:val="20"/>
              </w:rPr>
              <w:t>Hours</w:t>
            </w:r>
          </w:p>
        </w:tc>
      </w:tr>
    </w:tbl>
    <w:p w14:paraId="31846286" w14:textId="77777777" w:rsidR="00987E7D" w:rsidRDefault="00987E7D" w:rsidP="23765456">
      <w:pPr>
        <w:pStyle w:val="NoSpacing"/>
      </w:pPr>
    </w:p>
    <w:p w14:paraId="3EC48DC4" w14:textId="77777777" w:rsidR="00987E7D" w:rsidRDefault="00286F3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Relation4</w:t>
      </w:r>
      <w:r w:rsidR="58764414" w:rsidRPr="23765456">
        <w:rPr>
          <w:rFonts w:ascii="Times New Roman" w:eastAsia="Times New Roman" w:hAnsi="Times New Roman" w:cs="Times New Roman"/>
          <w:b/>
          <w:bCs/>
        </w:rPr>
        <w:t xml:space="preserve">: </w:t>
      </w:r>
      <w:r w:rsidR="0051731A">
        <w:rPr>
          <w:rFonts w:ascii="Times New Roman" w:eastAsia="Times New Roman" w:hAnsi="Times New Roman" w:cs="Times New Roman"/>
          <w:b/>
          <w:bCs/>
        </w:rPr>
        <w:t>‘</w:t>
      </w:r>
      <w:r w:rsidR="58764414" w:rsidRPr="23765456">
        <w:rPr>
          <w:rFonts w:ascii="Times New Roman" w:eastAsia="Times New Roman" w:hAnsi="Times New Roman" w:cs="Times New Roman"/>
          <w:b/>
          <w:bCs/>
        </w:rPr>
        <w:t>Dependents</w:t>
      </w:r>
      <w:r w:rsidR="0051731A">
        <w:rPr>
          <w:rFonts w:ascii="Times New Roman" w:eastAsia="Times New Roman" w:hAnsi="Times New Roman" w:cs="Times New Roman"/>
          <w:b/>
          <w:bCs/>
        </w:rPr>
        <w:t>’</w:t>
      </w:r>
    </w:p>
    <w:p w14:paraId="157F5EF0"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2337"/>
        <w:gridCol w:w="2337"/>
        <w:gridCol w:w="2338"/>
        <w:gridCol w:w="2338"/>
      </w:tblGrid>
      <w:tr w:rsidR="00E56354" w14:paraId="0CB5F80D" w14:textId="77777777" w:rsidTr="00E56354">
        <w:tc>
          <w:tcPr>
            <w:tcW w:w="2337" w:type="dxa"/>
          </w:tcPr>
          <w:p w14:paraId="5269E2A5" w14:textId="77777777" w:rsidR="00E56354" w:rsidRPr="0051731A" w:rsidRDefault="00E56354" w:rsidP="23765456">
            <w:pPr>
              <w:pStyle w:val="NoSpacing"/>
              <w:rPr>
                <w:rFonts w:ascii="Times New Roman" w:eastAsia="Times New Roman" w:hAnsi="Times New Roman" w:cs="Times New Roman"/>
                <w:b/>
                <w:bCs/>
                <w:i/>
                <w:iCs/>
                <w:u w:val="single"/>
              </w:rPr>
            </w:pPr>
            <w:r w:rsidRPr="0051731A">
              <w:rPr>
                <w:rFonts w:ascii="Times New Roman" w:eastAsia="Times New Roman" w:hAnsi="Times New Roman" w:cs="Times New Roman"/>
                <w:b/>
                <w:bCs/>
                <w:i/>
                <w:iCs/>
                <w:u w:val="single"/>
              </w:rPr>
              <w:t>SSN</w:t>
            </w:r>
          </w:p>
        </w:tc>
        <w:tc>
          <w:tcPr>
            <w:tcW w:w="2337" w:type="dxa"/>
          </w:tcPr>
          <w:p w14:paraId="4328BC64" w14:textId="77777777" w:rsidR="00E56354" w:rsidRPr="00E56354" w:rsidRDefault="00E56354" w:rsidP="23765456">
            <w:pPr>
              <w:pStyle w:val="NoSpacing"/>
              <w:rPr>
                <w:rFonts w:ascii="Times New Roman" w:eastAsia="Times New Roman" w:hAnsi="Times New Roman" w:cs="Times New Roman"/>
                <w:b/>
                <w:bCs/>
                <w:u w:val="single"/>
              </w:rPr>
            </w:pPr>
            <w:r w:rsidRPr="00E56354">
              <w:rPr>
                <w:rFonts w:ascii="Times New Roman" w:eastAsia="Times New Roman" w:hAnsi="Times New Roman" w:cs="Times New Roman"/>
                <w:b/>
                <w:bCs/>
                <w:u w:val="single"/>
              </w:rPr>
              <w:t>Dep_Name</w:t>
            </w:r>
          </w:p>
        </w:tc>
        <w:tc>
          <w:tcPr>
            <w:tcW w:w="2338" w:type="dxa"/>
          </w:tcPr>
          <w:p w14:paraId="0CD02A1D" w14:textId="77777777" w:rsidR="00E56354" w:rsidRPr="00E56354" w:rsidRDefault="00E56354" w:rsidP="23765456">
            <w:pPr>
              <w:pStyle w:val="NoSpacing"/>
              <w:rPr>
                <w:rFonts w:ascii="Times New Roman" w:eastAsia="Times New Roman" w:hAnsi="Times New Roman" w:cs="Times New Roman"/>
              </w:rPr>
            </w:pPr>
            <w:r w:rsidRPr="00E56354">
              <w:rPr>
                <w:rFonts w:ascii="Times New Roman" w:eastAsia="Times New Roman" w:hAnsi="Times New Roman" w:cs="Times New Roman"/>
              </w:rPr>
              <w:t>Relationship</w:t>
            </w:r>
          </w:p>
        </w:tc>
        <w:tc>
          <w:tcPr>
            <w:tcW w:w="2338" w:type="dxa"/>
          </w:tcPr>
          <w:p w14:paraId="28EC4F96" w14:textId="77777777" w:rsidR="00E56354" w:rsidRPr="00E56354" w:rsidRDefault="00E56354" w:rsidP="23765456">
            <w:pPr>
              <w:pStyle w:val="NoSpacing"/>
              <w:rPr>
                <w:rFonts w:ascii="Times New Roman" w:eastAsia="Times New Roman" w:hAnsi="Times New Roman" w:cs="Times New Roman"/>
              </w:rPr>
            </w:pPr>
            <w:r w:rsidRPr="00E56354">
              <w:rPr>
                <w:rFonts w:ascii="Times New Roman" w:eastAsia="Times New Roman" w:hAnsi="Times New Roman" w:cs="Times New Roman"/>
              </w:rPr>
              <w:t>Sex</w:t>
            </w:r>
          </w:p>
        </w:tc>
      </w:tr>
    </w:tbl>
    <w:p w14:paraId="3BF9B3EF" w14:textId="77777777" w:rsidR="00987E7D" w:rsidRDefault="00987E7D" w:rsidP="23765456">
      <w:pPr>
        <w:pStyle w:val="NoSpacing"/>
      </w:pPr>
    </w:p>
    <w:p w14:paraId="7578ADEA" w14:textId="77777777" w:rsidR="00987E7D" w:rsidRDefault="00286F3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Relation5</w:t>
      </w:r>
      <w:r w:rsidR="58764414" w:rsidRPr="23765456">
        <w:rPr>
          <w:rFonts w:ascii="Times New Roman" w:eastAsia="Times New Roman" w:hAnsi="Times New Roman" w:cs="Times New Roman"/>
          <w:b/>
          <w:bCs/>
        </w:rPr>
        <w:t xml:space="preserve">: </w:t>
      </w:r>
      <w:r w:rsidR="0051731A">
        <w:rPr>
          <w:rFonts w:ascii="Times New Roman" w:eastAsia="Times New Roman" w:hAnsi="Times New Roman" w:cs="Times New Roman"/>
          <w:b/>
          <w:bCs/>
        </w:rPr>
        <w:t>‘</w:t>
      </w:r>
      <w:r w:rsidR="58764414" w:rsidRPr="23765456">
        <w:rPr>
          <w:rFonts w:ascii="Times New Roman" w:eastAsia="Times New Roman" w:hAnsi="Times New Roman" w:cs="Times New Roman"/>
          <w:b/>
          <w:bCs/>
        </w:rPr>
        <w:t>Items</w:t>
      </w:r>
      <w:r w:rsidR="0051731A">
        <w:rPr>
          <w:rFonts w:ascii="Times New Roman" w:eastAsia="Times New Roman" w:hAnsi="Times New Roman" w:cs="Times New Roman"/>
          <w:b/>
          <w:bCs/>
        </w:rPr>
        <w:t>’</w:t>
      </w:r>
    </w:p>
    <w:p w14:paraId="31B4DEE6"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948"/>
        <w:gridCol w:w="842"/>
        <w:gridCol w:w="1066"/>
        <w:gridCol w:w="812"/>
        <w:gridCol w:w="847"/>
        <w:gridCol w:w="1086"/>
        <w:gridCol w:w="1246"/>
        <w:gridCol w:w="1217"/>
        <w:gridCol w:w="1286"/>
      </w:tblGrid>
      <w:tr w:rsidR="00AC2D2E" w14:paraId="221DDCAE" w14:textId="77777777" w:rsidTr="00AC2D2E">
        <w:tc>
          <w:tcPr>
            <w:tcW w:w="1038" w:type="dxa"/>
          </w:tcPr>
          <w:p w14:paraId="02D7DED2" w14:textId="77777777" w:rsidR="00AC2D2E" w:rsidRPr="00E674F1" w:rsidRDefault="00AC2D2E" w:rsidP="23765456">
            <w:pPr>
              <w:pStyle w:val="NoSpacing"/>
              <w:rPr>
                <w:rFonts w:ascii="Times New Roman" w:eastAsia="Times New Roman" w:hAnsi="Times New Roman" w:cs="Times New Roman"/>
                <w:b/>
                <w:bCs/>
                <w:sz w:val="18"/>
                <w:szCs w:val="18"/>
                <w:u w:val="single"/>
              </w:rPr>
            </w:pPr>
            <w:r w:rsidRPr="00E674F1">
              <w:rPr>
                <w:rFonts w:ascii="Times New Roman" w:eastAsia="Times New Roman" w:hAnsi="Times New Roman" w:cs="Times New Roman"/>
                <w:b/>
                <w:bCs/>
                <w:sz w:val="18"/>
                <w:szCs w:val="18"/>
                <w:u w:val="single"/>
              </w:rPr>
              <w:t>Barcode</w:t>
            </w:r>
          </w:p>
        </w:tc>
        <w:tc>
          <w:tcPr>
            <w:tcW w:w="1039" w:type="dxa"/>
          </w:tcPr>
          <w:p w14:paraId="2E8BD9C9" w14:textId="77777777" w:rsidR="00AC2D2E" w:rsidRPr="00E674F1" w:rsidRDefault="00AC2D2E" w:rsidP="23765456">
            <w:pPr>
              <w:pStyle w:val="NoSpacing"/>
              <w:rPr>
                <w:rFonts w:ascii="Times New Roman" w:eastAsia="Times New Roman" w:hAnsi="Times New Roman" w:cs="Times New Roman"/>
                <w:sz w:val="18"/>
                <w:szCs w:val="18"/>
              </w:rPr>
            </w:pPr>
            <w:r w:rsidRPr="00E674F1">
              <w:rPr>
                <w:rFonts w:ascii="Times New Roman" w:eastAsia="Times New Roman" w:hAnsi="Times New Roman" w:cs="Times New Roman"/>
                <w:sz w:val="18"/>
                <w:szCs w:val="18"/>
              </w:rPr>
              <w:t>Name</w:t>
            </w:r>
          </w:p>
        </w:tc>
        <w:tc>
          <w:tcPr>
            <w:tcW w:w="1039" w:type="dxa"/>
          </w:tcPr>
          <w:p w14:paraId="462EB00A" w14:textId="77777777" w:rsidR="00AC2D2E" w:rsidRPr="00E674F1" w:rsidRDefault="00AC2D2E" w:rsidP="23765456">
            <w:pPr>
              <w:pStyle w:val="NoSpacing"/>
              <w:rPr>
                <w:rFonts w:ascii="Times New Roman" w:eastAsia="Times New Roman" w:hAnsi="Times New Roman" w:cs="Times New Roman"/>
                <w:sz w:val="18"/>
                <w:szCs w:val="18"/>
              </w:rPr>
            </w:pPr>
            <w:r w:rsidRPr="00E674F1">
              <w:rPr>
                <w:rFonts w:ascii="Times New Roman" w:eastAsia="Times New Roman" w:hAnsi="Times New Roman" w:cs="Times New Roman"/>
                <w:sz w:val="18"/>
                <w:szCs w:val="18"/>
              </w:rPr>
              <w:t>Age_Group</w:t>
            </w:r>
          </w:p>
        </w:tc>
        <w:tc>
          <w:tcPr>
            <w:tcW w:w="1039" w:type="dxa"/>
          </w:tcPr>
          <w:p w14:paraId="08244D12" w14:textId="77777777" w:rsidR="00AC2D2E" w:rsidRPr="00E674F1" w:rsidRDefault="00AC2D2E" w:rsidP="23765456">
            <w:pPr>
              <w:pStyle w:val="NoSpacing"/>
              <w:rPr>
                <w:rFonts w:ascii="Times New Roman" w:eastAsia="Times New Roman" w:hAnsi="Times New Roman" w:cs="Times New Roman"/>
                <w:sz w:val="18"/>
                <w:szCs w:val="18"/>
              </w:rPr>
            </w:pPr>
            <w:r w:rsidRPr="00E674F1">
              <w:rPr>
                <w:rFonts w:ascii="Times New Roman" w:eastAsia="Times New Roman" w:hAnsi="Times New Roman" w:cs="Times New Roman"/>
                <w:sz w:val="18"/>
                <w:szCs w:val="18"/>
              </w:rPr>
              <w:t>Price</w:t>
            </w:r>
          </w:p>
        </w:tc>
        <w:tc>
          <w:tcPr>
            <w:tcW w:w="1039" w:type="dxa"/>
          </w:tcPr>
          <w:p w14:paraId="73AD726B" w14:textId="77777777" w:rsidR="00AC2D2E" w:rsidRPr="00E674F1" w:rsidRDefault="00AC2D2E" w:rsidP="23765456">
            <w:pPr>
              <w:pStyle w:val="NoSpacing"/>
              <w:rPr>
                <w:rFonts w:ascii="Times New Roman" w:eastAsia="Times New Roman" w:hAnsi="Times New Roman" w:cs="Times New Roman"/>
                <w:sz w:val="18"/>
                <w:szCs w:val="18"/>
              </w:rPr>
            </w:pPr>
            <w:r w:rsidRPr="00E674F1">
              <w:rPr>
                <w:rFonts w:ascii="Times New Roman" w:eastAsia="Times New Roman" w:hAnsi="Times New Roman" w:cs="Times New Roman"/>
                <w:sz w:val="18"/>
                <w:szCs w:val="18"/>
              </w:rPr>
              <w:t>Genre</w:t>
            </w:r>
          </w:p>
        </w:tc>
        <w:tc>
          <w:tcPr>
            <w:tcW w:w="1039" w:type="dxa"/>
          </w:tcPr>
          <w:p w14:paraId="600B6CA1" w14:textId="77777777" w:rsidR="00AC2D2E" w:rsidRPr="00E674F1" w:rsidRDefault="00AC2D2E" w:rsidP="23765456">
            <w:pPr>
              <w:pStyle w:val="NoSpacing"/>
              <w:rPr>
                <w:rFonts w:ascii="Times New Roman" w:eastAsia="Times New Roman" w:hAnsi="Times New Roman" w:cs="Times New Roman"/>
                <w:i/>
                <w:iCs/>
                <w:sz w:val="18"/>
                <w:szCs w:val="18"/>
              </w:rPr>
            </w:pPr>
            <w:r w:rsidRPr="00E674F1">
              <w:rPr>
                <w:rFonts w:ascii="Times New Roman" w:eastAsia="Times New Roman" w:hAnsi="Times New Roman" w:cs="Times New Roman"/>
                <w:i/>
                <w:iCs/>
                <w:sz w:val="18"/>
                <w:szCs w:val="18"/>
              </w:rPr>
              <w:t>Supp_Name</w:t>
            </w:r>
          </w:p>
        </w:tc>
        <w:tc>
          <w:tcPr>
            <w:tcW w:w="1039" w:type="dxa"/>
          </w:tcPr>
          <w:p w14:paraId="31533CC6" w14:textId="77777777" w:rsidR="00AC2D2E" w:rsidRPr="00E674F1" w:rsidRDefault="00AC2D2E" w:rsidP="23765456">
            <w:pPr>
              <w:pStyle w:val="NoSpacing"/>
              <w:rPr>
                <w:rFonts w:ascii="Times New Roman" w:eastAsia="Times New Roman" w:hAnsi="Times New Roman" w:cs="Times New Roman"/>
                <w:i/>
                <w:iCs/>
                <w:sz w:val="18"/>
                <w:szCs w:val="18"/>
              </w:rPr>
            </w:pPr>
            <w:r w:rsidRPr="00E674F1">
              <w:rPr>
                <w:rFonts w:ascii="Times New Roman" w:eastAsia="Times New Roman" w:hAnsi="Times New Roman" w:cs="Times New Roman"/>
                <w:i/>
                <w:iCs/>
                <w:sz w:val="18"/>
                <w:szCs w:val="18"/>
              </w:rPr>
              <w:t>Supp_Address</w:t>
            </w:r>
          </w:p>
        </w:tc>
        <w:tc>
          <w:tcPr>
            <w:tcW w:w="1039" w:type="dxa"/>
          </w:tcPr>
          <w:p w14:paraId="614F3B10" w14:textId="77777777" w:rsidR="00AC2D2E" w:rsidRPr="00E674F1" w:rsidRDefault="00AC2D2E" w:rsidP="23765456">
            <w:pPr>
              <w:pStyle w:val="NoSpacing"/>
              <w:rPr>
                <w:rFonts w:ascii="Times New Roman" w:eastAsia="Times New Roman" w:hAnsi="Times New Roman" w:cs="Times New Roman"/>
                <w:sz w:val="18"/>
                <w:szCs w:val="18"/>
              </w:rPr>
            </w:pPr>
            <w:r w:rsidRPr="00E674F1">
              <w:rPr>
                <w:rFonts w:ascii="Times New Roman" w:eastAsia="Times New Roman" w:hAnsi="Times New Roman" w:cs="Times New Roman"/>
                <w:sz w:val="18"/>
                <w:szCs w:val="18"/>
              </w:rPr>
              <w:t>Qty_Supplied</w:t>
            </w:r>
          </w:p>
        </w:tc>
        <w:tc>
          <w:tcPr>
            <w:tcW w:w="1039" w:type="dxa"/>
          </w:tcPr>
          <w:p w14:paraId="3799CB6D" w14:textId="77777777" w:rsidR="00AC2D2E" w:rsidRPr="00E674F1" w:rsidRDefault="00AC2D2E" w:rsidP="23765456">
            <w:pPr>
              <w:pStyle w:val="NoSpacing"/>
              <w:rPr>
                <w:rFonts w:ascii="Times New Roman" w:eastAsia="Times New Roman" w:hAnsi="Times New Roman" w:cs="Times New Roman"/>
                <w:sz w:val="18"/>
                <w:szCs w:val="18"/>
              </w:rPr>
            </w:pPr>
            <w:r w:rsidRPr="00E674F1">
              <w:rPr>
                <w:rFonts w:ascii="Times New Roman" w:eastAsia="Times New Roman" w:hAnsi="Times New Roman" w:cs="Times New Roman"/>
                <w:sz w:val="18"/>
                <w:szCs w:val="18"/>
              </w:rPr>
              <w:t>Date_Supplied</w:t>
            </w:r>
          </w:p>
        </w:tc>
      </w:tr>
    </w:tbl>
    <w:p w14:paraId="6EA7CF02" w14:textId="77777777" w:rsidR="00987E7D" w:rsidRDefault="00987E7D" w:rsidP="23765456">
      <w:pPr>
        <w:pStyle w:val="NoSpacing"/>
      </w:pPr>
    </w:p>
    <w:p w14:paraId="36BD6ABA" w14:textId="77777777" w:rsidR="00987E7D" w:rsidRDefault="00286F3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Relation6</w:t>
      </w:r>
      <w:r w:rsidR="58764414" w:rsidRPr="23765456">
        <w:rPr>
          <w:rFonts w:ascii="Times New Roman" w:eastAsia="Times New Roman" w:hAnsi="Times New Roman" w:cs="Times New Roman"/>
          <w:b/>
          <w:bCs/>
        </w:rPr>
        <w:t xml:space="preserve">: </w:t>
      </w:r>
      <w:r w:rsidR="00903C22">
        <w:rPr>
          <w:rFonts w:ascii="Times New Roman" w:eastAsia="Times New Roman" w:hAnsi="Times New Roman" w:cs="Times New Roman"/>
          <w:b/>
          <w:bCs/>
        </w:rPr>
        <w:t>‘</w:t>
      </w:r>
      <w:r w:rsidR="58764414" w:rsidRPr="23765456">
        <w:rPr>
          <w:rFonts w:ascii="Times New Roman" w:eastAsia="Times New Roman" w:hAnsi="Times New Roman" w:cs="Times New Roman"/>
          <w:b/>
          <w:bCs/>
        </w:rPr>
        <w:t>Supplier</w:t>
      </w:r>
      <w:r w:rsidR="00903C22">
        <w:rPr>
          <w:rFonts w:ascii="Times New Roman" w:eastAsia="Times New Roman" w:hAnsi="Times New Roman" w:cs="Times New Roman"/>
          <w:b/>
          <w:bCs/>
        </w:rPr>
        <w:t>’</w:t>
      </w:r>
    </w:p>
    <w:p w14:paraId="1BB423BC"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3116"/>
        <w:gridCol w:w="3117"/>
        <w:gridCol w:w="3117"/>
      </w:tblGrid>
      <w:tr w:rsidR="00E674F1" w14:paraId="0D7635D2" w14:textId="77777777" w:rsidTr="00E674F1">
        <w:tc>
          <w:tcPr>
            <w:tcW w:w="3116" w:type="dxa"/>
          </w:tcPr>
          <w:p w14:paraId="68CBA5AE" w14:textId="77777777" w:rsidR="00E674F1" w:rsidRPr="00E674F1" w:rsidRDefault="00E674F1" w:rsidP="23765456">
            <w:pPr>
              <w:pStyle w:val="NoSpacing"/>
              <w:rPr>
                <w:rFonts w:ascii="Times New Roman" w:eastAsia="Times New Roman" w:hAnsi="Times New Roman" w:cs="Times New Roman"/>
                <w:b/>
                <w:bCs/>
                <w:u w:val="single"/>
              </w:rPr>
            </w:pPr>
            <w:r w:rsidRPr="00E674F1">
              <w:rPr>
                <w:rFonts w:ascii="Times New Roman" w:eastAsia="Times New Roman" w:hAnsi="Times New Roman" w:cs="Times New Roman"/>
                <w:b/>
                <w:bCs/>
                <w:u w:val="single"/>
              </w:rPr>
              <w:t>Name</w:t>
            </w:r>
          </w:p>
        </w:tc>
        <w:tc>
          <w:tcPr>
            <w:tcW w:w="3117" w:type="dxa"/>
          </w:tcPr>
          <w:p w14:paraId="67A001DD" w14:textId="77777777" w:rsidR="00E674F1" w:rsidRPr="00E674F1" w:rsidRDefault="00E674F1" w:rsidP="23765456">
            <w:pPr>
              <w:pStyle w:val="NoSpacing"/>
              <w:rPr>
                <w:rFonts w:ascii="Times New Roman" w:eastAsia="Times New Roman" w:hAnsi="Times New Roman" w:cs="Times New Roman"/>
                <w:b/>
                <w:bCs/>
                <w:u w:val="single"/>
              </w:rPr>
            </w:pPr>
            <w:r w:rsidRPr="00E674F1">
              <w:rPr>
                <w:rFonts w:ascii="Times New Roman" w:eastAsia="Times New Roman" w:hAnsi="Times New Roman" w:cs="Times New Roman"/>
                <w:b/>
                <w:bCs/>
                <w:u w:val="single"/>
              </w:rPr>
              <w:t>Address</w:t>
            </w:r>
          </w:p>
        </w:tc>
        <w:tc>
          <w:tcPr>
            <w:tcW w:w="3117" w:type="dxa"/>
          </w:tcPr>
          <w:p w14:paraId="00746C95" w14:textId="77777777" w:rsidR="00E674F1" w:rsidRPr="00E674F1" w:rsidRDefault="00E674F1" w:rsidP="23765456">
            <w:pPr>
              <w:pStyle w:val="NoSpacing"/>
              <w:rPr>
                <w:rFonts w:ascii="Times New Roman" w:eastAsia="Times New Roman" w:hAnsi="Times New Roman" w:cs="Times New Roman"/>
              </w:rPr>
            </w:pPr>
            <w:r w:rsidRPr="00E674F1">
              <w:rPr>
                <w:rFonts w:ascii="Times New Roman" w:eastAsia="Times New Roman" w:hAnsi="Times New Roman" w:cs="Times New Roman"/>
              </w:rPr>
              <w:t>Phone_Number</w:t>
            </w:r>
          </w:p>
        </w:tc>
      </w:tr>
    </w:tbl>
    <w:p w14:paraId="0AFB7AC8" w14:textId="77777777" w:rsidR="00987E7D" w:rsidRDefault="00987E7D" w:rsidP="00D93973">
      <w:pPr>
        <w:pStyle w:val="NoSpacing"/>
      </w:pPr>
    </w:p>
    <w:p w14:paraId="6CA20031" w14:textId="77777777" w:rsidR="00D93973" w:rsidRDefault="005E3054" w:rsidP="00D93973">
      <w:pPr>
        <w:pStyle w:val="NoSpacing"/>
        <w:rPr>
          <w:rFonts w:ascii="Times New Roman" w:eastAsia="Times New Roman" w:hAnsi="Times New Roman" w:cs="Times New Roman"/>
          <w:b/>
          <w:bCs/>
        </w:rPr>
      </w:pPr>
      <w:r>
        <w:rPr>
          <w:rFonts w:ascii="Times New Roman" w:eastAsia="Times New Roman" w:hAnsi="Times New Roman" w:cs="Times New Roman"/>
          <w:b/>
          <w:bCs/>
        </w:rPr>
        <w:t>Relation7</w:t>
      </w:r>
      <w:r w:rsidR="58764414" w:rsidRPr="23765456">
        <w:rPr>
          <w:rFonts w:ascii="Times New Roman" w:eastAsia="Times New Roman" w:hAnsi="Times New Roman" w:cs="Times New Roman"/>
          <w:b/>
          <w:bCs/>
        </w:rPr>
        <w:t xml:space="preserve">: </w:t>
      </w:r>
      <w:r w:rsidR="00903C22">
        <w:rPr>
          <w:rFonts w:ascii="Times New Roman" w:eastAsia="Times New Roman" w:hAnsi="Times New Roman" w:cs="Times New Roman"/>
          <w:b/>
          <w:bCs/>
        </w:rPr>
        <w:t>‘</w:t>
      </w:r>
      <w:r w:rsidR="58764414" w:rsidRPr="23765456">
        <w:rPr>
          <w:rFonts w:ascii="Times New Roman" w:eastAsia="Times New Roman" w:hAnsi="Times New Roman" w:cs="Times New Roman"/>
          <w:b/>
          <w:bCs/>
        </w:rPr>
        <w:t>Library</w:t>
      </w:r>
      <w:r w:rsidR="00903C22">
        <w:rPr>
          <w:rFonts w:ascii="Times New Roman" w:eastAsia="Times New Roman" w:hAnsi="Times New Roman" w:cs="Times New Roman"/>
          <w:b/>
          <w:bCs/>
        </w:rPr>
        <w:t>’</w:t>
      </w:r>
    </w:p>
    <w:p w14:paraId="1DEE3C78" w14:textId="77777777" w:rsidR="00922BBD" w:rsidRDefault="00922BBD" w:rsidP="00D93973">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3116"/>
        <w:gridCol w:w="3117"/>
        <w:gridCol w:w="3117"/>
      </w:tblGrid>
      <w:tr w:rsidR="00D93973" w14:paraId="4BB38A82" w14:textId="77777777" w:rsidTr="00D93973">
        <w:tc>
          <w:tcPr>
            <w:tcW w:w="3116" w:type="dxa"/>
          </w:tcPr>
          <w:p w14:paraId="57928F99" w14:textId="77777777" w:rsidR="00D93973" w:rsidRPr="00D93973" w:rsidRDefault="00D93973" w:rsidP="23765456">
            <w:pPr>
              <w:pStyle w:val="NoSpacing"/>
              <w:rPr>
                <w:rFonts w:ascii="Times New Roman" w:eastAsia="Times New Roman" w:hAnsi="Times New Roman" w:cs="Times New Roman"/>
                <w:b/>
                <w:bCs/>
                <w:u w:val="single"/>
              </w:rPr>
            </w:pPr>
            <w:r w:rsidRPr="00D93973">
              <w:rPr>
                <w:rFonts w:ascii="Times New Roman" w:eastAsia="Times New Roman" w:hAnsi="Times New Roman" w:cs="Times New Roman"/>
                <w:b/>
                <w:bCs/>
                <w:u w:val="single"/>
              </w:rPr>
              <w:t>BranchID</w:t>
            </w:r>
          </w:p>
        </w:tc>
        <w:tc>
          <w:tcPr>
            <w:tcW w:w="3117" w:type="dxa"/>
          </w:tcPr>
          <w:p w14:paraId="2C9BCFC7" w14:textId="77777777" w:rsidR="00D93973" w:rsidRPr="00D93973" w:rsidRDefault="00D93973" w:rsidP="23765456">
            <w:pPr>
              <w:pStyle w:val="NoSpacing"/>
              <w:rPr>
                <w:rFonts w:ascii="Times New Roman" w:eastAsia="Times New Roman" w:hAnsi="Times New Roman" w:cs="Times New Roman"/>
              </w:rPr>
            </w:pPr>
            <w:r>
              <w:rPr>
                <w:rFonts w:ascii="Times New Roman" w:eastAsia="Times New Roman" w:hAnsi="Times New Roman" w:cs="Times New Roman"/>
              </w:rPr>
              <w:t>Address</w:t>
            </w:r>
          </w:p>
        </w:tc>
        <w:tc>
          <w:tcPr>
            <w:tcW w:w="3117" w:type="dxa"/>
          </w:tcPr>
          <w:p w14:paraId="707ECE0C" w14:textId="77777777" w:rsidR="00D93973" w:rsidRPr="00D93973" w:rsidRDefault="00D93973" w:rsidP="23765456">
            <w:pPr>
              <w:pStyle w:val="NoSpacing"/>
              <w:rPr>
                <w:rFonts w:ascii="Times New Roman" w:eastAsia="Times New Roman" w:hAnsi="Times New Roman" w:cs="Times New Roman"/>
              </w:rPr>
            </w:pPr>
            <w:r w:rsidRPr="00D93973">
              <w:rPr>
                <w:rFonts w:ascii="Times New Roman" w:eastAsia="Times New Roman" w:hAnsi="Times New Roman" w:cs="Times New Roman"/>
              </w:rPr>
              <w:t>Phone_Number</w:t>
            </w:r>
          </w:p>
        </w:tc>
      </w:tr>
    </w:tbl>
    <w:p w14:paraId="41D589A6" w14:textId="77777777" w:rsidR="00987E7D" w:rsidRDefault="00987E7D" w:rsidP="23765456">
      <w:pPr>
        <w:pStyle w:val="NoSpacing"/>
      </w:pPr>
    </w:p>
    <w:p w14:paraId="380E78C7" w14:textId="77777777" w:rsidR="00264295" w:rsidRDefault="00264295" w:rsidP="00264295">
      <w:pPr>
        <w:pStyle w:val="NoSpacing"/>
        <w:rPr>
          <w:rFonts w:ascii="Times New Roman" w:eastAsia="Times New Roman" w:hAnsi="Times New Roman" w:cs="Times New Roman"/>
          <w:b/>
          <w:bCs/>
        </w:rPr>
      </w:pPr>
      <w:r>
        <w:rPr>
          <w:rFonts w:ascii="Times New Roman" w:eastAsia="Times New Roman" w:hAnsi="Times New Roman" w:cs="Times New Roman"/>
          <w:b/>
          <w:bCs/>
        </w:rPr>
        <w:t>Relation8</w:t>
      </w:r>
      <w:r w:rsidRPr="23765456">
        <w:rPr>
          <w:rFonts w:ascii="Times New Roman" w:eastAsia="Times New Roman" w:hAnsi="Times New Roman" w:cs="Times New Roman"/>
          <w:b/>
          <w:bCs/>
        </w:rPr>
        <w:t xml:space="preserve">: </w:t>
      </w:r>
      <w:r w:rsidR="00903C22">
        <w:rPr>
          <w:rFonts w:ascii="Times New Roman" w:eastAsia="Times New Roman" w:hAnsi="Times New Roman" w:cs="Times New Roman"/>
          <w:b/>
          <w:bCs/>
        </w:rPr>
        <w:t>‘</w:t>
      </w:r>
      <w:r>
        <w:rPr>
          <w:rFonts w:ascii="Times New Roman" w:eastAsia="Times New Roman" w:hAnsi="Times New Roman" w:cs="Times New Roman"/>
          <w:b/>
          <w:bCs/>
        </w:rPr>
        <w:t>Publisher</w:t>
      </w:r>
      <w:r w:rsidR="00903C22">
        <w:rPr>
          <w:rFonts w:ascii="Times New Roman" w:eastAsia="Times New Roman" w:hAnsi="Times New Roman" w:cs="Times New Roman"/>
          <w:b/>
          <w:bCs/>
        </w:rPr>
        <w:t>’</w:t>
      </w:r>
    </w:p>
    <w:p w14:paraId="1E3C2B1C" w14:textId="77777777" w:rsidR="00264295" w:rsidRDefault="00264295" w:rsidP="00264295">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3116"/>
        <w:gridCol w:w="3117"/>
        <w:gridCol w:w="3117"/>
      </w:tblGrid>
      <w:tr w:rsidR="00264295" w14:paraId="2E589F36" w14:textId="77777777">
        <w:tc>
          <w:tcPr>
            <w:tcW w:w="3116" w:type="dxa"/>
          </w:tcPr>
          <w:p w14:paraId="054E8939" w14:textId="77777777" w:rsidR="00264295" w:rsidRPr="00A77068" w:rsidRDefault="00264295">
            <w:pPr>
              <w:pStyle w:val="NoSpacing"/>
              <w:rPr>
                <w:rFonts w:ascii="Times New Roman" w:eastAsia="Times New Roman" w:hAnsi="Times New Roman" w:cs="Times New Roman"/>
                <w:b/>
                <w:bCs/>
                <w:u w:val="single"/>
              </w:rPr>
            </w:pPr>
            <w:r w:rsidRPr="00A77068">
              <w:rPr>
                <w:rFonts w:ascii="Times New Roman" w:eastAsia="Times New Roman" w:hAnsi="Times New Roman" w:cs="Times New Roman"/>
                <w:b/>
                <w:bCs/>
                <w:u w:val="single"/>
              </w:rPr>
              <w:t>Name</w:t>
            </w:r>
          </w:p>
        </w:tc>
        <w:tc>
          <w:tcPr>
            <w:tcW w:w="3117" w:type="dxa"/>
          </w:tcPr>
          <w:p w14:paraId="30F2FE17" w14:textId="77777777" w:rsidR="00264295" w:rsidRPr="00A77068" w:rsidRDefault="00264295">
            <w:pPr>
              <w:pStyle w:val="NoSpacing"/>
              <w:rPr>
                <w:rFonts w:ascii="Times New Roman" w:eastAsia="Times New Roman" w:hAnsi="Times New Roman" w:cs="Times New Roman"/>
              </w:rPr>
            </w:pPr>
            <w:r w:rsidRPr="00A77068">
              <w:rPr>
                <w:rFonts w:ascii="Times New Roman" w:eastAsia="Times New Roman" w:hAnsi="Times New Roman" w:cs="Times New Roman"/>
              </w:rPr>
              <w:t>Address</w:t>
            </w:r>
          </w:p>
        </w:tc>
        <w:tc>
          <w:tcPr>
            <w:tcW w:w="3117" w:type="dxa"/>
          </w:tcPr>
          <w:p w14:paraId="750A7C8A" w14:textId="77777777" w:rsidR="00264295" w:rsidRPr="00A77068" w:rsidRDefault="00264295">
            <w:pPr>
              <w:pStyle w:val="NoSpacing"/>
              <w:rPr>
                <w:rFonts w:ascii="Times New Roman" w:eastAsia="Times New Roman" w:hAnsi="Times New Roman" w:cs="Times New Roman"/>
              </w:rPr>
            </w:pPr>
            <w:r w:rsidRPr="00A77068">
              <w:rPr>
                <w:rFonts w:ascii="Times New Roman" w:eastAsia="Times New Roman" w:hAnsi="Times New Roman" w:cs="Times New Roman"/>
              </w:rPr>
              <w:t>Phone_Number</w:t>
            </w:r>
          </w:p>
        </w:tc>
      </w:tr>
    </w:tbl>
    <w:p w14:paraId="18E0B5CF" w14:textId="77777777" w:rsidR="00264295" w:rsidRDefault="00264295" w:rsidP="23765456">
      <w:pPr>
        <w:pStyle w:val="NoSpacing"/>
      </w:pPr>
    </w:p>
    <w:p w14:paraId="7FAB7BD8" w14:textId="77777777" w:rsidR="00987E7D"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w:t>
      </w:r>
      <w:r w:rsidR="00264295">
        <w:rPr>
          <w:rFonts w:ascii="Times New Roman" w:eastAsia="Times New Roman" w:hAnsi="Times New Roman" w:cs="Times New Roman"/>
          <w:b/>
          <w:bCs/>
        </w:rPr>
        <w:t>9</w:t>
      </w:r>
      <w:r w:rsidR="58764414" w:rsidRPr="23765456">
        <w:rPr>
          <w:rFonts w:ascii="Times New Roman" w:eastAsia="Times New Roman" w:hAnsi="Times New Roman" w:cs="Times New Roman"/>
          <w:b/>
          <w:bCs/>
        </w:rPr>
        <w:t xml:space="preserve">: </w:t>
      </w:r>
      <w:r w:rsidR="00903C22">
        <w:rPr>
          <w:rFonts w:ascii="Times New Roman" w:eastAsia="Times New Roman" w:hAnsi="Times New Roman" w:cs="Times New Roman"/>
          <w:b/>
          <w:bCs/>
        </w:rPr>
        <w:t>‘</w:t>
      </w:r>
      <w:r w:rsidR="58764414" w:rsidRPr="23765456">
        <w:rPr>
          <w:rFonts w:ascii="Times New Roman" w:eastAsia="Times New Roman" w:hAnsi="Times New Roman" w:cs="Times New Roman"/>
          <w:b/>
          <w:bCs/>
        </w:rPr>
        <w:t>Books_for_Sale</w:t>
      </w:r>
      <w:r w:rsidR="00903C22">
        <w:rPr>
          <w:rFonts w:ascii="Times New Roman" w:eastAsia="Times New Roman" w:hAnsi="Times New Roman" w:cs="Times New Roman"/>
          <w:b/>
          <w:bCs/>
        </w:rPr>
        <w:t>’</w:t>
      </w:r>
    </w:p>
    <w:p w14:paraId="70BB0FC4"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860"/>
        <w:gridCol w:w="786"/>
        <w:gridCol w:w="877"/>
        <w:gridCol w:w="813"/>
        <w:gridCol w:w="1203"/>
        <w:gridCol w:w="959"/>
        <w:gridCol w:w="859"/>
        <w:gridCol w:w="1163"/>
        <w:gridCol w:w="1830"/>
      </w:tblGrid>
      <w:tr w:rsidR="005358AD" w14:paraId="3F4C98D4" w14:textId="77777777" w:rsidTr="003546D2">
        <w:tc>
          <w:tcPr>
            <w:tcW w:w="1038" w:type="dxa"/>
          </w:tcPr>
          <w:p w14:paraId="5358CD9C" w14:textId="77777777" w:rsidR="003546D2" w:rsidRPr="005358AD" w:rsidRDefault="003546D2" w:rsidP="23765456">
            <w:pPr>
              <w:pStyle w:val="NoSpacing"/>
              <w:rPr>
                <w:rFonts w:ascii="Times New Roman" w:eastAsia="Times New Roman" w:hAnsi="Times New Roman" w:cs="Times New Roman"/>
                <w:b/>
                <w:bCs/>
                <w:u w:val="single"/>
              </w:rPr>
            </w:pPr>
            <w:r w:rsidRPr="005358AD">
              <w:rPr>
                <w:rFonts w:ascii="Times New Roman" w:eastAsia="Times New Roman" w:hAnsi="Times New Roman" w:cs="Times New Roman"/>
                <w:b/>
                <w:bCs/>
                <w:u w:val="single"/>
              </w:rPr>
              <w:t>ISBN</w:t>
            </w:r>
          </w:p>
        </w:tc>
        <w:tc>
          <w:tcPr>
            <w:tcW w:w="1039" w:type="dxa"/>
          </w:tcPr>
          <w:p w14:paraId="10D4B9CF" w14:textId="77777777" w:rsidR="003546D2" w:rsidRPr="005358AD" w:rsidRDefault="003546D2" w:rsidP="23765456">
            <w:pPr>
              <w:pStyle w:val="NoSpacing"/>
              <w:rPr>
                <w:rFonts w:ascii="Times New Roman" w:eastAsia="Times New Roman" w:hAnsi="Times New Roman" w:cs="Times New Roman"/>
              </w:rPr>
            </w:pPr>
            <w:r w:rsidRPr="005358AD">
              <w:rPr>
                <w:rFonts w:ascii="Times New Roman" w:eastAsia="Times New Roman" w:hAnsi="Times New Roman" w:cs="Times New Roman"/>
              </w:rPr>
              <w:t>Title</w:t>
            </w:r>
          </w:p>
        </w:tc>
        <w:tc>
          <w:tcPr>
            <w:tcW w:w="1039" w:type="dxa"/>
          </w:tcPr>
          <w:p w14:paraId="4BE8EF66" w14:textId="77777777" w:rsidR="003546D2" w:rsidRPr="005358AD" w:rsidRDefault="003546D2" w:rsidP="23765456">
            <w:pPr>
              <w:pStyle w:val="NoSpacing"/>
              <w:rPr>
                <w:rFonts w:ascii="Times New Roman" w:eastAsia="Times New Roman" w:hAnsi="Times New Roman" w:cs="Times New Roman"/>
              </w:rPr>
            </w:pPr>
            <w:r w:rsidRPr="005358AD">
              <w:rPr>
                <w:rFonts w:ascii="Times New Roman" w:eastAsia="Times New Roman" w:hAnsi="Times New Roman" w:cs="Times New Roman"/>
              </w:rPr>
              <w:t>Genre</w:t>
            </w:r>
          </w:p>
        </w:tc>
        <w:tc>
          <w:tcPr>
            <w:tcW w:w="1039" w:type="dxa"/>
          </w:tcPr>
          <w:p w14:paraId="4234F48C" w14:textId="77777777" w:rsidR="003546D2" w:rsidRPr="005358AD" w:rsidRDefault="003546D2" w:rsidP="23765456">
            <w:pPr>
              <w:pStyle w:val="NoSpacing"/>
              <w:rPr>
                <w:rFonts w:ascii="Times New Roman" w:eastAsia="Times New Roman" w:hAnsi="Times New Roman" w:cs="Times New Roman"/>
              </w:rPr>
            </w:pPr>
            <w:r w:rsidRPr="005358AD">
              <w:rPr>
                <w:rFonts w:ascii="Times New Roman" w:eastAsia="Times New Roman" w:hAnsi="Times New Roman" w:cs="Times New Roman"/>
              </w:rPr>
              <w:t>Price</w:t>
            </w:r>
          </w:p>
        </w:tc>
        <w:tc>
          <w:tcPr>
            <w:tcW w:w="1039" w:type="dxa"/>
          </w:tcPr>
          <w:p w14:paraId="04966632" w14:textId="77777777" w:rsidR="003546D2" w:rsidRPr="005358AD" w:rsidRDefault="003546D2" w:rsidP="23765456">
            <w:pPr>
              <w:pStyle w:val="NoSpacing"/>
              <w:rPr>
                <w:rFonts w:ascii="Times New Roman" w:eastAsia="Times New Roman" w:hAnsi="Times New Roman" w:cs="Times New Roman"/>
              </w:rPr>
            </w:pPr>
            <w:r w:rsidRPr="005358AD">
              <w:rPr>
                <w:rFonts w:ascii="Times New Roman" w:eastAsia="Times New Roman" w:hAnsi="Times New Roman" w:cs="Times New Roman"/>
              </w:rPr>
              <w:t>Translator</w:t>
            </w:r>
          </w:p>
        </w:tc>
        <w:tc>
          <w:tcPr>
            <w:tcW w:w="1039" w:type="dxa"/>
          </w:tcPr>
          <w:p w14:paraId="18DB3CA5" w14:textId="77777777" w:rsidR="003546D2" w:rsidRPr="005358AD" w:rsidRDefault="003546D2" w:rsidP="23765456">
            <w:pPr>
              <w:pStyle w:val="NoSpacing"/>
              <w:rPr>
                <w:rFonts w:ascii="Times New Roman" w:eastAsia="Times New Roman" w:hAnsi="Times New Roman" w:cs="Times New Roman"/>
              </w:rPr>
            </w:pPr>
            <w:r w:rsidRPr="005358AD">
              <w:rPr>
                <w:rFonts w:ascii="Times New Roman" w:eastAsia="Times New Roman" w:hAnsi="Times New Roman" w:cs="Times New Roman"/>
              </w:rPr>
              <w:t>Edition</w:t>
            </w:r>
          </w:p>
        </w:tc>
        <w:tc>
          <w:tcPr>
            <w:tcW w:w="1039" w:type="dxa"/>
          </w:tcPr>
          <w:p w14:paraId="2DB24D6D" w14:textId="77777777" w:rsidR="003546D2" w:rsidRPr="005358AD" w:rsidRDefault="003546D2" w:rsidP="23765456">
            <w:pPr>
              <w:pStyle w:val="NoSpacing"/>
              <w:rPr>
                <w:rFonts w:ascii="Times New Roman" w:eastAsia="Times New Roman" w:hAnsi="Times New Roman" w:cs="Times New Roman"/>
              </w:rPr>
            </w:pPr>
            <w:r w:rsidRPr="005358AD">
              <w:rPr>
                <w:rFonts w:ascii="Times New Roman" w:eastAsia="Times New Roman" w:hAnsi="Times New Roman" w:cs="Times New Roman"/>
              </w:rPr>
              <w:t>Pages</w:t>
            </w:r>
          </w:p>
        </w:tc>
        <w:tc>
          <w:tcPr>
            <w:tcW w:w="1039" w:type="dxa"/>
          </w:tcPr>
          <w:p w14:paraId="2C510D04" w14:textId="77777777" w:rsidR="003546D2" w:rsidRPr="005358AD" w:rsidRDefault="005358AD" w:rsidP="23765456">
            <w:pPr>
              <w:pStyle w:val="NoSpacing"/>
              <w:rPr>
                <w:rFonts w:ascii="Times New Roman" w:eastAsia="Times New Roman" w:hAnsi="Times New Roman" w:cs="Times New Roman"/>
              </w:rPr>
            </w:pPr>
            <w:r w:rsidRPr="005358AD">
              <w:rPr>
                <w:rFonts w:ascii="Times New Roman" w:eastAsia="Times New Roman" w:hAnsi="Times New Roman" w:cs="Times New Roman"/>
              </w:rPr>
              <w:t>Language</w:t>
            </w:r>
          </w:p>
        </w:tc>
        <w:tc>
          <w:tcPr>
            <w:tcW w:w="1039" w:type="dxa"/>
          </w:tcPr>
          <w:p w14:paraId="3C6D11B1" w14:textId="77777777" w:rsidR="003546D2" w:rsidRPr="005358AD" w:rsidRDefault="005358AD" w:rsidP="23765456">
            <w:pPr>
              <w:pStyle w:val="NoSpacing"/>
              <w:rPr>
                <w:rFonts w:ascii="Times New Roman" w:eastAsia="Times New Roman" w:hAnsi="Times New Roman" w:cs="Times New Roman"/>
                <w:i/>
                <w:iCs/>
              </w:rPr>
            </w:pPr>
            <w:r w:rsidRPr="005358AD">
              <w:rPr>
                <w:rFonts w:ascii="Times New Roman" w:eastAsia="Times New Roman" w:hAnsi="Times New Roman" w:cs="Times New Roman"/>
                <w:i/>
                <w:iCs/>
              </w:rPr>
              <w:t>Publisher_Name</w:t>
            </w:r>
          </w:p>
        </w:tc>
      </w:tr>
    </w:tbl>
    <w:p w14:paraId="788FDB92" w14:textId="77777777" w:rsidR="00987E7D" w:rsidRDefault="00987E7D" w:rsidP="23765456">
      <w:pPr>
        <w:pStyle w:val="NoSpacing"/>
      </w:pPr>
    </w:p>
    <w:p w14:paraId="41E77915" w14:textId="77777777" w:rsidR="00987E7D"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w:t>
      </w:r>
      <w:r w:rsidR="00264295">
        <w:rPr>
          <w:rFonts w:ascii="Times New Roman" w:eastAsia="Times New Roman" w:hAnsi="Times New Roman" w:cs="Times New Roman"/>
          <w:b/>
          <w:bCs/>
        </w:rPr>
        <w:t>10</w:t>
      </w:r>
      <w:r w:rsidR="58764414" w:rsidRPr="23765456">
        <w:rPr>
          <w:rFonts w:ascii="Times New Roman" w:eastAsia="Times New Roman" w:hAnsi="Times New Roman" w:cs="Times New Roman"/>
          <w:b/>
          <w:bCs/>
        </w:rPr>
        <w:t xml:space="preserve">: </w:t>
      </w:r>
      <w:r w:rsidR="00750A53">
        <w:rPr>
          <w:rFonts w:ascii="Times New Roman" w:eastAsia="Times New Roman" w:hAnsi="Times New Roman" w:cs="Times New Roman"/>
          <w:b/>
          <w:bCs/>
        </w:rPr>
        <w:t>‘</w:t>
      </w:r>
      <w:r w:rsidR="58764414" w:rsidRPr="23765456">
        <w:rPr>
          <w:rFonts w:ascii="Times New Roman" w:eastAsia="Times New Roman" w:hAnsi="Times New Roman" w:cs="Times New Roman"/>
          <w:b/>
          <w:bCs/>
        </w:rPr>
        <w:t>Books_for_Ren</w:t>
      </w:r>
      <w:r w:rsidR="00750A53">
        <w:rPr>
          <w:rFonts w:ascii="Times New Roman" w:eastAsia="Times New Roman" w:hAnsi="Times New Roman" w:cs="Times New Roman"/>
          <w:b/>
          <w:bCs/>
        </w:rPr>
        <w:t>t’</w:t>
      </w:r>
    </w:p>
    <w:p w14:paraId="681CFD02"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720"/>
        <w:gridCol w:w="535"/>
        <w:gridCol w:w="507"/>
        <w:gridCol w:w="597"/>
        <w:gridCol w:w="538"/>
        <w:gridCol w:w="860"/>
        <w:gridCol w:w="670"/>
        <w:gridCol w:w="582"/>
        <w:gridCol w:w="828"/>
        <w:gridCol w:w="1260"/>
        <w:gridCol w:w="807"/>
        <w:gridCol w:w="767"/>
        <w:gridCol w:w="679"/>
      </w:tblGrid>
      <w:tr w:rsidR="00AA70FF" w:rsidRPr="00CF48EE" w14:paraId="380A1F80" w14:textId="77777777" w:rsidTr="00AA70FF">
        <w:tc>
          <w:tcPr>
            <w:tcW w:w="751" w:type="dxa"/>
          </w:tcPr>
          <w:p w14:paraId="3B232286" w14:textId="77777777" w:rsidR="00AA70FF" w:rsidRPr="00217015" w:rsidRDefault="00AA70FF">
            <w:pPr>
              <w:pStyle w:val="NoSpacing"/>
              <w:rPr>
                <w:rFonts w:ascii="Agency FB" w:eastAsia="Times New Roman" w:hAnsi="Agency FB" w:cs="Times New Roman"/>
                <w:b/>
                <w:bCs/>
                <w:sz w:val="16"/>
                <w:szCs w:val="16"/>
                <w:u w:val="single"/>
              </w:rPr>
            </w:pPr>
            <w:r w:rsidRPr="00217015">
              <w:rPr>
                <w:rFonts w:ascii="Agency FB" w:eastAsia="Times New Roman" w:hAnsi="Agency FB" w:cs="Times New Roman"/>
                <w:b/>
                <w:bCs/>
                <w:sz w:val="16"/>
                <w:szCs w:val="16"/>
                <w:u w:val="single"/>
              </w:rPr>
              <w:t>BookID</w:t>
            </w:r>
          </w:p>
        </w:tc>
        <w:tc>
          <w:tcPr>
            <w:tcW w:w="554" w:type="dxa"/>
          </w:tcPr>
          <w:p w14:paraId="4DF03EA1" w14:textId="77777777" w:rsidR="00AA70FF" w:rsidRPr="00491423" w:rsidRDefault="00AA70FF">
            <w:pPr>
              <w:pStyle w:val="NoSpacing"/>
              <w:rPr>
                <w:rFonts w:ascii="Agency FB" w:eastAsia="Times New Roman" w:hAnsi="Agency FB" w:cs="Times New Roman"/>
                <w:sz w:val="16"/>
                <w:szCs w:val="16"/>
              </w:rPr>
            </w:pPr>
            <w:r w:rsidRPr="00491423">
              <w:rPr>
                <w:rFonts w:ascii="Agency FB" w:eastAsia="Times New Roman" w:hAnsi="Agency FB" w:cs="Times New Roman"/>
                <w:sz w:val="16"/>
                <w:szCs w:val="16"/>
              </w:rPr>
              <w:t>ISBN</w:t>
            </w:r>
          </w:p>
        </w:tc>
        <w:tc>
          <w:tcPr>
            <w:tcW w:w="525" w:type="dxa"/>
          </w:tcPr>
          <w:p w14:paraId="149F7910" w14:textId="77777777" w:rsidR="00AA70FF" w:rsidRPr="00217015" w:rsidRDefault="00AA70FF">
            <w:pPr>
              <w:pStyle w:val="NoSpacing"/>
              <w:rPr>
                <w:rFonts w:ascii="Agency FB" w:eastAsia="Times New Roman" w:hAnsi="Agency FB" w:cs="Times New Roman"/>
                <w:sz w:val="16"/>
                <w:szCs w:val="16"/>
              </w:rPr>
            </w:pPr>
            <w:r w:rsidRPr="00217015">
              <w:rPr>
                <w:rFonts w:ascii="Agency FB" w:eastAsia="Times New Roman" w:hAnsi="Agency FB" w:cs="Times New Roman"/>
                <w:sz w:val="16"/>
                <w:szCs w:val="16"/>
              </w:rPr>
              <w:t>Title</w:t>
            </w:r>
          </w:p>
        </w:tc>
        <w:tc>
          <w:tcPr>
            <w:tcW w:w="615" w:type="dxa"/>
          </w:tcPr>
          <w:p w14:paraId="44F414BB" w14:textId="77777777" w:rsidR="00AA70FF" w:rsidRPr="00217015" w:rsidRDefault="00AA70FF">
            <w:pPr>
              <w:pStyle w:val="NoSpacing"/>
              <w:rPr>
                <w:rFonts w:ascii="Agency FB" w:eastAsia="Times New Roman" w:hAnsi="Agency FB" w:cs="Times New Roman"/>
                <w:sz w:val="16"/>
                <w:szCs w:val="16"/>
              </w:rPr>
            </w:pPr>
            <w:r w:rsidRPr="00217015">
              <w:rPr>
                <w:rFonts w:ascii="Agency FB" w:eastAsia="Times New Roman" w:hAnsi="Agency FB" w:cs="Times New Roman"/>
                <w:sz w:val="16"/>
                <w:szCs w:val="16"/>
              </w:rPr>
              <w:t>Genre</w:t>
            </w:r>
          </w:p>
        </w:tc>
        <w:tc>
          <w:tcPr>
            <w:tcW w:w="551" w:type="dxa"/>
          </w:tcPr>
          <w:p w14:paraId="62CC336E" w14:textId="77777777" w:rsidR="00AA70FF" w:rsidRPr="00217015" w:rsidRDefault="00AA70FF">
            <w:pPr>
              <w:pStyle w:val="NoSpacing"/>
              <w:rPr>
                <w:rFonts w:ascii="Agency FB" w:eastAsia="Times New Roman" w:hAnsi="Agency FB" w:cs="Times New Roman"/>
                <w:sz w:val="16"/>
                <w:szCs w:val="16"/>
              </w:rPr>
            </w:pPr>
            <w:r w:rsidRPr="00217015">
              <w:rPr>
                <w:rFonts w:ascii="Agency FB" w:eastAsia="Times New Roman" w:hAnsi="Agency FB" w:cs="Times New Roman"/>
                <w:sz w:val="16"/>
                <w:szCs w:val="16"/>
              </w:rPr>
              <w:t>Price</w:t>
            </w:r>
          </w:p>
        </w:tc>
        <w:tc>
          <w:tcPr>
            <w:tcW w:w="887" w:type="dxa"/>
          </w:tcPr>
          <w:p w14:paraId="4EDDF992" w14:textId="77777777" w:rsidR="00AA70FF" w:rsidRPr="00217015" w:rsidRDefault="00AA70FF">
            <w:pPr>
              <w:pStyle w:val="NoSpacing"/>
              <w:rPr>
                <w:rFonts w:ascii="Agency FB" w:eastAsia="Times New Roman" w:hAnsi="Agency FB" w:cs="Times New Roman"/>
                <w:sz w:val="16"/>
                <w:szCs w:val="16"/>
              </w:rPr>
            </w:pPr>
            <w:r w:rsidRPr="00217015">
              <w:rPr>
                <w:rFonts w:ascii="Agency FB" w:eastAsia="Times New Roman" w:hAnsi="Agency FB" w:cs="Times New Roman"/>
                <w:sz w:val="16"/>
                <w:szCs w:val="16"/>
              </w:rPr>
              <w:t>Translator</w:t>
            </w:r>
          </w:p>
        </w:tc>
        <w:tc>
          <w:tcPr>
            <w:tcW w:w="697" w:type="dxa"/>
          </w:tcPr>
          <w:p w14:paraId="34BC447C" w14:textId="77777777" w:rsidR="00AA70FF" w:rsidRPr="00217015" w:rsidRDefault="00AA70FF">
            <w:pPr>
              <w:pStyle w:val="NoSpacing"/>
              <w:rPr>
                <w:rFonts w:ascii="Agency FB" w:eastAsia="Times New Roman" w:hAnsi="Agency FB" w:cs="Times New Roman"/>
                <w:sz w:val="16"/>
                <w:szCs w:val="16"/>
              </w:rPr>
            </w:pPr>
            <w:r w:rsidRPr="00217015">
              <w:rPr>
                <w:rFonts w:ascii="Agency FB" w:eastAsia="Times New Roman" w:hAnsi="Agency FB" w:cs="Times New Roman"/>
                <w:sz w:val="16"/>
                <w:szCs w:val="16"/>
              </w:rPr>
              <w:t>Edition</w:t>
            </w:r>
          </w:p>
        </w:tc>
        <w:tc>
          <w:tcPr>
            <w:tcW w:w="597" w:type="dxa"/>
          </w:tcPr>
          <w:p w14:paraId="359C18D9" w14:textId="77777777" w:rsidR="00AA70FF" w:rsidRPr="00217015" w:rsidRDefault="00AA70FF">
            <w:pPr>
              <w:pStyle w:val="NoSpacing"/>
              <w:rPr>
                <w:rFonts w:ascii="Agency FB" w:eastAsia="Times New Roman" w:hAnsi="Agency FB" w:cs="Times New Roman"/>
                <w:sz w:val="16"/>
                <w:szCs w:val="16"/>
              </w:rPr>
            </w:pPr>
            <w:r w:rsidRPr="00217015">
              <w:rPr>
                <w:rFonts w:ascii="Agency FB" w:eastAsia="Times New Roman" w:hAnsi="Agency FB" w:cs="Times New Roman"/>
                <w:sz w:val="16"/>
                <w:szCs w:val="16"/>
              </w:rPr>
              <w:t>Pages</w:t>
            </w:r>
          </w:p>
        </w:tc>
        <w:tc>
          <w:tcPr>
            <w:tcW w:w="859" w:type="dxa"/>
          </w:tcPr>
          <w:p w14:paraId="40720177" w14:textId="77777777" w:rsidR="00AA70FF" w:rsidRPr="00217015" w:rsidRDefault="00AA70FF">
            <w:pPr>
              <w:pStyle w:val="NoSpacing"/>
              <w:rPr>
                <w:rFonts w:ascii="Agency FB" w:eastAsia="Times New Roman" w:hAnsi="Agency FB" w:cs="Times New Roman"/>
                <w:sz w:val="16"/>
                <w:szCs w:val="16"/>
              </w:rPr>
            </w:pPr>
            <w:r w:rsidRPr="00217015">
              <w:rPr>
                <w:rFonts w:ascii="Agency FB" w:eastAsia="Times New Roman" w:hAnsi="Agency FB" w:cs="Times New Roman"/>
                <w:sz w:val="16"/>
                <w:szCs w:val="16"/>
              </w:rPr>
              <w:t>Language</w:t>
            </w:r>
          </w:p>
        </w:tc>
        <w:tc>
          <w:tcPr>
            <w:tcW w:w="1313" w:type="dxa"/>
          </w:tcPr>
          <w:p w14:paraId="70AF1AC1" w14:textId="77777777" w:rsidR="00AA70FF" w:rsidRPr="00217015" w:rsidRDefault="00AA70FF">
            <w:pPr>
              <w:pStyle w:val="NoSpacing"/>
              <w:rPr>
                <w:rFonts w:ascii="Agency FB" w:eastAsia="Times New Roman" w:hAnsi="Agency FB" w:cs="Times New Roman"/>
                <w:i/>
                <w:iCs/>
                <w:sz w:val="16"/>
                <w:szCs w:val="16"/>
              </w:rPr>
            </w:pPr>
            <w:r w:rsidRPr="00217015">
              <w:rPr>
                <w:rFonts w:ascii="Agency FB" w:eastAsia="Times New Roman" w:hAnsi="Agency FB" w:cs="Times New Roman"/>
                <w:i/>
                <w:iCs/>
                <w:sz w:val="16"/>
                <w:szCs w:val="16"/>
              </w:rPr>
              <w:t>Publisher_Name</w:t>
            </w:r>
          </w:p>
        </w:tc>
        <w:tc>
          <w:tcPr>
            <w:tcW w:w="842" w:type="dxa"/>
          </w:tcPr>
          <w:p w14:paraId="08A246DE" w14:textId="77777777" w:rsidR="00AA70FF" w:rsidRPr="00217015" w:rsidRDefault="00AA70FF">
            <w:pPr>
              <w:pStyle w:val="NoSpacing"/>
              <w:rPr>
                <w:rFonts w:ascii="Agency FB" w:eastAsia="Times New Roman" w:hAnsi="Agency FB" w:cs="Times New Roman"/>
                <w:sz w:val="16"/>
                <w:szCs w:val="16"/>
              </w:rPr>
            </w:pPr>
            <w:r w:rsidRPr="00217015">
              <w:rPr>
                <w:rFonts w:ascii="Agency FB" w:eastAsia="Times New Roman" w:hAnsi="Agency FB" w:cs="Times New Roman"/>
                <w:sz w:val="16"/>
                <w:szCs w:val="16"/>
              </w:rPr>
              <w:t>Shelf_No</w:t>
            </w:r>
          </w:p>
        </w:tc>
        <w:tc>
          <w:tcPr>
            <w:tcW w:w="802" w:type="dxa"/>
          </w:tcPr>
          <w:p w14:paraId="548563BA" w14:textId="77777777" w:rsidR="00AA70FF" w:rsidRPr="00217015" w:rsidRDefault="00AA70FF">
            <w:pPr>
              <w:pStyle w:val="NoSpacing"/>
              <w:rPr>
                <w:rFonts w:ascii="Agency FB" w:eastAsia="Times New Roman" w:hAnsi="Agency FB" w:cs="Times New Roman"/>
                <w:sz w:val="16"/>
                <w:szCs w:val="16"/>
              </w:rPr>
            </w:pPr>
            <w:r w:rsidRPr="00217015">
              <w:rPr>
                <w:rFonts w:ascii="Agency FB" w:eastAsia="Times New Roman" w:hAnsi="Agency FB" w:cs="Times New Roman"/>
                <w:sz w:val="16"/>
                <w:szCs w:val="16"/>
              </w:rPr>
              <w:t>Row_No</w:t>
            </w:r>
          </w:p>
        </w:tc>
        <w:tc>
          <w:tcPr>
            <w:tcW w:w="357" w:type="dxa"/>
          </w:tcPr>
          <w:p w14:paraId="1C4FAF70" w14:textId="77777777" w:rsidR="00AA70FF" w:rsidRPr="00217015" w:rsidRDefault="00AA70FF" w:rsidP="00AA70FF">
            <w:pPr>
              <w:pStyle w:val="NoSpacing"/>
              <w:rPr>
                <w:rFonts w:ascii="Agency FB" w:eastAsia="Times New Roman" w:hAnsi="Agency FB" w:cs="Times New Roman"/>
                <w:i/>
                <w:iCs/>
                <w:sz w:val="16"/>
                <w:szCs w:val="16"/>
              </w:rPr>
            </w:pPr>
            <w:r w:rsidRPr="00217015">
              <w:rPr>
                <w:rFonts w:ascii="Agency FB" w:eastAsia="Times New Roman" w:hAnsi="Agency FB" w:cs="Times New Roman"/>
                <w:i/>
                <w:iCs/>
                <w:sz w:val="16"/>
                <w:szCs w:val="16"/>
              </w:rPr>
              <w:t>BranchID</w:t>
            </w:r>
          </w:p>
        </w:tc>
      </w:tr>
    </w:tbl>
    <w:p w14:paraId="776733BC" w14:textId="77777777" w:rsidR="00E96A14" w:rsidRDefault="00E96A14" w:rsidP="23765456">
      <w:pPr>
        <w:pStyle w:val="NoSpacing"/>
        <w:rPr>
          <w:rFonts w:ascii="Times New Roman" w:eastAsia="Times New Roman" w:hAnsi="Times New Roman" w:cs="Times New Roman"/>
        </w:rPr>
      </w:pPr>
    </w:p>
    <w:p w14:paraId="4D38A304" w14:textId="77777777" w:rsidR="00987E7D" w:rsidRDefault="00987E7D" w:rsidP="00A77068">
      <w:pPr>
        <w:pStyle w:val="NoSpacing"/>
      </w:pPr>
    </w:p>
    <w:p w14:paraId="10D2A3B4" w14:textId="77777777" w:rsidR="00987E7D"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Relation11</w:t>
      </w:r>
      <w:r w:rsidR="58764414" w:rsidRPr="23765456">
        <w:rPr>
          <w:rFonts w:ascii="Times New Roman" w:eastAsia="Times New Roman" w:hAnsi="Times New Roman" w:cs="Times New Roman"/>
          <w:b/>
          <w:bCs/>
        </w:rPr>
        <w:t xml:space="preserve">: </w:t>
      </w:r>
      <w:r w:rsidR="00491423">
        <w:rPr>
          <w:rFonts w:ascii="Times New Roman" w:eastAsia="Times New Roman" w:hAnsi="Times New Roman" w:cs="Times New Roman"/>
          <w:b/>
          <w:bCs/>
        </w:rPr>
        <w:t>‘</w:t>
      </w:r>
      <w:r w:rsidR="58764414" w:rsidRPr="23765456">
        <w:rPr>
          <w:rFonts w:ascii="Times New Roman" w:eastAsia="Times New Roman" w:hAnsi="Times New Roman" w:cs="Times New Roman"/>
          <w:b/>
          <w:bCs/>
        </w:rPr>
        <w:t>Authors_BookSale</w:t>
      </w:r>
      <w:r w:rsidR="00491423">
        <w:rPr>
          <w:rFonts w:ascii="Times New Roman" w:eastAsia="Times New Roman" w:hAnsi="Times New Roman" w:cs="Times New Roman"/>
          <w:b/>
          <w:bCs/>
        </w:rPr>
        <w:t>’</w:t>
      </w:r>
    </w:p>
    <w:p w14:paraId="7BDEDC4C"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4675"/>
        <w:gridCol w:w="4675"/>
      </w:tblGrid>
      <w:tr w:rsidR="00A77068" w14:paraId="4E6E5A54" w14:textId="77777777" w:rsidTr="00A77068">
        <w:tc>
          <w:tcPr>
            <w:tcW w:w="4675" w:type="dxa"/>
          </w:tcPr>
          <w:p w14:paraId="2FB63A62" w14:textId="77777777" w:rsidR="00A77068" w:rsidRPr="00A77068" w:rsidRDefault="00A77068" w:rsidP="23765456">
            <w:pPr>
              <w:pStyle w:val="NoSpacing"/>
              <w:rPr>
                <w:rFonts w:ascii="Times New Roman" w:eastAsia="Times New Roman" w:hAnsi="Times New Roman" w:cs="Times New Roman"/>
                <w:b/>
                <w:bCs/>
                <w:i/>
                <w:iCs/>
                <w:u w:val="single"/>
              </w:rPr>
            </w:pPr>
            <w:r w:rsidRPr="00A77068">
              <w:rPr>
                <w:rFonts w:ascii="Times New Roman" w:eastAsia="Times New Roman" w:hAnsi="Times New Roman" w:cs="Times New Roman"/>
                <w:b/>
                <w:bCs/>
                <w:i/>
                <w:iCs/>
                <w:u w:val="single"/>
              </w:rPr>
              <w:t>ISBN</w:t>
            </w:r>
          </w:p>
        </w:tc>
        <w:tc>
          <w:tcPr>
            <w:tcW w:w="4675" w:type="dxa"/>
          </w:tcPr>
          <w:p w14:paraId="7CEA954B" w14:textId="77777777" w:rsidR="00A77068" w:rsidRPr="00491423" w:rsidRDefault="00A77068" w:rsidP="23765456">
            <w:pPr>
              <w:pStyle w:val="NoSpacing"/>
              <w:rPr>
                <w:rFonts w:ascii="Times New Roman" w:eastAsia="Times New Roman" w:hAnsi="Times New Roman" w:cs="Times New Roman"/>
                <w:b/>
                <w:bCs/>
                <w:u w:val="single"/>
              </w:rPr>
            </w:pPr>
            <w:r w:rsidRPr="00491423">
              <w:rPr>
                <w:rFonts w:ascii="Times New Roman" w:eastAsia="Times New Roman" w:hAnsi="Times New Roman" w:cs="Times New Roman"/>
                <w:b/>
                <w:bCs/>
                <w:u w:val="single"/>
              </w:rPr>
              <w:t>Author_Name</w:t>
            </w:r>
          </w:p>
        </w:tc>
      </w:tr>
    </w:tbl>
    <w:p w14:paraId="7A8C1A8F" w14:textId="77777777" w:rsidR="00A77068" w:rsidRDefault="00A77068" w:rsidP="23765456">
      <w:pPr>
        <w:pStyle w:val="NoSpacing"/>
        <w:rPr>
          <w:rFonts w:ascii="Times New Roman" w:eastAsia="Times New Roman" w:hAnsi="Times New Roman" w:cs="Times New Roman"/>
          <w:b/>
          <w:bCs/>
        </w:rPr>
      </w:pPr>
    </w:p>
    <w:p w14:paraId="6BE3DC2E" w14:textId="77777777" w:rsidR="00987E7D"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Relation12</w:t>
      </w:r>
      <w:r w:rsidR="58764414" w:rsidRPr="23765456">
        <w:rPr>
          <w:rFonts w:ascii="Times New Roman" w:eastAsia="Times New Roman" w:hAnsi="Times New Roman" w:cs="Times New Roman"/>
          <w:b/>
          <w:bCs/>
        </w:rPr>
        <w:t xml:space="preserve">: </w:t>
      </w:r>
      <w:r w:rsidR="00491423">
        <w:rPr>
          <w:rFonts w:ascii="Times New Roman" w:eastAsia="Times New Roman" w:hAnsi="Times New Roman" w:cs="Times New Roman"/>
          <w:b/>
          <w:bCs/>
        </w:rPr>
        <w:t>‘</w:t>
      </w:r>
      <w:r w:rsidR="58764414" w:rsidRPr="23765456">
        <w:rPr>
          <w:rFonts w:ascii="Times New Roman" w:eastAsia="Times New Roman" w:hAnsi="Times New Roman" w:cs="Times New Roman"/>
          <w:b/>
          <w:bCs/>
        </w:rPr>
        <w:t>Authors_BookRent</w:t>
      </w:r>
      <w:r w:rsidR="00491423">
        <w:rPr>
          <w:rFonts w:ascii="Times New Roman" w:eastAsia="Times New Roman" w:hAnsi="Times New Roman" w:cs="Times New Roman"/>
          <w:b/>
          <w:bCs/>
        </w:rPr>
        <w:t>’</w:t>
      </w:r>
    </w:p>
    <w:p w14:paraId="1F82B0D9"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4675"/>
        <w:gridCol w:w="4675"/>
      </w:tblGrid>
      <w:tr w:rsidR="008C38BC" w:rsidRPr="00A77068" w14:paraId="3A80736D" w14:textId="77777777">
        <w:tc>
          <w:tcPr>
            <w:tcW w:w="4675" w:type="dxa"/>
          </w:tcPr>
          <w:p w14:paraId="73C72A1A" w14:textId="77777777" w:rsidR="008C38BC" w:rsidRPr="00A77068" w:rsidRDefault="008C38BC">
            <w:pPr>
              <w:pStyle w:val="NoSpacing"/>
              <w:rPr>
                <w:rFonts w:ascii="Times New Roman" w:eastAsia="Times New Roman" w:hAnsi="Times New Roman" w:cs="Times New Roman"/>
                <w:b/>
                <w:bCs/>
                <w:i/>
                <w:iCs/>
                <w:u w:val="single"/>
              </w:rPr>
            </w:pPr>
            <w:r>
              <w:rPr>
                <w:rFonts w:ascii="Times New Roman" w:eastAsia="Times New Roman" w:hAnsi="Times New Roman" w:cs="Times New Roman"/>
                <w:b/>
                <w:bCs/>
                <w:i/>
                <w:iCs/>
                <w:u w:val="single"/>
              </w:rPr>
              <w:t>BookID</w:t>
            </w:r>
          </w:p>
        </w:tc>
        <w:tc>
          <w:tcPr>
            <w:tcW w:w="4675" w:type="dxa"/>
          </w:tcPr>
          <w:p w14:paraId="3AA72D45" w14:textId="77777777" w:rsidR="008C38BC" w:rsidRPr="00491423" w:rsidRDefault="008C38BC">
            <w:pPr>
              <w:pStyle w:val="NoSpacing"/>
              <w:rPr>
                <w:rFonts w:ascii="Times New Roman" w:eastAsia="Times New Roman" w:hAnsi="Times New Roman" w:cs="Times New Roman"/>
                <w:b/>
                <w:bCs/>
                <w:iCs/>
                <w:u w:val="single"/>
              </w:rPr>
            </w:pPr>
            <w:r w:rsidRPr="00491423">
              <w:rPr>
                <w:rFonts w:ascii="Times New Roman" w:eastAsia="Times New Roman" w:hAnsi="Times New Roman" w:cs="Times New Roman"/>
                <w:b/>
                <w:bCs/>
                <w:iCs/>
                <w:u w:val="single"/>
              </w:rPr>
              <w:t>Author_Name</w:t>
            </w:r>
          </w:p>
        </w:tc>
      </w:tr>
    </w:tbl>
    <w:p w14:paraId="6CD901C0" w14:textId="77777777" w:rsidR="008C38BC" w:rsidRDefault="008C38BC" w:rsidP="23765456">
      <w:pPr>
        <w:pStyle w:val="NoSpacing"/>
        <w:rPr>
          <w:rFonts w:ascii="Times New Roman" w:eastAsia="Times New Roman" w:hAnsi="Times New Roman" w:cs="Times New Roman"/>
          <w:b/>
          <w:bCs/>
        </w:rPr>
      </w:pPr>
    </w:p>
    <w:p w14:paraId="5C2504D4" w14:textId="77777777" w:rsidR="00987E7D" w:rsidRDefault="00987E7D" w:rsidP="23765456">
      <w:pPr>
        <w:pStyle w:val="NoSpacing"/>
      </w:pPr>
    </w:p>
    <w:p w14:paraId="13373061" w14:textId="77777777" w:rsidR="00987E7D"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Relation13</w:t>
      </w:r>
      <w:r w:rsidR="58764414" w:rsidRPr="23765456">
        <w:rPr>
          <w:rFonts w:ascii="Times New Roman" w:eastAsia="Times New Roman" w:hAnsi="Times New Roman" w:cs="Times New Roman"/>
          <w:b/>
          <w:bCs/>
        </w:rPr>
        <w:t xml:space="preserve">: </w:t>
      </w:r>
      <w:r w:rsidR="00491423">
        <w:rPr>
          <w:rFonts w:ascii="Times New Roman" w:eastAsia="Times New Roman" w:hAnsi="Times New Roman" w:cs="Times New Roman"/>
          <w:b/>
          <w:bCs/>
        </w:rPr>
        <w:t>‘</w:t>
      </w:r>
      <w:r w:rsidR="58764414" w:rsidRPr="23765456">
        <w:rPr>
          <w:rFonts w:ascii="Times New Roman" w:eastAsia="Times New Roman" w:hAnsi="Times New Roman" w:cs="Times New Roman"/>
          <w:b/>
          <w:bCs/>
        </w:rPr>
        <w:t>Stores_Items</w:t>
      </w:r>
      <w:r w:rsidR="00491423">
        <w:rPr>
          <w:rFonts w:ascii="Times New Roman" w:eastAsia="Times New Roman" w:hAnsi="Times New Roman" w:cs="Times New Roman"/>
          <w:b/>
          <w:bCs/>
        </w:rPr>
        <w:t>’</w:t>
      </w:r>
    </w:p>
    <w:p w14:paraId="4747BA47"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3116"/>
        <w:gridCol w:w="3117"/>
        <w:gridCol w:w="3117"/>
      </w:tblGrid>
      <w:tr w:rsidR="008C38BC" w14:paraId="726E36E3" w14:textId="77777777" w:rsidTr="008C38BC">
        <w:tc>
          <w:tcPr>
            <w:tcW w:w="3116" w:type="dxa"/>
          </w:tcPr>
          <w:p w14:paraId="25C202BF" w14:textId="77777777" w:rsidR="008C38BC" w:rsidRPr="008C38BC" w:rsidRDefault="008C38BC" w:rsidP="23765456">
            <w:pPr>
              <w:pStyle w:val="NoSpacing"/>
              <w:rPr>
                <w:rFonts w:ascii="Times New Roman" w:eastAsia="Times New Roman" w:hAnsi="Times New Roman" w:cs="Times New Roman"/>
                <w:b/>
                <w:bCs/>
                <w:i/>
                <w:iCs/>
                <w:u w:val="single"/>
              </w:rPr>
            </w:pPr>
            <w:r w:rsidRPr="008C38BC">
              <w:rPr>
                <w:rFonts w:ascii="Times New Roman" w:eastAsia="Times New Roman" w:hAnsi="Times New Roman" w:cs="Times New Roman"/>
                <w:b/>
                <w:bCs/>
                <w:i/>
                <w:iCs/>
                <w:u w:val="single"/>
              </w:rPr>
              <w:t>BranchID</w:t>
            </w:r>
          </w:p>
        </w:tc>
        <w:tc>
          <w:tcPr>
            <w:tcW w:w="3117" w:type="dxa"/>
          </w:tcPr>
          <w:p w14:paraId="1EF021C5" w14:textId="77777777" w:rsidR="008C38BC" w:rsidRPr="008C38BC" w:rsidRDefault="008C38BC" w:rsidP="23765456">
            <w:pPr>
              <w:pStyle w:val="NoSpacing"/>
              <w:rPr>
                <w:rFonts w:ascii="Times New Roman" w:eastAsia="Times New Roman" w:hAnsi="Times New Roman" w:cs="Times New Roman"/>
                <w:b/>
                <w:bCs/>
                <w:i/>
                <w:iCs/>
                <w:u w:val="single"/>
              </w:rPr>
            </w:pPr>
            <w:r w:rsidRPr="008C38BC">
              <w:rPr>
                <w:rFonts w:ascii="Times New Roman" w:eastAsia="Times New Roman" w:hAnsi="Times New Roman" w:cs="Times New Roman"/>
                <w:b/>
                <w:bCs/>
                <w:i/>
                <w:iCs/>
                <w:u w:val="single"/>
              </w:rPr>
              <w:t>Barcode</w:t>
            </w:r>
          </w:p>
        </w:tc>
        <w:tc>
          <w:tcPr>
            <w:tcW w:w="3117" w:type="dxa"/>
          </w:tcPr>
          <w:p w14:paraId="7D4C47DF" w14:textId="77777777" w:rsidR="008C38BC" w:rsidRPr="008C38BC" w:rsidRDefault="008C38BC" w:rsidP="23765456">
            <w:pPr>
              <w:pStyle w:val="NoSpacing"/>
              <w:rPr>
                <w:rFonts w:ascii="Times New Roman" w:eastAsia="Times New Roman" w:hAnsi="Times New Roman" w:cs="Times New Roman"/>
              </w:rPr>
            </w:pPr>
            <w:r w:rsidRPr="008C38BC">
              <w:rPr>
                <w:rFonts w:ascii="Times New Roman" w:eastAsia="Times New Roman" w:hAnsi="Times New Roman" w:cs="Times New Roman"/>
              </w:rPr>
              <w:t>Qty_Stored</w:t>
            </w:r>
          </w:p>
        </w:tc>
      </w:tr>
    </w:tbl>
    <w:p w14:paraId="093C8C7E" w14:textId="77777777" w:rsidR="00987E7D" w:rsidRDefault="00987E7D" w:rsidP="23765456">
      <w:pPr>
        <w:pStyle w:val="NoSpacing"/>
      </w:pPr>
    </w:p>
    <w:p w14:paraId="72E67225" w14:textId="77777777" w:rsidR="00987E7D"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Relation14</w:t>
      </w:r>
      <w:r w:rsidR="58764414" w:rsidRPr="23765456">
        <w:rPr>
          <w:rFonts w:ascii="Times New Roman" w:eastAsia="Times New Roman" w:hAnsi="Times New Roman" w:cs="Times New Roman"/>
          <w:b/>
          <w:bCs/>
        </w:rPr>
        <w:t xml:space="preserve">: </w:t>
      </w:r>
      <w:r w:rsidR="00491423">
        <w:rPr>
          <w:rFonts w:ascii="Times New Roman" w:eastAsia="Times New Roman" w:hAnsi="Times New Roman" w:cs="Times New Roman"/>
          <w:b/>
          <w:bCs/>
        </w:rPr>
        <w:t>‘</w:t>
      </w:r>
      <w:r w:rsidR="58764414" w:rsidRPr="23765456">
        <w:rPr>
          <w:rFonts w:ascii="Times New Roman" w:eastAsia="Times New Roman" w:hAnsi="Times New Roman" w:cs="Times New Roman"/>
          <w:b/>
          <w:bCs/>
        </w:rPr>
        <w:t>Stores_Booksforsale</w:t>
      </w:r>
      <w:r w:rsidR="00491423">
        <w:rPr>
          <w:rFonts w:ascii="Times New Roman" w:eastAsia="Times New Roman" w:hAnsi="Times New Roman" w:cs="Times New Roman"/>
          <w:b/>
          <w:bCs/>
        </w:rPr>
        <w:t>’</w:t>
      </w:r>
    </w:p>
    <w:p w14:paraId="0DB5F460"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3116"/>
        <w:gridCol w:w="3117"/>
        <w:gridCol w:w="3117"/>
      </w:tblGrid>
      <w:tr w:rsidR="008C38BC" w14:paraId="1CC1908A" w14:textId="77777777">
        <w:tc>
          <w:tcPr>
            <w:tcW w:w="3116" w:type="dxa"/>
          </w:tcPr>
          <w:p w14:paraId="186CAEF7" w14:textId="77777777" w:rsidR="008C38BC" w:rsidRPr="008C38BC" w:rsidRDefault="008C38BC">
            <w:pPr>
              <w:pStyle w:val="NoSpacing"/>
              <w:rPr>
                <w:rFonts w:ascii="Times New Roman" w:eastAsia="Times New Roman" w:hAnsi="Times New Roman" w:cs="Times New Roman"/>
                <w:b/>
                <w:bCs/>
                <w:i/>
                <w:iCs/>
                <w:u w:val="single"/>
              </w:rPr>
            </w:pPr>
            <w:r w:rsidRPr="008C38BC">
              <w:rPr>
                <w:rFonts w:ascii="Times New Roman" w:eastAsia="Times New Roman" w:hAnsi="Times New Roman" w:cs="Times New Roman"/>
                <w:b/>
                <w:bCs/>
                <w:i/>
                <w:iCs/>
                <w:u w:val="single"/>
              </w:rPr>
              <w:t>BranchID</w:t>
            </w:r>
          </w:p>
        </w:tc>
        <w:tc>
          <w:tcPr>
            <w:tcW w:w="3117" w:type="dxa"/>
          </w:tcPr>
          <w:p w14:paraId="1C80F407" w14:textId="77777777" w:rsidR="008C38BC" w:rsidRPr="008C38BC" w:rsidRDefault="008C38BC">
            <w:pPr>
              <w:pStyle w:val="NoSpacing"/>
              <w:rPr>
                <w:rFonts w:ascii="Times New Roman" w:eastAsia="Times New Roman" w:hAnsi="Times New Roman" w:cs="Times New Roman"/>
                <w:b/>
                <w:bCs/>
                <w:i/>
                <w:iCs/>
                <w:u w:val="single"/>
              </w:rPr>
            </w:pPr>
            <w:r>
              <w:rPr>
                <w:rFonts w:ascii="Times New Roman" w:eastAsia="Times New Roman" w:hAnsi="Times New Roman" w:cs="Times New Roman"/>
                <w:b/>
                <w:bCs/>
                <w:i/>
                <w:iCs/>
                <w:u w:val="single"/>
              </w:rPr>
              <w:t>ISBN</w:t>
            </w:r>
          </w:p>
        </w:tc>
        <w:tc>
          <w:tcPr>
            <w:tcW w:w="3117" w:type="dxa"/>
          </w:tcPr>
          <w:p w14:paraId="1A1E7029" w14:textId="77777777" w:rsidR="008C38BC" w:rsidRPr="008C38BC" w:rsidRDefault="008C38BC">
            <w:pPr>
              <w:pStyle w:val="NoSpacing"/>
              <w:rPr>
                <w:rFonts w:ascii="Times New Roman" w:eastAsia="Times New Roman" w:hAnsi="Times New Roman" w:cs="Times New Roman"/>
              </w:rPr>
            </w:pPr>
            <w:r w:rsidRPr="008C38BC">
              <w:rPr>
                <w:rFonts w:ascii="Times New Roman" w:eastAsia="Times New Roman" w:hAnsi="Times New Roman" w:cs="Times New Roman"/>
              </w:rPr>
              <w:t>Number_of_Copies</w:t>
            </w:r>
          </w:p>
        </w:tc>
      </w:tr>
    </w:tbl>
    <w:p w14:paraId="48D2C816" w14:textId="77777777" w:rsidR="00987E7D" w:rsidRDefault="00987E7D" w:rsidP="00401998">
      <w:pPr>
        <w:pStyle w:val="NoSpacing"/>
      </w:pPr>
    </w:p>
    <w:p w14:paraId="5952D88B" w14:textId="77777777" w:rsidR="00987E7D"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Relation1</w:t>
      </w:r>
      <w:r w:rsidR="00401998">
        <w:rPr>
          <w:rFonts w:ascii="Times New Roman" w:eastAsia="Times New Roman" w:hAnsi="Times New Roman" w:cs="Times New Roman"/>
          <w:b/>
          <w:bCs/>
        </w:rPr>
        <w:t>5</w:t>
      </w:r>
      <w:r w:rsidR="58764414" w:rsidRPr="23765456">
        <w:rPr>
          <w:rFonts w:ascii="Times New Roman" w:eastAsia="Times New Roman" w:hAnsi="Times New Roman" w:cs="Times New Roman"/>
          <w:b/>
          <w:bCs/>
        </w:rPr>
        <w:t xml:space="preserve">: </w:t>
      </w:r>
      <w:r w:rsidR="00491423">
        <w:rPr>
          <w:rFonts w:ascii="Times New Roman" w:eastAsia="Times New Roman" w:hAnsi="Times New Roman" w:cs="Times New Roman"/>
          <w:b/>
          <w:bCs/>
        </w:rPr>
        <w:t>‘</w:t>
      </w:r>
      <w:r w:rsidR="58764414" w:rsidRPr="23765456">
        <w:rPr>
          <w:rFonts w:ascii="Times New Roman" w:eastAsia="Times New Roman" w:hAnsi="Times New Roman" w:cs="Times New Roman"/>
          <w:b/>
          <w:bCs/>
        </w:rPr>
        <w:t>Buys_Books</w:t>
      </w:r>
      <w:r w:rsidR="00491423">
        <w:rPr>
          <w:rFonts w:ascii="Times New Roman" w:eastAsia="Times New Roman" w:hAnsi="Times New Roman" w:cs="Times New Roman"/>
          <w:b/>
          <w:bCs/>
        </w:rPr>
        <w:t>’</w:t>
      </w:r>
    </w:p>
    <w:p w14:paraId="5A4A438E"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1870"/>
        <w:gridCol w:w="1870"/>
        <w:gridCol w:w="1870"/>
        <w:gridCol w:w="1870"/>
        <w:gridCol w:w="1870"/>
      </w:tblGrid>
      <w:tr w:rsidR="008C38BC" w14:paraId="33CDB316" w14:textId="77777777" w:rsidTr="008C38BC">
        <w:tc>
          <w:tcPr>
            <w:tcW w:w="1870" w:type="dxa"/>
          </w:tcPr>
          <w:p w14:paraId="6E0E9079" w14:textId="77777777" w:rsidR="008C38BC" w:rsidRPr="00C03C11" w:rsidRDefault="008C38BC" w:rsidP="23765456">
            <w:pPr>
              <w:pStyle w:val="NoSpacing"/>
              <w:rPr>
                <w:rFonts w:ascii="Times New Roman" w:eastAsia="Times New Roman" w:hAnsi="Times New Roman" w:cs="Times New Roman"/>
                <w:b/>
                <w:bCs/>
                <w:i/>
                <w:iCs/>
                <w:u w:val="single"/>
              </w:rPr>
            </w:pPr>
            <w:r w:rsidRPr="00C03C11">
              <w:rPr>
                <w:rFonts w:ascii="Times New Roman" w:eastAsia="Times New Roman" w:hAnsi="Times New Roman" w:cs="Times New Roman"/>
                <w:b/>
                <w:bCs/>
                <w:i/>
                <w:iCs/>
                <w:u w:val="single"/>
              </w:rPr>
              <w:t>Username</w:t>
            </w:r>
          </w:p>
        </w:tc>
        <w:tc>
          <w:tcPr>
            <w:tcW w:w="1870" w:type="dxa"/>
          </w:tcPr>
          <w:p w14:paraId="3FC975C2" w14:textId="77777777" w:rsidR="008C38BC" w:rsidRPr="00C03C11" w:rsidRDefault="008C38BC" w:rsidP="23765456">
            <w:pPr>
              <w:pStyle w:val="NoSpacing"/>
              <w:rPr>
                <w:rFonts w:ascii="Times New Roman" w:eastAsia="Times New Roman" w:hAnsi="Times New Roman" w:cs="Times New Roman"/>
                <w:b/>
                <w:bCs/>
                <w:i/>
                <w:iCs/>
                <w:u w:val="single"/>
              </w:rPr>
            </w:pPr>
            <w:r w:rsidRPr="00C03C11">
              <w:rPr>
                <w:rFonts w:ascii="Times New Roman" w:eastAsia="Times New Roman" w:hAnsi="Times New Roman" w:cs="Times New Roman"/>
                <w:b/>
                <w:bCs/>
                <w:i/>
                <w:iCs/>
                <w:u w:val="single"/>
              </w:rPr>
              <w:t>BranchID</w:t>
            </w:r>
          </w:p>
        </w:tc>
        <w:tc>
          <w:tcPr>
            <w:tcW w:w="1870" w:type="dxa"/>
          </w:tcPr>
          <w:p w14:paraId="2EB75A6F" w14:textId="77777777" w:rsidR="008C38BC" w:rsidRPr="00C03C11" w:rsidRDefault="008C38BC" w:rsidP="23765456">
            <w:pPr>
              <w:pStyle w:val="NoSpacing"/>
              <w:rPr>
                <w:rFonts w:ascii="Times New Roman" w:eastAsia="Times New Roman" w:hAnsi="Times New Roman" w:cs="Times New Roman"/>
                <w:b/>
                <w:bCs/>
                <w:i/>
                <w:iCs/>
                <w:u w:val="single"/>
              </w:rPr>
            </w:pPr>
            <w:r w:rsidRPr="00C03C11">
              <w:rPr>
                <w:rFonts w:ascii="Times New Roman" w:eastAsia="Times New Roman" w:hAnsi="Times New Roman" w:cs="Times New Roman"/>
                <w:b/>
                <w:bCs/>
                <w:i/>
                <w:iCs/>
                <w:u w:val="single"/>
              </w:rPr>
              <w:t>ISBN</w:t>
            </w:r>
          </w:p>
        </w:tc>
        <w:tc>
          <w:tcPr>
            <w:tcW w:w="1870" w:type="dxa"/>
          </w:tcPr>
          <w:p w14:paraId="4B152EB0" w14:textId="77777777" w:rsidR="008C38BC" w:rsidRPr="00C03C11" w:rsidRDefault="008C38BC" w:rsidP="23765456">
            <w:pPr>
              <w:pStyle w:val="NoSpacing"/>
              <w:rPr>
                <w:rFonts w:ascii="Times New Roman" w:eastAsia="Times New Roman" w:hAnsi="Times New Roman" w:cs="Times New Roman"/>
              </w:rPr>
            </w:pPr>
            <w:r w:rsidRPr="00C03C11">
              <w:rPr>
                <w:rFonts w:ascii="Times New Roman" w:eastAsia="Times New Roman" w:hAnsi="Times New Roman" w:cs="Times New Roman"/>
              </w:rPr>
              <w:t>Quantity</w:t>
            </w:r>
          </w:p>
        </w:tc>
        <w:tc>
          <w:tcPr>
            <w:tcW w:w="1870" w:type="dxa"/>
          </w:tcPr>
          <w:p w14:paraId="06ACF207" w14:textId="77777777" w:rsidR="008C38BC" w:rsidRPr="00C03C11" w:rsidRDefault="008C38BC" w:rsidP="23765456">
            <w:pPr>
              <w:pStyle w:val="NoSpacing"/>
              <w:rPr>
                <w:rFonts w:ascii="Times New Roman" w:eastAsia="Times New Roman" w:hAnsi="Times New Roman" w:cs="Times New Roman"/>
                <w:b/>
                <w:bCs/>
                <w:u w:val="single"/>
              </w:rPr>
            </w:pPr>
            <w:r w:rsidRPr="00C03C11">
              <w:rPr>
                <w:rFonts w:ascii="Times New Roman" w:eastAsia="Times New Roman" w:hAnsi="Times New Roman" w:cs="Times New Roman"/>
                <w:b/>
                <w:bCs/>
                <w:u w:val="single"/>
              </w:rPr>
              <w:t>Date</w:t>
            </w:r>
            <w:r w:rsidR="00C03C11" w:rsidRPr="00C03C11">
              <w:rPr>
                <w:rFonts w:ascii="Times New Roman" w:eastAsia="Times New Roman" w:hAnsi="Times New Roman" w:cs="Times New Roman"/>
                <w:b/>
                <w:bCs/>
                <w:u w:val="single"/>
              </w:rPr>
              <w:t>Time</w:t>
            </w:r>
          </w:p>
        </w:tc>
      </w:tr>
    </w:tbl>
    <w:p w14:paraId="755C23D6" w14:textId="77777777" w:rsidR="00987E7D" w:rsidRDefault="00987E7D" w:rsidP="23765456">
      <w:pPr>
        <w:pStyle w:val="NoSpacing"/>
      </w:pPr>
    </w:p>
    <w:p w14:paraId="6AD7C891" w14:textId="77777777" w:rsidR="00987E7D"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Relation1</w:t>
      </w:r>
      <w:r w:rsidR="00401998">
        <w:rPr>
          <w:rFonts w:ascii="Times New Roman" w:eastAsia="Times New Roman" w:hAnsi="Times New Roman" w:cs="Times New Roman"/>
          <w:b/>
          <w:bCs/>
        </w:rPr>
        <w:t>6</w:t>
      </w:r>
      <w:r w:rsidR="58764414" w:rsidRPr="23765456">
        <w:rPr>
          <w:rFonts w:ascii="Times New Roman" w:eastAsia="Times New Roman" w:hAnsi="Times New Roman" w:cs="Times New Roman"/>
          <w:b/>
          <w:bCs/>
        </w:rPr>
        <w:t xml:space="preserve">: </w:t>
      </w:r>
      <w:r w:rsidR="00491423">
        <w:rPr>
          <w:rFonts w:ascii="Times New Roman" w:eastAsia="Times New Roman" w:hAnsi="Times New Roman" w:cs="Times New Roman"/>
          <w:b/>
          <w:bCs/>
        </w:rPr>
        <w:t>‘</w:t>
      </w:r>
      <w:r w:rsidR="58764414" w:rsidRPr="23765456">
        <w:rPr>
          <w:rFonts w:ascii="Times New Roman" w:eastAsia="Times New Roman" w:hAnsi="Times New Roman" w:cs="Times New Roman"/>
          <w:b/>
          <w:bCs/>
        </w:rPr>
        <w:t>Purchases_Items</w:t>
      </w:r>
      <w:r w:rsidR="00491423">
        <w:rPr>
          <w:rFonts w:ascii="Times New Roman" w:eastAsia="Times New Roman" w:hAnsi="Times New Roman" w:cs="Times New Roman"/>
          <w:b/>
          <w:bCs/>
        </w:rPr>
        <w:t>’</w:t>
      </w:r>
    </w:p>
    <w:p w14:paraId="73365E61"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1870"/>
        <w:gridCol w:w="1870"/>
        <w:gridCol w:w="1870"/>
        <w:gridCol w:w="1870"/>
        <w:gridCol w:w="1870"/>
      </w:tblGrid>
      <w:tr w:rsidR="00C03C11" w14:paraId="3D88913A" w14:textId="77777777">
        <w:tc>
          <w:tcPr>
            <w:tcW w:w="1870" w:type="dxa"/>
          </w:tcPr>
          <w:p w14:paraId="07CFAB40" w14:textId="77777777" w:rsidR="00C03C11" w:rsidRPr="00C03C11" w:rsidRDefault="00C03C11">
            <w:pPr>
              <w:pStyle w:val="NoSpacing"/>
              <w:rPr>
                <w:rFonts w:ascii="Times New Roman" w:eastAsia="Times New Roman" w:hAnsi="Times New Roman" w:cs="Times New Roman"/>
                <w:b/>
                <w:bCs/>
                <w:i/>
                <w:iCs/>
                <w:u w:val="single"/>
              </w:rPr>
            </w:pPr>
            <w:r w:rsidRPr="00C03C11">
              <w:rPr>
                <w:rFonts w:ascii="Times New Roman" w:eastAsia="Times New Roman" w:hAnsi="Times New Roman" w:cs="Times New Roman"/>
                <w:b/>
                <w:bCs/>
                <w:i/>
                <w:iCs/>
                <w:u w:val="single"/>
              </w:rPr>
              <w:t>Username</w:t>
            </w:r>
          </w:p>
        </w:tc>
        <w:tc>
          <w:tcPr>
            <w:tcW w:w="1870" w:type="dxa"/>
          </w:tcPr>
          <w:p w14:paraId="44E95B0A" w14:textId="77777777" w:rsidR="00C03C11" w:rsidRPr="00C03C11" w:rsidRDefault="00C03C11">
            <w:pPr>
              <w:pStyle w:val="NoSpacing"/>
              <w:rPr>
                <w:rFonts w:ascii="Times New Roman" w:eastAsia="Times New Roman" w:hAnsi="Times New Roman" w:cs="Times New Roman"/>
                <w:b/>
                <w:bCs/>
                <w:i/>
                <w:iCs/>
                <w:u w:val="single"/>
              </w:rPr>
            </w:pPr>
            <w:r w:rsidRPr="00C03C11">
              <w:rPr>
                <w:rFonts w:ascii="Times New Roman" w:eastAsia="Times New Roman" w:hAnsi="Times New Roman" w:cs="Times New Roman"/>
                <w:b/>
                <w:bCs/>
                <w:i/>
                <w:iCs/>
                <w:u w:val="single"/>
              </w:rPr>
              <w:t>BranchID</w:t>
            </w:r>
          </w:p>
        </w:tc>
        <w:tc>
          <w:tcPr>
            <w:tcW w:w="1870" w:type="dxa"/>
          </w:tcPr>
          <w:p w14:paraId="47566F97" w14:textId="77777777" w:rsidR="00C03C11" w:rsidRPr="00C03C11" w:rsidRDefault="00C03C11">
            <w:pPr>
              <w:pStyle w:val="NoSpacing"/>
              <w:rPr>
                <w:rFonts w:ascii="Times New Roman" w:eastAsia="Times New Roman" w:hAnsi="Times New Roman" w:cs="Times New Roman"/>
                <w:b/>
                <w:bCs/>
                <w:i/>
                <w:iCs/>
                <w:u w:val="single"/>
              </w:rPr>
            </w:pPr>
            <w:r>
              <w:rPr>
                <w:rFonts w:ascii="Times New Roman" w:eastAsia="Times New Roman" w:hAnsi="Times New Roman" w:cs="Times New Roman"/>
                <w:b/>
                <w:bCs/>
                <w:i/>
                <w:iCs/>
                <w:u w:val="single"/>
              </w:rPr>
              <w:t>Barcode</w:t>
            </w:r>
          </w:p>
        </w:tc>
        <w:tc>
          <w:tcPr>
            <w:tcW w:w="1870" w:type="dxa"/>
          </w:tcPr>
          <w:p w14:paraId="5A03CF57" w14:textId="77777777" w:rsidR="00C03C11" w:rsidRPr="00C03C11" w:rsidRDefault="00C03C11">
            <w:pPr>
              <w:pStyle w:val="NoSpacing"/>
              <w:rPr>
                <w:rFonts w:ascii="Times New Roman" w:eastAsia="Times New Roman" w:hAnsi="Times New Roman" w:cs="Times New Roman"/>
              </w:rPr>
            </w:pPr>
            <w:r w:rsidRPr="00C03C11">
              <w:rPr>
                <w:rFonts w:ascii="Times New Roman" w:eastAsia="Times New Roman" w:hAnsi="Times New Roman" w:cs="Times New Roman"/>
              </w:rPr>
              <w:t>Quantity</w:t>
            </w:r>
          </w:p>
        </w:tc>
        <w:tc>
          <w:tcPr>
            <w:tcW w:w="1870" w:type="dxa"/>
          </w:tcPr>
          <w:p w14:paraId="5F36347D" w14:textId="77777777" w:rsidR="00C03C11" w:rsidRPr="00C03C11" w:rsidRDefault="00C03C11">
            <w:pPr>
              <w:pStyle w:val="NoSpacing"/>
              <w:rPr>
                <w:rFonts w:ascii="Times New Roman" w:eastAsia="Times New Roman" w:hAnsi="Times New Roman" w:cs="Times New Roman"/>
                <w:b/>
                <w:bCs/>
                <w:u w:val="single"/>
              </w:rPr>
            </w:pPr>
            <w:r w:rsidRPr="00C03C11">
              <w:rPr>
                <w:rFonts w:ascii="Times New Roman" w:eastAsia="Times New Roman" w:hAnsi="Times New Roman" w:cs="Times New Roman"/>
                <w:b/>
                <w:bCs/>
                <w:u w:val="single"/>
              </w:rPr>
              <w:t>DateTime</w:t>
            </w:r>
          </w:p>
        </w:tc>
      </w:tr>
    </w:tbl>
    <w:p w14:paraId="3B38348A" w14:textId="77777777" w:rsidR="00987E7D" w:rsidRDefault="00987E7D" w:rsidP="23765456">
      <w:pPr>
        <w:pStyle w:val="NoSpacing"/>
      </w:pPr>
    </w:p>
    <w:p w14:paraId="76445D22" w14:textId="77777777" w:rsidR="00987E7D"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Relation1</w:t>
      </w:r>
      <w:r w:rsidR="00401998">
        <w:rPr>
          <w:rFonts w:ascii="Times New Roman" w:eastAsia="Times New Roman" w:hAnsi="Times New Roman" w:cs="Times New Roman"/>
          <w:b/>
          <w:bCs/>
        </w:rPr>
        <w:t>7</w:t>
      </w:r>
      <w:r w:rsidR="58764414" w:rsidRPr="23765456">
        <w:rPr>
          <w:rFonts w:ascii="Times New Roman" w:eastAsia="Times New Roman" w:hAnsi="Times New Roman" w:cs="Times New Roman"/>
          <w:b/>
          <w:bCs/>
        </w:rPr>
        <w:t xml:space="preserve">: </w:t>
      </w:r>
      <w:r w:rsidR="00491423">
        <w:rPr>
          <w:rFonts w:ascii="Times New Roman" w:eastAsia="Times New Roman" w:hAnsi="Times New Roman" w:cs="Times New Roman"/>
          <w:b/>
          <w:bCs/>
        </w:rPr>
        <w:t>‘</w:t>
      </w:r>
      <w:r w:rsidR="58764414" w:rsidRPr="23765456">
        <w:rPr>
          <w:rFonts w:ascii="Times New Roman" w:eastAsia="Times New Roman" w:hAnsi="Times New Roman" w:cs="Times New Roman"/>
          <w:b/>
          <w:bCs/>
        </w:rPr>
        <w:t>Borrows</w:t>
      </w:r>
      <w:r w:rsidR="00491423">
        <w:rPr>
          <w:rFonts w:ascii="Times New Roman" w:eastAsia="Times New Roman" w:hAnsi="Times New Roman" w:cs="Times New Roman"/>
          <w:b/>
          <w:bCs/>
        </w:rPr>
        <w:t>’</w:t>
      </w:r>
    </w:p>
    <w:p w14:paraId="37B5DABC" w14:textId="77777777" w:rsidR="00922BBD" w:rsidRDefault="00922BBD" w:rsidP="23765456">
      <w:pPr>
        <w:pStyle w:val="NoSpacing"/>
        <w:rPr>
          <w:rFonts w:ascii="Times New Roman" w:eastAsia="Times New Roman" w:hAnsi="Times New Roman" w:cs="Times New Roman"/>
          <w:b/>
          <w:bCs/>
        </w:rPr>
      </w:pPr>
    </w:p>
    <w:tbl>
      <w:tblPr>
        <w:tblStyle w:val="TableGrid"/>
        <w:tblW w:w="0" w:type="auto"/>
        <w:tblLook w:val="04A0" w:firstRow="1" w:lastRow="0" w:firstColumn="1" w:lastColumn="0" w:noHBand="0" w:noVBand="1"/>
      </w:tblPr>
      <w:tblGrid>
        <w:gridCol w:w="1649"/>
        <w:gridCol w:w="1571"/>
        <w:gridCol w:w="1645"/>
        <w:gridCol w:w="1635"/>
        <w:gridCol w:w="1548"/>
        <w:gridCol w:w="1302"/>
      </w:tblGrid>
      <w:tr w:rsidR="0051500C" w14:paraId="7A3F210E" w14:textId="43393992" w:rsidTr="0051500C">
        <w:tc>
          <w:tcPr>
            <w:tcW w:w="1649" w:type="dxa"/>
          </w:tcPr>
          <w:p w14:paraId="56954206" w14:textId="77777777" w:rsidR="0051500C" w:rsidRPr="00C03C11" w:rsidRDefault="0051500C">
            <w:pPr>
              <w:pStyle w:val="NoSpacing"/>
              <w:rPr>
                <w:rFonts w:ascii="Times New Roman" w:eastAsia="Times New Roman" w:hAnsi="Times New Roman" w:cs="Times New Roman"/>
                <w:b/>
                <w:bCs/>
                <w:i/>
                <w:iCs/>
                <w:u w:val="single"/>
              </w:rPr>
            </w:pPr>
            <w:r w:rsidRPr="00C03C11">
              <w:rPr>
                <w:rFonts w:ascii="Times New Roman" w:eastAsia="Times New Roman" w:hAnsi="Times New Roman" w:cs="Times New Roman"/>
                <w:b/>
                <w:bCs/>
                <w:i/>
                <w:iCs/>
                <w:u w:val="single"/>
              </w:rPr>
              <w:t>Username</w:t>
            </w:r>
          </w:p>
        </w:tc>
        <w:tc>
          <w:tcPr>
            <w:tcW w:w="1571" w:type="dxa"/>
          </w:tcPr>
          <w:p w14:paraId="3712D751" w14:textId="77777777" w:rsidR="0051500C" w:rsidRPr="00C03C11" w:rsidRDefault="0051500C">
            <w:pPr>
              <w:pStyle w:val="NoSpacing"/>
              <w:rPr>
                <w:rFonts w:ascii="Times New Roman" w:eastAsia="Times New Roman" w:hAnsi="Times New Roman" w:cs="Times New Roman"/>
                <w:b/>
                <w:bCs/>
                <w:i/>
                <w:iCs/>
                <w:u w:val="single"/>
              </w:rPr>
            </w:pPr>
            <w:r w:rsidRPr="00C03C11">
              <w:rPr>
                <w:rFonts w:ascii="Times New Roman" w:eastAsia="Times New Roman" w:hAnsi="Times New Roman" w:cs="Times New Roman"/>
                <w:b/>
                <w:bCs/>
                <w:i/>
                <w:iCs/>
                <w:u w:val="single"/>
              </w:rPr>
              <w:t>B</w:t>
            </w:r>
            <w:r>
              <w:rPr>
                <w:rFonts w:ascii="Times New Roman" w:eastAsia="Times New Roman" w:hAnsi="Times New Roman" w:cs="Times New Roman"/>
                <w:b/>
                <w:bCs/>
                <w:i/>
                <w:iCs/>
                <w:u w:val="single"/>
              </w:rPr>
              <w:t>ookID</w:t>
            </w:r>
          </w:p>
        </w:tc>
        <w:tc>
          <w:tcPr>
            <w:tcW w:w="1645" w:type="dxa"/>
          </w:tcPr>
          <w:p w14:paraId="68DB10EB" w14:textId="77777777" w:rsidR="0051500C" w:rsidRPr="008A60E1" w:rsidRDefault="0051500C">
            <w:pPr>
              <w:pStyle w:val="NoSpacing"/>
              <w:rPr>
                <w:rFonts w:ascii="Times New Roman" w:eastAsia="Times New Roman" w:hAnsi="Times New Roman" w:cs="Times New Roman"/>
                <w:b/>
                <w:bCs/>
                <w:u w:val="single"/>
              </w:rPr>
            </w:pPr>
            <w:r w:rsidRPr="008A60E1">
              <w:rPr>
                <w:rFonts w:ascii="Times New Roman" w:eastAsia="Times New Roman" w:hAnsi="Times New Roman" w:cs="Times New Roman"/>
                <w:b/>
                <w:bCs/>
                <w:u w:val="single"/>
              </w:rPr>
              <w:t>Date_Out</w:t>
            </w:r>
          </w:p>
        </w:tc>
        <w:tc>
          <w:tcPr>
            <w:tcW w:w="1635" w:type="dxa"/>
          </w:tcPr>
          <w:p w14:paraId="3725070D" w14:textId="77777777" w:rsidR="0051500C" w:rsidRPr="006F3BB6" w:rsidRDefault="0051500C">
            <w:pPr>
              <w:pStyle w:val="NoSpacing"/>
              <w:rPr>
                <w:rFonts w:ascii="Times New Roman" w:eastAsia="Times New Roman" w:hAnsi="Times New Roman" w:cs="Times New Roman"/>
              </w:rPr>
            </w:pPr>
            <w:r w:rsidRPr="006F3BB6">
              <w:rPr>
                <w:rFonts w:ascii="Times New Roman" w:eastAsia="Times New Roman" w:hAnsi="Times New Roman" w:cs="Times New Roman"/>
              </w:rPr>
              <w:t>Due_Date</w:t>
            </w:r>
          </w:p>
        </w:tc>
        <w:tc>
          <w:tcPr>
            <w:tcW w:w="1548" w:type="dxa"/>
          </w:tcPr>
          <w:p w14:paraId="228C44FB" w14:textId="77777777" w:rsidR="0051500C" w:rsidRPr="00AF3CE1" w:rsidRDefault="0051500C">
            <w:pPr>
              <w:pStyle w:val="NoSpacing"/>
              <w:rPr>
                <w:rFonts w:ascii="Times New Roman" w:eastAsia="Times New Roman" w:hAnsi="Times New Roman" w:cs="Times New Roman"/>
              </w:rPr>
            </w:pPr>
            <w:r w:rsidRPr="00AF3CE1">
              <w:rPr>
                <w:rFonts w:ascii="Times New Roman" w:eastAsia="Times New Roman" w:hAnsi="Times New Roman" w:cs="Times New Roman"/>
              </w:rPr>
              <w:t>Penalty</w:t>
            </w:r>
          </w:p>
        </w:tc>
        <w:tc>
          <w:tcPr>
            <w:tcW w:w="1302" w:type="dxa"/>
          </w:tcPr>
          <w:p w14:paraId="05626FF5" w14:textId="31319B8A" w:rsidR="0051500C" w:rsidRPr="00AF3CE1" w:rsidRDefault="0051500C">
            <w:pPr>
              <w:pStyle w:val="NoSpacing"/>
              <w:rPr>
                <w:rFonts w:ascii="Times New Roman" w:eastAsia="Times New Roman" w:hAnsi="Times New Roman" w:cs="Times New Roman"/>
              </w:rPr>
            </w:pPr>
            <w:r>
              <w:rPr>
                <w:rFonts w:ascii="Times New Roman" w:eastAsia="Times New Roman" w:hAnsi="Times New Roman" w:cs="Times New Roman"/>
              </w:rPr>
              <w:t>Status</w:t>
            </w:r>
          </w:p>
        </w:tc>
      </w:tr>
    </w:tbl>
    <w:p w14:paraId="62E4080D" w14:textId="77777777" w:rsidR="00987E7D" w:rsidRDefault="00987E7D" w:rsidP="23765456">
      <w:pPr>
        <w:pStyle w:val="NoSpacing"/>
      </w:pPr>
    </w:p>
    <w:p w14:paraId="6115BF33" w14:textId="77777777" w:rsidR="00AF3CE1" w:rsidRDefault="005E3054"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Relation1</w:t>
      </w:r>
      <w:r w:rsidR="00401998">
        <w:rPr>
          <w:rFonts w:ascii="Times New Roman" w:eastAsia="Times New Roman" w:hAnsi="Times New Roman" w:cs="Times New Roman"/>
          <w:b/>
          <w:bCs/>
        </w:rPr>
        <w:t>8</w:t>
      </w:r>
      <w:r w:rsidR="58764414" w:rsidRPr="23765456">
        <w:rPr>
          <w:rFonts w:ascii="Times New Roman" w:eastAsia="Times New Roman" w:hAnsi="Times New Roman" w:cs="Times New Roman"/>
          <w:b/>
          <w:bCs/>
        </w:rPr>
        <w:t xml:space="preserve">: </w:t>
      </w:r>
      <w:r w:rsidR="00491423">
        <w:rPr>
          <w:rFonts w:ascii="Times New Roman" w:eastAsia="Times New Roman" w:hAnsi="Times New Roman" w:cs="Times New Roman"/>
          <w:b/>
          <w:bCs/>
        </w:rPr>
        <w:t>‘</w:t>
      </w:r>
      <w:r w:rsidR="58764414" w:rsidRPr="23765456">
        <w:rPr>
          <w:rFonts w:ascii="Times New Roman" w:eastAsia="Times New Roman" w:hAnsi="Times New Roman" w:cs="Times New Roman"/>
          <w:b/>
          <w:bCs/>
        </w:rPr>
        <w:t>Sale_to_Rent</w:t>
      </w:r>
      <w:r w:rsidR="00491423">
        <w:rPr>
          <w:rFonts w:ascii="Times New Roman" w:eastAsia="Times New Roman" w:hAnsi="Times New Roman" w:cs="Times New Roman"/>
          <w:b/>
          <w:bCs/>
        </w:rPr>
        <w:t>’</w:t>
      </w:r>
      <w:r w:rsidR="00AF3CE1">
        <w:rPr>
          <w:rFonts w:ascii="Times New Roman" w:eastAsia="Times New Roman" w:hAnsi="Times New Roman" w:cs="Times New Roman"/>
          <w:b/>
          <w:bCs/>
        </w:rPr>
        <w:br/>
      </w:r>
    </w:p>
    <w:tbl>
      <w:tblPr>
        <w:tblStyle w:val="TableGrid"/>
        <w:tblW w:w="0" w:type="auto"/>
        <w:tblLook w:val="04A0" w:firstRow="1" w:lastRow="0" w:firstColumn="1" w:lastColumn="0" w:noHBand="0" w:noVBand="1"/>
      </w:tblPr>
      <w:tblGrid>
        <w:gridCol w:w="2337"/>
        <w:gridCol w:w="2337"/>
        <w:gridCol w:w="2338"/>
        <w:gridCol w:w="2338"/>
      </w:tblGrid>
      <w:tr w:rsidR="00AF3CE1" w14:paraId="21A6FB09" w14:textId="77777777" w:rsidTr="00AF3CE1">
        <w:tc>
          <w:tcPr>
            <w:tcW w:w="2337" w:type="dxa"/>
          </w:tcPr>
          <w:p w14:paraId="1A54F79F" w14:textId="77777777" w:rsidR="00AF3CE1" w:rsidRPr="00AF3CE1" w:rsidRDefault="00AF3CE1" w:rsidP="23765456">
            <w:pPr>
              <w:pStyle w:val="NoSpacing"/>
              <w:rPr>
                <w:rFonts w:ascii="Times New Roman" w:eastAsia="Times New Roman" w:hAnsi="Times New Roman" w:cs="Times New Roman"/>
                <w:b/>
                <w:bCs/>
                <w:i/>
                <w:iCs/>
                <w:u w:val="single"/>
              </w:rPr>
            </w:pPr>
            <w:r w:rsidRPr="00AF3CE1">
              <w:rPr>
                <w:rFonts w:ascii="Times New Roman" w:eastAsia="Times New Roman" w:hAnsi="Times New Roman" w:cs="Times New Roman"/>
                <w:b/>
                <w:bCs/>
                <w:i/>
                <w:iCs/>
                <w:u w:val="single"/>
              </w:rPr>
              <w:t>BookID</w:t>
            </w:r>
          </w:p>
        </w:tc>
        <w:tc>
          <w:tcPr>
            <w:tcW w:w="2337" w:type="dxa"/>
          </w:tcPr>
          <w:p w14:paraId="48AC5E69" w14:textId="77777777" w:rsidR="00AF3CE1" w:rsidRPr="00AF3CE1" w:rsidRDefault="00AF3CE1" w:rsidP="23765456">
            <w:pPr>
              <w:pStyle w:val="NoSpacing"/>
              <w:rPr>
                <w:rFonts w:ascii="Times New Roman" w:eastAsia="Times New Roman" w:hAnsi="Times New Roman" w:cs="Times New Roman"/>
                <w:b/>
                <w:bCs/>
                <w:i/>
                <w:iCs/>
                <w:u w:val="single"/>
              </w:rPr>
            </w:pPr>
            <w:r w:rsidRPr="00AF3CE1">
              <w:rPr>
                <w:rFonts w:ascii="Times New Roman" w:eastAsia="Times New Roman" w:hAnsi="Times New Roman" w:cs="Times New Roman"/>
                <w:b/>
                <w:bCs/>
                <w:i/>
                <w:iCs/>
                <w:u w:val="single"/>
              </w:rPr>
              <w:t>ISBN</w:t>
            </w:r>
          </w:p>
        </w:tc>
        <w:tc>
          <w:tcPr>
            <w:tcW w:w="2338" w:type="dxa"/>
          </w:tcPr>
          <w:p w14:paraId="17AEBF35" w14:textId="77777777" w:rsidR="00AF3CE1" w:rsidRPr="00922BBD" w:rsidRDefault="00AF3CE1" w:rsidP="23765456">
            <w:pPr>
              <w:pStyle w:val="NoSpacing"/>
              <w:rPr>
                <w:rFonts w:ascii="Times New Roman" w:eastAsia="Times New Roman" w:hAnsi="Times New Roman" w:cs="Times New Roman"/>
              </w:rPr>
            </w:pPr>
            <w:r w:rsidRPr="00922BBD">
              <w:rPr>
                <w:rFonts w:ascii="Times New Roman" w:eastAsia="Times New Roman" w:hAnsi="Times New Roman" w:cs="Times New Roman"/>
              </w:rPr>
              <w:t>Date_Moved</w:t>
            </w:r>
          </w:p>
        </w:tc>
        <w:tc>
          <w:tcPr>
            <w:tcW w:w="2338" w:type="dxa"/>
          </w:tcPr>
          <w:p w14:paraId="25EA1EA9" w14:textId="77777777" w:rsidR="00AF3CE1" w:rsidRPr="00922BBD" w:rsidRDefault="00AF3CE1" w:rsidP="23765456">
            <w:pPr>
              <w:pStyle w:val="NoSpacing"/>
              <w:rPr>
                <w:rFonts w:ascii="Times New Roman" w:eastAsia="Times New Roman" w:hAnsi="Times New Roman" w:cs="Times New Roman"/>
              </w:rPr>
            </w:pPr>
            <w:r w:rsidRPr="00922BBD">
              <w:rPr>
                <w:rFonts w:ascii="Times New Roman" w:eastAsia="Times New Roman" w:hAnsi="Times New Roman" w:cs="Times New Roman"/>
              </w:rPr>
              <w:t>Discount</w:t>
            </w:r>
          </w:p>
        </w:tc>
      </w:tr>
    </w:tbl>
    <w:p w14:paraId="1DF9403E" w14:textId="77777777" w:rsidR="00987E7D" w:rsidRDefault="00987E7D" w:rsidP="23765456">
      <w:pPr>
        <w:pStyle w:val="NoSpacing"/>
        <w:rPr>
          <w:rFonts w:ascii="Times New Roman" w:eastAsia="Times New Roman" w:hAnsi="Times New Roman" w:cs="Times New Roman"/>
          <w:b/>
          <w:bCs/>
        </w:rPr>
      </w:pPr>
    </w:p>
    <w:p w14:paraId="7E22584C" w14:textId="77777777" w:rsidR="00987E7D" w:rsidRDefault="00987E7D" w:rsidP="23765456">
      <w:pPr>
        <w:pStyle w:val="NoSpacing"/>
      </w:pPr>
    </w:p>
    <w:p w14:paraId="06A24A48" w14:textId="77777777" w:rsidR="00F311D7" w:rsidRPr="00E21200" w:rsidRDefault="008653CE" w:rsidP="00E21200">
      <w:pPr>
        <w:pStyle w:val="Heading1"/>
        <w:numPr>
          <w:ilvl w:val="0"/>
          <w:numId w:val="29"/>
        </w:numPr>
        <w:rPr>
          <w:rFonts w:asciiTheme="majorBidi" w:hAnsiTheme="majorBidi"/>
          <w:b/>
          <w:bCs/>
          <w:color w:val="auto"/>
          <w:sz w:val="32"/>
          <w:szCs w:val="32"/>
        </w:rPr>
      </w:pPr>
      <w:bookmarkStart w:id="97" w:name="_Toc183960564"/>
      <w:r w:rsidRPr="00E21200">
        <w:rPr>
          <w:rFonts w:asciiTheme="majorBidi" w:hAnsiTheme="majorBidi"/>
          <w:b/>
          <w:bCs/>
          <w:color w:val="auto"/>
          <w:sz w:val="32"/>
          <w:szCs w:val="32"/>
        </w:rPr>
        <w:t>Table States</w:t>
      </w:r>
      <w:bookmarkEnd w:id="97"/>
    </w:p>
    <w:p w14:paraId="1B086A93" w14:textId="77777777" w:rsidR="008653CE" w:rsidRPr="008653CE" w:rsidRDefault="008653CE" w:rsidP="008653CE">
      <w:pPr>
        <w:pStyle w:val="NoSpacing"/>
        <w:ind w:left="360"/>
        <w:rPr>
          <w:rFonts w:asciiTheme="majorBidi" w:eastAsia="Aptos Display" w:hAnsiTheme="majorBidi" w:cstheme="majorBidi"/>
          <w:b/>
          <w:bCs/>
          <w:sz w:val="32"/>
          <w:szCs w:val="32"/>
        </w:rPr>
      </w:pPr>
    </w:p>
    <w:p w14:paraId="2CED48A5" w14:textId="77777777" w:rsidR="00F311D7" w:rsidRPr="008265D5" w:rsidRDefault="00F311D7" w:rsidP="23765456">
      <w:pPr>
        <w:pStyle w:val="NoSpacing"/>
        <w:rPr>
          <w:rFonts w:ascii="Times New Roman" w:eastAsia="Times New Roman" w:hAnsi="Times New Roman" w:cs="Times New Roman"/>
          <w:sz w:val="22"/>
          <w:szCs w:val="22"/>
        </w:rPr>
      </w:pPr>
      <w:r w:rsidRPr="008265D5">
        <w:rPr>
          <w:rFonts w:ascii="Times New Roman" w:eastAsia="Times New Roman" w:hAnsi="Times New Roman" w:cs="Times New Roman"/>
          <w:sz w:val="22"/>
          <w:szCs w:val="22"/>
        </w:rPr>
        <w:t xml:space="preserve">The following tables </w:t>
      </w:r>
      <w:r w:rsidR="00451F49" w:rsidRPr="008265D5">
        <w:rPr>
          <w:rFonts w:ascii="Times New Roman" w:eastAsia="Times New Roman" w:hAnsi="Times New Roman" w:cs="Times New Roman"/>
          <w:sz w:val="22"/>
          <w:szCs w:val="22"/>
        </w:rPr>
        <w:t>contain sample data</w:t>
      </w:r>
      <w:r w:rsidR="00400F14" w:rsidRPr="008265D5">
        <w:rPr>
          <w:rFonts w:ascii="Times New Roman" w:eastAsia="Times New Roman" w:hAnsi="Times New Roman" w:cs="Times New Roman"/>
          <w:sz w:val="22"/>
          <w:szCs w:val="22"/>
        </w:rPr>
        <w:t xml:space="preserve"> for our database.</w:t>
      </w:r>
    </w:p>
    <w:p w14:paraId="2608A11C" w14:textId="77777777" w:rsidR="00987E7D" w:rsidRPr="008265D5" w:rsidRDefault="00987E7D" w:rsidP="23765456">
      <w:pPr>
        <w:pStyle w:val="NoSpacing"/>
        <w:rPr>
          <w:rFonts w:ascii="Times New Roman" w:eastAsia="Times New Roman" w:hAnsi="Times New Roman" w:cs="Times New Roman"/>
          <w:color w:val="215E99" w:themeColor="text2" w:themeTint="BF"/>
          <w:sz w:val="22"/>
          <w:szCs w:val="22"/>
        </w:rPr>
      </w:pPr>
    </w:p>
    <w:p w14:paraId="3419675F" w14:textId="77777777" w:rsidR="00BB5396" w:rsidRDefault="175986EF" w:rsidP="00932B88">
      <w:pPr>
        <w:pStyle w:val="NoSpacing"/>
        <w:rPr>
          <w:rFonts w:ascii="Times New Roman" w:eastAsia="Times New Roman" w:hAnsi="Times New Roman" w:cs="Times New Roman"/>
          <w:b/>
          <w:bCs/>
        </w:rPr>
      </w:pPr>
      <w:r w:rsidRPr="23765456">
        <w:rPr>
          <w:rFonts w:ascii="Times New Roman" w:eastAsia="Times New Roman" w:hAnsi="Times New Roman" w:cs="Times New Roman"/>
          <w:b/>
          <w:bCs/>
        </w:rPr>
        <w:t>Authentication_System</w:t>
      </w:r>
    </w:p>
    <w:tbl>
      <w:tblPr>
        <w:tblStyle w:val="TableGrid"/>
        <w:tblW w:w="0" w:type="auto"/>
        <w:tblLook w:val="04A0" w:firstRow="1" w:lastRow="0" w:firstColumn="1" w:lastColumn="0" w:noHBand="0" w:noVBand="1"/>
      </w:tblPr>
      <w:tblGrid>
        <w:gridCol w:w="4675"/>
        <w:gridCol w:w="4675"/>
      </w:tblGrid>
      <w:tr w:rsidR="00BB5396" w14:paraId="1657959F" w14:textId="77777777" w:rsidTr="00BB5396">
        <w:tc>
          <w:tcPr>
            <w:tcW w:w="4675" w:type="dxa"/>
          </w:tcPr>
          <w:p w14:paraId="4D9F63D4" w14:textId="77777777" w:rsidR="00BB5396" w:rsidRDefault="00BB5396"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Email</w:t>
            </w:r>
          </w:p>
        </w:tc>
        <w:tc>
          <w:tcPr>
            <w:tcW w:w="4675" w:type="dxa"/>
          </w:tcPr>
          <w:p w14:paraId="76C59E52" w14:textId="77777777" w:rsidR="00BB5396" w:rsidRDefault="00BB5396"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Passcode</w:t>
            </w:r>
          </w:p>
        </w:tc>
      </w:tr>
      <w:tr w:rsidR="00BB5396" w14:paraId="23143E14" w14:textId="77777777" w:rsidTr="00BB5396">
        <w:tc>
          <w:tcPr>
            <w:tcW w:w="4675" w:type="dxa"/>
          </w:tcPr>
          <w:p w14:paraId="3913A28B" w14:textId="77777777" w:rsidR="00BB5396" w:rsidRPr="00BB5396" w:rsidRDefault="00D03B52" w:rsidP="23765456">
            <w:pPr>
              <w:pStyle w:val="NoSpacing"/>
              <w:rPr>
                <w:rFonts w:ascii="Times New Roman" w:eastAsia="Times New Roman" w:hAnsi="Times New Roman" w:cs="Times New Roman"/>
              </w:rPr>
            </w:pPr>
            <w:r>
              <w:rPr>
                <w:rFonts w:ascii="Times New Roman" w:eastAsia="Times New Roman" w:hAnsi="Times New Roman" w:cs="Times New Roman"/>
              </w:rPr>
              <w:t>e</w:t>
            </w:r>
            <w:r w:rsidR="00BB5396">
              <w:rPr>
                <w:rFonts w:ascii="Times New Roman" w:eastAsia="Times New Roman" w:hAnsi="Times New Roman" w:cs="Times New Roman"/>
              </w:rPr>
              <w:t>lias.nasr@gmail.com</w:t>
            </w:r>
          </w:p>
        </w:tc>
        <w:tc>
          <w:tcPr>
            <w:tcW w:w="4675" w:type="dxa"/>
          </w:tcPr>
          <w:p w14:paraId="414F87A9" w14:textId="77777777" w:rsidR="00BB5396" w:rsidRPr="00D03B52" w:rsidRDefault="00D03B52" w:rsidP="23765456">
            <w:pPr>
              <w:pStyle w:val="NoSpacing"/>
              <w:rPr>
                <w:rFonts w:ascii="Times New Roman" w:eastAsia="Times New Roman" w:hAnsi="Times New Roman" w:cs="Times New Roman"/>
              </w:rPr>
            </w:pPr>
            <w:r>
              <w:rPr>
                <w:rFonts w:ascii="Times New Roman" w:eastAsia="Times New Roman" w:hAnsi="Times New Roman" w:cs="Times New Roman"/>
              </w:rPr>
              <w:t>Nasr321#</w:t>
            </w:r>
          </w:p>
        </w:tc>
      </w:tr>
      <w:tr w:rsidR="00BB5396" w14:paraId="7C35A496" w14:textId="77777777" w:rsidTr="00BB5396">
        <w:tc>
          <w:tcPr>
            <w:tcW w:w="4675" w:type="dxa"/>
          </w:tcPr>
          <w:p w14:paraId="5A9E5D61" w14:textId="77777777" w:rsidR="00BB5396" w:rsidRPr="00D03B52" w:rsidRDefault="00D03B52" w:rsidP="23765456">
            <w:pPr>
              <w:pStyle w:val="NoSpacing"/>
              <w:rPr>
                <w:rFonts w:ascii="Times New Roman" w:eastAsia="Times New Roman" w:hAnsi="Times New Roman" w:cs="Times New Roman"/>
              </w:rPr>
            </w:pPr>
            <w:r>
              <w:rPr>
                <w:rFonts w:ascii="Times New Roman" w:eastAsia="Times New Roman" w:hAnsi="Times New Roman" w:cs="Times New Roman"/>
              </w:rPr>
              <w:t>elie.salameh@</w:t>
            </w:r>
            <w:r w:rsidR="0044678E">
              <w:rPr>
                <w:rFonts w:ascii="Times New Roman" w:eastAsia="Times New Roman" w:hAnsi="Times New Roman" w:cs="Times New Roman"/>
              </w:rPr>
              <w:t>gmail</w:t>
            </w:r>
            <w:r>
              <w:rPr>
                <w:rFonts w:ascii="Times New Roman" w:eastAsia="Times New Roman" w:hAnsi="Times New Roman" w:cs="Times New Roman"/>
              </w:rPr>
              <w:t>.com</w:t>
            </w:r>
          </w:p>
        </w:tc>
        <w:tc>
          <w:tcPr>
            <w:tcW w:w="4675" w:type="dxa"/>
          </w:tcPr>
          <w:p w14:paraId="08714375" w14:textId="77777777" w:rsidR="00BB5396" w:rsidRPr="00D03B52" w:rsidRDefault="00D03B52" w:rsidP="23765456">
            <w:pPr>
              <w:pStyle w:val="NoSpacing"/>
              <w:rPr>
                <w:rFonts w:ascii="Times New Roman" w:eastAsia="Times New Roman" w:hAnsi="Times New Roman" w:cs="Times New Roman"/>
              </w:rPr>
            </w:pPr>
            <w:r>
              <w:rPr>
                <w:rFonts w:ascii="Times New Roman" w:eastAsia="Times New Roman" w:hAnsi="Times New Roman" w:cs="Times New Roman"/>
              </w:rPr>
              <w:t>passElie56&amp;</w:t>
            </w:r>
          </w:p>
        </w:tc>
      </w:tr>
      <w:tr w:rsidR="00BB5396" w14:paraId="0DFEB207" w14:textId="77777777" w:rsidTr="00BB5396">
        <w:tc>
          <w:tcPr>
            <w:tcW w:w="4675" w:type="dxa"/>
          </w:tcPr>
          <w:p w14:paraId="30F7FA77" w14:textId="77777777" w:rsidR="00BB5396" w:rsidRPr="00D03B52" w:rsidRDefault="00D03B52" w:rsidP="23765456">
            <w:pPr>
              <w:pStyle w:val="NoSpacing"/>
              <w:rPr>
                <w:rFonts w:ascii="Times New Roman" w:eastAsia="Times New Roman" w:hAnsi="Times New Roman" w:cs="Times New Roman"/>
              </w:rPr>
            </w:pPr>
            <w:r>
              <w:rPr>
                <w:rFonts w:ascii="Times New Roman" w:eastAsia="Times New Roman" w:hAnsi="Times New Roman" w:cs="Times New Roman"/>
              </w:rPr>
              <w:t>fouad.maalouf</w:t>
            </w:r>
            <w:r w:rsidR="00B60D68">
              <w:rPr>
                <w:rFonts w:ascii="Times New Roman" w:eastAsia="Times New Roman" w:hAnsi="Times New Roman" w:cs="Times New Roman"/>
              </w:rPr>
              <w:t>@gmail.com</w:t>
            </w:r>
          </w:p>
        </w:tc>
        <w:tc>
          <w:tcPr>
            <w:tcW w:w="4675" w:type="dxa"/>
          </w:tcPr>
          <w:p w14:paraId="34507754" w14:textId="77777777" w:rsidR="00BB5396" w:rsidRPr="007E11C7" w:rsidRDefault="0088595C" w:rsidP="23765456">
            <w:pPr>
              <w:pStyle w:val="NoSpacing"/>
              <w:rPr>
                <w:rFonts w:ascii="Times New Roman" w:eastAsia="Times New Roman" w:hAnsi="Times New Roman" w:cs="Times New Roman"/>
              </w:rPr>
            </w:pPr>
            <w:r w:rsidRPr="007E11C7">
              <w:rPr>
                <w:rFonts w:ascii="Times New Roman" w:eastAsia="Times New Roman" w:hAnsi="Times New Roman" w:cs="Times New Roman"/>
              </w:rPr>
              <w:t>Fouadex231</w:t>
            </w:r>
            <w:r w:rsidR="00611B8E" w:rsidRPr="007E11C7">
              <w:rPr>
                <w:rFonts w:ascii="Times New Roman" w:eastAsia="Times New Roman" w:hAnsi="Times New Roman" w:cs="Times New Roman"/>
              </w:rPr>
              <w:t>%</w:t>
            </w:r>
          </w:p>
        </w:tc>
      </w:tr>
      <w:tr w:rsidR="00BB5396" w14:paraId="378E8E93" w14:textId="77777777" w:rsidTr="00BB5396">
        <w:tc>
          <w:tcPr>
            <w:tcW w:w="4675" w:type="dxa"/>
          </w:tcPr>
          <w:p w14:paraId="7F006838" w14:textId="77777777" w:rsidR="00B60D68" w:rsidRPr="00B60D68" w:rsidRDefault="00B60D68" w:rsidP="00B60D68">
            <w:pPr>
              <w:pStyle w:val="NoSpacing"/>
              <w:rPr>
                <w:rFonts w:ascii="Times New Roman" w:eastAsia="Times New Roman" w:hAnsi="Times New Roman" w:cs="Times New Roman"/>
              </w:rPr>
            </w:pPr>
            <w:r>
              <w:rPr>
                <w:rFonts w:ascii="Times New Roman" w:eastAsia="Times New Roman" w:hAnsi="Times New Roman" w:cs="Times New Roman"/>
              </w:rPr>
              <w:t>georges.hareb@gmail.com</w:t>
            </w:r>
          </w:p>
        </w:tc>
        <w:tc>
          <w:tcPr>
            <w:tcW w:w="4675" w:type="dxa"/>
          </w:tcPr>
          <w:p w14:paraId="4DAB1697" w14:textId="77777777" w:rsidR="00BB5396" w:rsidRPr="007E11C7" w:rsidRDefault="00A948D2" w:rsidP="23765456">
            <w:pPr>
              <w:pStyle w:val="NoSpacing"/>
              <w:rPr>
                <w:rFonts w:ascii="Times New Roman" w:eastAsia="Times New Roman" w:hAnsi="Times New Roman" w:cs="Times New Roman"/>
              </w:rPr>
            </w:pPr>
            <w:r w:rsidRPr="007E11C7">
              <w:rPr>
                <w:rFonts w:ascii="Times New Roman" w:eastAsia="Times New Roman" w:hAnsi="Times New Roman" w:cs="Times New Roman"/>
              </w:rPr>
              <w:t>Passgeoerges45</w:t>
            </w:r>
          </w:p>
        </w:tc>
      </w:tr>
      <w:tr w:rsidR="00BB5396" w14:paraId="5002225C" w14:textId="77777777" w:rsidTr="00BB5396">
        <w:tc>
          <w:tcPr>
            <w:tcW w:w="4675" w:type="dxa"/>
          </w:tcPr>
          <w:p w14:paraId="73007092" w14:textId="77777777" w:rsidR="00BB5396" w:rsidRDefault="00B60D68" w:rsidP="23765456">
            <w:pPr>
              <w:pStyle w:val="NoSpacing"/>
              <w:rPr>
                <w:rFonts w:ascii="Times New Roman" w:eastAsia="Times New Roman" w:hAnsi="Times New Roman" w:cs="Times New Roman"/>
                <w:b/>
                <w:bCs/>
              </w:rPr>
            </w:pPr>
            <w:r>
              <w:rPr>
                <w:rFonts w:ascii="Times New Roman" w:eastAsia="Times New Roman" w:hAnsi="Times New Roman" w:cs="Times New Roman"/>
              </w:rPr>
              <w:t>jad.barakat@gmail.com</w:t>
            </w:r>
          </w:p>
        </w:tc>
        <w:tc>
          <w:tcPr>
            <w:tcW w:w="4675" w:type="dxa"/>
          </w:tcPr>
          <w:p w14:paraId="72EB82B4" w14:textId="77777777" w:rsidR="00BB5396" w:rsidRPr="007E11C7" w:rsidRDefault="00824911" w:rsidP="23765456">
            <w:pPr>
              <w:pStyle w:val="NoSpacing"/>
              <w:rPr>
                <w:rFonts w:ascii="Times New Roman" w:eastAsia="Times New Roman" w:hAnsi="Times New Roman" w:cs="Times New Roman"/>
              </w:rPr>
            </w:pPr>
            <w:r w:rsidRPr="007E11C7">
              <w:rPr>
                <w:rFonts w:ascii="Times New Roman" w:eastAsia="Times New Roman" w:hAnsi="Times New Roman" w:cs="Times New Roman"/>
              </w:rPr>
              <w:t>P</w:t>
            </w:r>
            <w:r w:rsidR="00A948D2" w:rsidRPr="007E11C7">
              <w:rPr>
                <w:rFonts w:ascii="Times New Roman" w:eastAsia="Times New Roman" w:hAnsi="Times New Roman" w:cs="Times New Roman"/>
              </w:rPr>
              <w:t>assjadbarakatt</w:t>
            </w:r>
            <w:r w:rsidRPr="007E11C7">
              <w:rPr>
                <w:rFonts w:ascii="Times New Roman" w:eastAsia="Times New Roman" w:hAnsi="Times New Roman" w:cs="Times New Roman"/>
              </w:rPr>
              <w:t>2</w:t>
            </w:r>
          </w:p>
        </w:tc>
      </w:tr>
      <w:tr w:rsidR="00BB5396" w14:paraId="3C8558D3" w14:textId="77777777" w:rsidTr="00BB5396">
        <w:tc>
          <w:tcPr>
            <w:tcW w:w="4675" w:type="dxa"/>
          </w:tcPr>
          <w:p w14:paraId="7CECFDB5" w14:textId="77777777" w:rsidR="00BB5396" w:rsidRDefault="001C7487" w:rsidP="23765456">
            <w:pPr>
              <w:pStyle w:val="NoSpacing"/>
              <w:rPr>
                <w:rFonts w:ascii="Times New Roman" w:eastAsia="Times New Roman" w:hAnsi="Times New Roman" w:cs="Times New Roman"/>
                <w:b/>
                <w:bCs/>
              </w:rPr>
            </w:pPr>
            <w:r>
              <w:rPr>
                <w:rFonts w:ascii="Times New Roman" w:eastAsia="Times New Roman" w:hAnsi="Times New Roman" w:cs="Times New Roman"/>
              </w:rPr>
              <w:t>j</w:t>
            </w:r>
            <w:r w:rsidR="00B72963">
              <w:rPr>
                <w:rFonts w:ascii="Times New Roman" w:eastAsia="Times New Roman" w:hAnsi="Times New Roman" w:cs="Times New Roman"/>
              </w:rPr>
              <w:t>oelle</w:t>
            </w:r>
            <w:r>
              <w:rPr>
                <w:rFonts w:ascii="Times New Roman" w:eastAsia="Times New Roman" w:hAnsi="Times New Roman" w:cs="Times New Roman"/>
              </w:rPr>
              <w:t>.fares</w:t>
            </w:r>
            <w:r w:rsidR="00B60D68">
              <w:rPr>
                <w:rFonts w:ascii="Times New Roman" w:eastAsia="Times New Roman" w:hAnsi="Times New Roman" w:cs="Times New Roman"/>
              </w:rPr>
              <w:t>@gmail.com</w:t>
            </w:r>
          </w:p>
        </w:tc>
        <w:tc>
          <w:tcPr>
            <w:tcW w:w="4675" w:type="dxa"/>
          </w:tcPr>
          <w:p w14:paraId="2ACE043D" w14:textId="77777777" w:rsidR="00BB5396" w:rsidRPr="007E11C7" w:rsidRDefault="007E11C7" w:rsidP="23765456">
            <w:pPr>
              <w:pStyle w:val="NoSpacing"/>
              <w:rPr>
                <w:rFonts w:ascii="Times New Roman" w:eastAsia="Times New Roman" w:hAnsi="Times New Roman" w:cs="Times New Roman"/>
              </w:rPr>
            </w:pPr>
            <w:r w:rsidRPr="007E11C7">
              <w:rPr>
                <w:rFonts w:ascii="Times New Roman" w:eastAsia="Times New Roman" w:hAnsi="Times New Roman" w:cs="Times New Roman"/>
              </w:rPr>
              <w:t>Jojo9024%</w:t>
            </w:r>
          </w:p>
        </w:tc>
      </w:tr>
      <w:tr w:rsidR="00BB5396" w14:paraId="67AF3178" w14:textId="77777777" w:rsidTr="00BB5396">
        <w:tc>
          <w:tcPr>
            <w:tcW w:w="4675" w:type="dxa"/>
          </w:tcPr>
          <w:p w14:paraId="62AD6720" w14:textId="77777777" w:rsidR="00BB5396" w:rsidRDefault="001C7487" w:rsidP="23765456">
            <w:pPr>
              <w:pStyle w:val="NoSpacing"/>
              <w:rPr>
                <w:rFonts w:ascii="Times New Roman" w:eastAsia="Times New Roman" w:hAnsi="Times New Roman" w:cs="Times New Roman"/>
                <w:b/>
                <w:bCs/>
              </w:rPr>
            </w:pPr>
            <w:r>
              <w:rPr>
                <w:rFonts w:ascii="Times New Roman" w:eastAsia="Times New Roman" w:hAnsi="Times New Roman" w:cs="Times New Roman"/>
              </w:rPr>
              <w:t>nadine.mabsout</w:t>
            </w:r>
            <w:r w:rsidR="00B60D68">
              <w:rPr>
                <w:rFonts w:ascii="Times New Roman" w:eastAsia="Times New Roman" w:hAnsi="Times New Roman" w:cs="Times New Roman"/>
              </w:rPr>
              <w:t>@gmail.com</w:t>
            </w:r>
          </w:p>
        </w:tc>
        <w:tc>
          <w:tcPr>
            <w:tcW w:w="4675" w:type="dxa"/>
          </w:tcPr>
          <w:p w14:paraId="315A139D" w14:textId="77777777" w:rsidR="00BB5396" w:rsidRPr="006C00D9" w:rsidRDefault="00987996" w:rsidP="23765456">
            <w:pPr>
              <w:pStyle w:val="NoSpacing"/>
              <w:rPr>
                <w:rFonts w:ascii="Times New Roman" w:eastAsia="Times New Roman" w:hAnsi="Times New Roman" w:cs="Times New Roman"/>
              </w:rPr>
            </w:pPr>
            <w:r w:rsidRPr="006C00D9">
              <w:rPr>
                <w:rFonts w:ascii="Times New Roman" w:eastAsia="Times New Roman" w:hAnsi="Times New Roman" w:cs="Times New Roman"/>
              </w:rPr>
              <w:t>Nadounemabsout#@</w:t>
            </w:r>
          </w:p>
        </w:tc>
      </w:tr>
      <w:tr w:rsidR="00BB5396" w14:paraId="303EF659" w14:textId="77777777" w:rsidTr="00BB5396">
        <w:tc>
          <w:tcPr>
            <w:tcW w:w="4675" w:type="dxa"/>
          </w:tcPr>
          <w:p w14:paraId="4709B4B7" w14:textId="77777777" w:rsidR="00BB5396" w:rsidRDefault="001C7487" w:rsidP="23765456">
            <w:pPr>
              <w:pStyle w:val="NoSpacing"/>
              <w:rPr>
                <w:rFonts w:ascii="Times New Roman" w:eastAsia="Times New Roman" w:hAnsi="Times New Roman" w:cs="Times New Roman"/>
                <w:b/>
                <w:bCs/>
              </w:rPr>
            </w:pPr>
            <w:r>
              <w:rPr>
                <w:rFonts w:ascii="Times New Roman" w:eastAsia="Times New Roman" w:hAnsi="Times New Roman" w:cs="Times New Roman"/>
              </w:rPr>
              <w:t>nour.najjar</w:t>
            </w:r>
            <w:r w:rsidR="00B60D68">
              <w:rPr>
                <w:rFonts w:ascii="Times New Roman" w:eastAsia="Times New Roman" w:hAnsi="Times New Roman" w:cs="Times New Roman"/>
              </w:rPr>
              <w:t>@gmail.com</w:t>
            </w:r>
          </w:p>
        </w:tc>
        <w:tc>
          <w:tcPr>
            <w:tcW w:w="4675" w:type="dxa"/>
          </w:tcPr>
          <w:p w14:paraId="5A66AE70" w14:textId="77777777" w:rsidR="00BB5396" w:rsidRPr="006C00D9" w:rsidRDefault="00395D2D" w:rsidP="23765456">
            <w:pPr>
              <w:pStyle w:val="NoSpacing"/>
              <w:rPr>
                <w:rFonts w:ascii="Times New Roman" w:eastAsia="Times New Roman" w:hAnsi="Times New Roman" w:cs="Times New Roman"/>
              </w:rPr>
            </w:pPr>
            <w:r w:rsidRPr="006C00D9">
              <w:rPr>
                <w:rFonts w:ascii="Times New Roman" w:eastAsia="Times New Roman" w:hAnsi="Times New Roman" w:cs="Times New Roman"/>
              </w:rPr>
              <w:t>najjarNour@1w</w:t>
            </w:r>
          </w:p>
        </w:tc>
      </w:tr>
      <w:tr w:rsidR="00BB5396" w14:paraId="4C7A9F03" w14:textId="77777777" w:rsidTr="00BB5396">
        <w:tc>
          <w:tcPr>
            <w:tcW w:w="4675" w:type="dxa"/>
          </w:tcPr>
          <w:p w14:paraId="7A7D913D" w14:textId="77777777" w:rsidR="00BB5396" w:rsidRDefault="00D21035" w:rsidP="23765456">
            <w:pPr>
              <w:pStyle w:val="NoSpacing"/>
              <w:rPr>
                <w:rFonts w:ascii="Times New Roman" w:eastAsia="Times New Roman" w:hAnsi="Times New Roman" w:cs="Times New Roman"/>
                <w:b/>
                <w:bCs/>
              </w:rPr>
            </w:pPr>
            <w:r>
              <w:rPr>
                <w:rFonts w:ascii="Times New Roman" w:eastAsia="Times New Roman" w:hAnsi="Times New Roman" w:cs="Times New Roman"/>
              </w:rPr>
              <w:t>ramzi.haddad</w:t>
            </w:r>
            <w:r w:rsidR="00B60D68">
              <w:rPr>
                <w:rFonts w:ascii="Times New Roman" w:eastAsia="Times New Roman" w:hAnsi="Times New Roman" w:cs="Times New Roman"/>
              </w:rPr>
              <w:t>@gmail.com</w:t>
            </w:r>
          </w:p>
        </w:tc>
        <w:tc>
          <w:tcPr>
            <w:tcW w:w="4675" w:type="dxa"/>
          </w:tcPr>
          <w:p w14:paraId="3E39DA5B" w14:textId="77777777" w:rsidR="00BB5396" w:rsidRPr="006C00D9" w:rsidRDefault="00A72599" w:rsidP="23765456">
            <w:pPr>
              <w:pStyle w:val="NoSpacing"/>
              <w:rPr>
                <w:rFonts w:ascii="Times New Roman" w:eastAsia="Times New Roman" w:hAnsi="Times New Roman" w:cs="Times New Roman"/>
              </w:rPr>
            </w:pPr>
            <w:r w:rsidRPr="006C00D9">
              <w:rPr>
                <w:rFonts w:ascii="Times New Roman" w:eastAsia="Times New Roman" w:hAnsi="Times New Roman" w:cs="Times New Roman"/>
              </w:rPr>
              <w:t>Rh45362@#</w:t>
            </w:r>
          </w:p>
        </w:tc>
      </w:tr>
      <w:tr w:rsidR="00BB5396" w14:paraId="6195EB1B" w14:textId="77777777" w:rsidTr="00BB5396">
        <w:tc>
          <w:tcPr>
            <w:tcW w:w="4675" w:type="dxa"/>
          </w:tcPr>
          <w:p w14:paraId="17331AA5" w14:textId="77777777" w:rsidR="00BB5396" w:rsidRDefault="00D21035" w:rsidP="23765456">
            <w:pPr>
              <w:pStyle w:val="NoSpacing"/>
              <w:rPr>
                <w:rFonts w:ascii="Times New Roman" w:eastAsia="Times New Roman" w:hAnsi="Times New Roman" w:cs="Times New Roman"/>
                <w:b/>
                <w:bCs/>
              </w:rPr>
            </w:pPr>
            <w:r>
              <w:rPr>
                <w:rFonts w:ascii="Times New Roman" w:eastAsia="Times New Roman" w:hAnsi="Times New Roman" w:cs="Times New Roman"/>
              </w:rPr>
              <w:t>rima.halabieh</w:t>
            </w:r>
            <w:r w:rsidR="00B60D68">
              <w:rPr>
                <w:rFonts w:ascii="Times New Roman" w:eastAsia="Times New Roman" w:hAnsi="Times New Roman" w:cs="Times New Roman"/>
              </w:rPr>
              <w:t>@gmail.com</w:t>
            </w:r>
          </w:p>
        </w:tc>
        <w:tc>
          <w:tcPr>
            <w:tcW w:w="4675" w:type="dxa"/>
          </w:tcPr>
          <w:p w14:paraId="1E91FCA4" w14:textId="77777777" w:rsidR="00BB5396" w:rsidRPr="006C00D9" w:rsidRDefault="006C00D9" w:rsidP="23765456">
            <w:pPr>
              <w:pStyle w:val="NoSpacing"/>
              <w:rPr>
                <w:rFonts w:ascii="Times New Roman" w:eastAsia="Times New Roman" w:hAnsi="Times New Roman" w:cs="Times New Roman"/>
              </w:rPr>
            </w:pPr>
            <w:r w:rsidRPr="006C00D9">
              <w:rPr>
                <w:rFonts w:ascii="Times New Roman" w:eastAsia="Times New Roman" w:hAnsi="Times New Roman" w:cs="Times New Roman"/>
              </w:rPr>
              <w:t>halabiehrima@32</w:t>
            </w:r>
          </w:p>
        </w:tc>
      </w:tr>
    </w:tbl>
    <w:p w14:paraId="4F69483E" w14:textId="77777777" w:rsidR="00385E69" w:rsidRDefault="00385E69" w:rsidP="23765456">
      <w:pPr>
        <w:pStyle w:val="NoSpacing"/>
        <w:rPr>
          <w:rFonts w:ascii="Times New Roman" w:eastAsia="Times New Roman" w:hAnsi="Times New Roman" w:cs="Times New Roman"/>
          <w:b/>
          <w:bCs/>
        </w:rPr>
      </w:pPr>
    </w:p>
    <w:p w14:paraId="15055FC6" w14:textId="77777777" w:rsidR="00987E7D" w:rsidRDefault="00987E7D" w:rsidP="23765456">
      <w:pPr>
        <w:pStyle w:val="NoSpacing"/>
        <w:rPr>
          <w:rFonts w:ascii="Times New Roman" w:eastAsia="Times New Roman" w:hAnsi="Times New Roman" w:cs="Times New Roman"/>
          <w:color w:val="215E99" w:themeColor="text2" w:themeTint="BF"/>
          <w:sz w:val="28"/>
          <w:szCs w:val="28"/>
        </w:rPr>
      </w:pPr>
    </w:p>
    <w:p w14:paraId="0A37DBF7" w14:textId="77777777" w:rsidR="00987E7D" w:rsidRDefault="00987E7D" w:rsidP="23765456">
      <w:pPr>
        <w:pStyle w:val="NoSpacing"/>
        <w:rPr>
          <w:rFonts w:ascii="Times New Roman" w:eastAsia="Times New Roman" w:hAnsi="Times New Roman" w:cs="Times New Roman"/>
          <w:color w:val="215E99" w:themeColor="text2" w:themeTint="BF"/>
        </w:rPr>
      </w:pPr>
    </w:p>
    <w:p w14:paraId="1BFE4C94" w14:textId="77777777" w:rsidR="00385E69" w:rsidRDefault="4E44460C" w:rsidP="00932B88">
      <w:pPr>
        <w:pStyle w:val="NoSpacing"/>
        <w:rPr>
          <w:rFonts w:ascii="Times New Roman" w:eastAsia="Times New Roman" w:hAnsi="Times New Roman" w:cs="Times New Roman"/>
          <w:b/>
          <w:bCs/>
        </w:rPr>
      </w:pPr>
      <w:r w:rsidRPr="23765456">
        <w:rPr>
          <w:rFonts w:ascii="Times New Roman" w:eastAsia="Times New Roman" w:hAnsi="Times New Roman" w:cs="Times New Roman"/>
          <w:b/>
          <w:bCs/>
        </w:rPr>
        <w:t>Customer</w:t>
      </w:r>
    </w:p>
    <w:tbl>
      <w:tblPr>
        <w:tblStyle w:val="TableGrid"/>
        <w:tblW w:w="0" w:type="auto"/>
        <w:tblLook w:val="04A0" w:firstRow="1" w:lastRow="0" w:firstColumn="1" w:lastColumn="0" w:noHBand="0" w:noVBand="1"/>
      </w:tblPr>
      <w:tblGrid>
        <w:gridCol w:w="1110"/>
        <w:gridCol w:w="1090"/>
        <w:gridCol w:w="1588"/>
        <w:gridCol w:w="603"/>
        <w:gridCol w:w="1239"/>
        <w:gridCol w:w="1209"/>
        <w:gridCol w:w="2511"/>
      </w:tblGrid>
      <w:tr w:rsidR="009E0CC2" w14:paraId="7E76F091" w14:textId="77777777" w:rsidTr="007C5AD6">
        <w:tc>
          <w:tcPr>
            <w:tcW w:w="1335" w:type="dxa"/>
          </w:tcPr>
          <w:p w14:paraId="05CC85F0" w14:textId="77777777" w:rsidR="007C5AD6" w:rsidRPr="002A143D" w:rsidRDefault="004A3187" w:rsidP="23765456">
            <w:pPr>
              <w:pStyle w:val="NoSpacing"/>
              <w:rPr>
                <w:rFonts w:ascii="Times New Roman" w:eastAsia="Times New Roman" w:hAnsi="Times New Roman" w:cs="Times New Roman"/>
                <w:b/>
                <w:bCs/>
                <w:sz w:val="20"/>
                <w:szCs w:val="20"/>
              </w:rPr>
            </w:pPr>
            <w:r w:rsidRPr="002A143D">
              <w:rPr>
                <w:rFonts w:ascii="Times New Roman" w:eastAsia="Times New Roman" w:hAnsi="Times New Roman" w:cs="Times New Roman"/>
                <w:b/>
                <w:bCs/>
                <w:sz w:val="20"/>
                <w:szCs w:val="20"/>
              </w:rPr>
              <w:t>Username</w:t>
            </w:r>
          </w:p>
        </w:tc>
        <w:tc>
          <w:tcPr>
            <w:tcW w:w="1335" w:type="dxa"/>
          </w:tcPr>
          <w:p w14:paraId="123AF632" w14:textId="77777777" w:rsidR="007C5AD6" w:rsidRPr="002A143D" w:rsidRDefault="004A3187" w:rsidP="23765456">
            <w:pPr>
              <w:pStyle w:val="NoSpacing"/>
              <w:rPr>
                <w:rFonts w:ascii="Times New Roman" w:eastAsia="Times New Roman" w:hAnsi="Times New Roman" w:cs="Times New Roman"/>
                <w:b/>
                <w:bCs/>
                <w:sz w:val="20"/>
                <w:szCs w:val="20"/>
              </w:rPr>
            </w:pPr>
            <w:r w:rsidRPr="002A143D">
              <w:rPr>
                <w:rFonts w:ascii="Times New Roman" w:eastAsia="Times New Roman" w:hAnsi="Times New Roman" w:cs="Times New Roman"/>
                <w:b/>
                <w:bCs/>
                <w:sz w:val="20"/>
                <w:szCs w:val="20"/>
              </w:rPr>
              <w:t>Phone_no</w:t>
            </w:r>
          </w:p>
        </w:tc>
        <w:tc>
          <w:tcPr>
            <w:tcW w:w="1336" w:type="dxa"/>
          </w:tcPr>
          <w:p w14:paraId="7B03A3DE" w14:textId="77777777" w:rsidR="007C5AD6" w:rsidRPr="002A143D" w:rsidRDefault="004A3187" w:rsidP="23765456">
            <w:pPr>
              <w:pStyle w:val="NoSpacing"/>
              <w:rPr>
                <w:rFonts w:ascii="Times New Roman" w:eastAsia="Times New Roman" w:hAnsi="Times New Roman" w:cs="Times New Roman"/>
                <w:b/>
                <w:bCs/>
                <w:sz w:val="20"/>
                <w:szCs w:val="20"/>
              </w:rPr>
            </w:pPr>
            <w:r w:rsidRPr="002A143D">
              <w:rPr>
                <w:rFonts w:ascii="Times New Roman" w:eastAsia="Times New Roman" w:hAnsi="Times New Roman" w:cs="Times New Roman"/>
                <w:b/>
                <w:bCs/>
                <w:sz w:val="20"/>
                <w:szCs w:val="20"/>
              </w:rPr>
              <w:t>Address</w:t>
            </w:r>
          </w:p>
        </w:tc>
        <w:tc>
          <w:tcPr>
            <w:tcW w:w="1336" w:type="dxa"/>
          </w:tcPr>
          <w:p w14:paraId="55B27555" w14:textId="77777777" w:rsidR="007C5AD6" w:rsidRPr="002A143D" w:rsidRDefault="004A3187" w:rsidP="23765456">
            <w:pPr>
              <w:pStyle w:val="NoSpacing"/>
              <w:rPr>
                <w:rFonts w:ascii="Times New Roman" w:eastAsia="Times New Roman" w:hAnsi="Times New Roman" w:cs="Times New Roman"/>
                <w:b/>
                <w:bCs/>
                <w:sz w:val="20"/>
                <w:szCs w:val="20"/>
              </w:rPr>
            </w:pPr>
            <w:r w:rsidRPr="002A143D">
              <w:rPr>
                <w:rFonts w:ascii="Times New Roman" w:eastAsia="Times New Roman" w:hAnsi="Times New Roman" w:cs="Times New Roman"/>
                <w:b/>
                <w:bCs/>
                <w:sz w:val="20"/>
                <w:szCs w:val="20"/>
              </w:rPr>
              <w:t>Sex</w:t>
            </w:r>
          </w:p>
        </w:tc>
        <w:tc>
          <w:tcPr>
            <w:tcW w:w="1336" w:type="dxa"/>
          </w:tcPr>
          <w:p w14:paraId="3A4C171F" w14:textId="77777777" w:rsidR="007C5AD6" w:rsidRPr="002A143D" w:rsidRDefault="004A3187" w:rsidP="23765456">
            <w:pPr>
              <w:pStyle w:val="NoSpacing"/>
              <w:rPr>
                <w:rFonts w:ascii="Times New Roman" w:eastAsia="Times New Roman" w:hAnsi="Times New Roman" w:cs="Times New Roman"/>
                <w:b/>
                <w:bCs/>
                <w:sz w:val="20"/>
                <w:szCs w:val="20"/>
              </w:rPr>
            </w:pPr>
            <w:r w:rsidRPr="002A143D">
              <w:rPr>
                <w:rFonts w:ascii="Times New Roman" w:eastAsia="Times New Roman" w:hAnsi="Times New Roman" w:cs="Times New Roman"/>
                <w:b/>
                <w:bCs/>
                <w:sz w:val="20"/>
                <w:szCs w:val="20"/>
              </w:rPr>
              <w:t>First_Name</w:t>
            </w:r>
          </w:p>
        </w:tc>
        <w:tc>
          <w:tcPr>
            <w:tcW w:w="1336" w:type="dxa"/>
          </w:tcPr>
          <w:p w14:paraId="141FC08E" w14:textId="77777777" w:rsidR="007C5AD6" w:rsidRPr="002A143D" w:rsidRDefault="004A3187" w:rsidP="23765456">
            <w:pPr>
              <w:pStyle w:val="NoSpacing"/>
              <w:rPr>
                <w:rFonts w:ascii="Times New Roman" w:eastAsia="Times New Roman" w:hAnsi="Times New Roman" w:cs="Times New Roman"/>
                <w:b/>
                <w:bCs/>
                <w:sz w:val="20"/>
                <w:szCs w:val="20"/>
              </w:rPr>
            </w:pPr>
            <w:r w:rsidRPr="002A143D">
              <w:rPr>
                <w:rFonts w:ascii="Times New Roman" w:eastAsia="Times New Roman" w:hAnsi="Times New Roman" w:cs="Times New Roman"/>
                <w:b/>
                <w:bCs/>
                <w:sz w:val="20"/>
                <w:szCs w:val="20"/>
              </w:rPr>
              <w:t>Last_Name</w:t>
            </w:r>
          </w:p>
        </w:tc>
        <w:tc>
          <w:tcPr>
            <w:tcW w:w="1336" w:type="dxa"/>
          </w:tcPr>
          <w:p w14:paraId="212AB538" w14:textId="77777777" w:rsidR="007C5AD6" w:rsidRPr="002A143D" w:rsidRDefault="004A3187" w:rsidP="23765456">
            <w:pPr>
              <w:pStyle w:val="NoSpacing"/>
              <w:rPr>
                <w:rFonts w:ascii="Times New Roman" w:eastAsia="Times New Roman" w:hAnsi="Times New Roman" w:cs="Times New Roman"/>
                <w:b/>
                <w:bCs/>
                <w:sz w:val="20"/>
                <w:szCs w:val="20"/>
              </w:rPr>
            </w:pPr>
            <w:r w:rsidRPr="002A143D">
              <w:rPr>
                <w:rFonts w:ascii="Times New Roman" w:eastAsia="Times New Roman" w:hAnsi="Times New Roman" w:cs="Times New Roman"/>
                <w:b/>
                <w:bCs/>
                <w:sz w:val="20"/>
                <w:szCs w:val="20"/>
              </w:rPr>
              <w:t>Email</w:t>
            </w:r>
          </w:p>
        </w:tc>
      </w:tr>
      <w:tr w:rsidR="009E0CC2" w14:paraId="32D99E90" w14:textId="77777777" w:rsidTr="007C5AD6">
        <w:tc>
          <w:tcPr>
            <w:tcW w:w="1335" w:type="dxa"/>
          </w:tcPr>
          <w:p w14:paraId="33F7F8F7" w14:textId="77777777" w:rsidR="007C5AD6" w:rsidRPr="00CF1F6B" w:rsidRDefault="001C2430" w:rsidP="23765456">
            <w:pPr>
              <w:pStyle w:val="NoSpacing"/>
              <w:rPr>
                <w:rFonts w:ascii="Times New Roman" w:eastAsia="Times New Roman" w:hAnsi="Times New Roman" w:cs="Times New Roman"/>
                <w:sz w:val="20"/>
                <w:szCs w:val="20"/>
              </w:rPr>
            </w:pPr>
            <w:r w:rsidRPr="00CF1F6B">
              <w:rPr>
                <w:rFonts w:ascii="Times New Roman" w:eastAsia="Times New Roman" w:hAnsi="Times New Roman" w:cs="Times New Roman"/>
                <w:sz w:val="20"/>
                <w:szCs w:val="20"/>
              </w:rPr>
              <w:t>en01</w:t>
            </w:r>
          </w:p>
        </w:tc>
        <w:tc>
          <w:tcPr>
            <w:tcW w:w="1335" w:type="dxa"/>
          </w:tcPr>
          <w:p w14:paraId="4B16F32C" w14:textId="77777777" w:rsidR="007C5AD6" w:rsidRPr="00CF1F6B" w:rsidRDefault="001C2430" w:rsidP="23765456">
            <w:pPr>
              <w:pStyle w:val="NoSpacing"/>
              <w:rPr>
                <w:rFonts w:ascii="Times New Roman" w:eastAsia="Times New Roman" w:hAnsi="Times New Roman" w:cs="Times New Roman"/>
                <w:sz w:val="20"/>
                <w:szCs w:val="20"/>
              </w:rPr>
            </w:pPr>
            <w:r w:rsidRPr="00CF1F6B">
              <w:rPr>
                <w:rFonts w:ascii="Times New Roman" w:eastAsia="Times New Roman" w:hAnsi="Times New Roman" w:cs="Times New Roman"/>
                <w:sz w:val="20"/>
                <w:szCs w:val="20"/>
              </w:rPr>
              <w:t>71812354</w:t>
            </w:r>
          </w:p>
        </w:tc>
        <w:tc>
          <w:tcPr>
            <w:tcW w:w="1336" w:type="dxa"/>
          </w:tcPr>
          <w:p w14:paraId="4A7BB7D9" w14:textId="77777777" w:rsidR="007C5AD6" w:rsidRPr="00CF1F6B" w:rsidRDefault="001C2430" w:rsidP="23765456">
            <w:pPr>
              <w:pStyle w:val="NoSpacing"/>
              <w:rPr>
                <w:rFonts w:ascii="Times New Roman" w:eastAsia="Times New Roman" w:hAnsi="Times New Roman" w:cs="Times New Roman"/>
                <w:sz w:val="20"/>
                <w:szCs w:val="20"/>
              </w:rPr>
            </w:pPr>
            <w:r w:rsidRPr="00CF1F6B">
              <w:rPr>
                <w:rFonts w:ascii="Times New Roman" w:eastAsia="Times New Roman" w:hAnsi="Times New Roman" w:cs="Times New Roman"/>
                <w:sz w:val="20"/>
                <w:szCs w:val="20"/>
              </w:rPr>
              <w:t>Tripoli,Mina</w:t>
            </w:r>
          </w:p>
        </w:tc>
        <w:tc>
          <w:tcPr>
            <w:tcW w:w="1336" w:type="dxa"/>
          </w:tcPr>
          <w:p w14:paraId="0748EA02" w14:textId="77777777" w:rsidR="007C5AD6" w:rsidRPr="00CF1F6B" w:rsidRDefault="001C2430" w:rsidP="23765456">
            <w:pPr>
              <w:pStyle w:val="NoSpacing"/>
              <w:rPr>
                <w:rFonts w:ascii="Times New Roman" w:eastAsia="Times New Roman" w:hAnsi="Times New Roman" w:cs="Times New Roman"/>
                <w:sz w:val="20"/>
                <w:szCs w:val="20"/>
              </w:rPr>
            </w:pPr>
            <w:r w:rsidRPr="00CF1F6B">
              <w:rPr>
                <w:rFonts w:ascii="Times New Roman" w:eastAsia="Times New Roman" w:hAnsi="Times New Roman" w:cs="Times New Roman"/>
                <w:sz w:val="20"/>
                <w:szCs w:val="20"/>
              </w:rPr>
              <w:t>M</w:t>
            </w:r>
          </w:p>
        </w:tc>
        <w:tc>
          <w:tcPr>
            <w:tcW w:w="1336" w:type="dxa"/>
          </w:tcPr>
          <w:p w14:paraId="134610F7" w14:textId="77777777" w:rsidR="007C5AD6" w:rsidRPr="00CF1F6B" w:rsidRDefault="001C2430" w:rsidP="23765456">
            <w:pPr>
              <w:pStyle w:val="NoSpacing"/>
              <w:rPr>
                <w:rFonts w:ascii="Times New Roman" w:eastAsia="Times New Roman" w:hAnsi="Times New Roman" w:cs="Times New Roman"/>
                <w:sz w:val="20"/>
                <w:szCs w:val="20"/>
              </w:rPr>
            </w:pPr>
            <w:r w:rsidRPr="00CF1F6B">
              <w:rPr>
                <w:rFonts w:ascii="Times New Roman" w:eastAsia="Times New Roman" w:hAnsi="Times New Roman" w:cs="Times New Roman"/>
                <w:sz w:val="20"/>
                <w:szCs w:val="20"/>
              </w:rPr>
              <w:t>Elias</w:t>
            </w:r>
          </w:p>
        </w:tc>
        <w:tc>
          <w:tcPr>
            <w:tcW w:w="1336" w:type="dxa"/>
          </w:tcPr>
          <w:p w14:paraId="02059D17" w14:textId="77777777" w:rsidR="007C5AD6" w:rsidRPr="00CF1F6B" w:rsidRDefault="001C2430" w:rsidP="23765456">
            <w:pPr>
              <w:pStyle w:val="NoSpacing"/>
              <w:rPr>
                <w:rFonts w:ascii="Times New Roman" w:eastAsia="Times New Roman" w:hAnsi="Times New Roman" w:cs="Times New Roman"/>
                <w:sz w:val="20"/>
                <w:szCs w:val="20"/>
              </w:rPr>
            </w:pPr>
            <w:r w:rsidRPr="00CF1F6B">
              <w:rPr>
                <w:rFonts w:ascii="Times New Roman" w:eastAsia="Times New Roman" w:hAnsi="Times New Roman" w:cs="Times New Roman"/>
                <w:sz w:val="20"/>
                <w:szCs w:val="20"/>
              </w:rPr>
              <w:t>Nasr</w:t>
            </w:r>
          </w:p>
        </w:tc>
        <w:tc>
          <w:tcPr>
            <w:tcW w:w="1336" w:type="dxa"/>
          </w:tcPr>
          <w:p w14:paraId="2C68282A" w14:textId="77777777" w:rsidR="007C5AD6" w:rsidRPr="00CF1F6B" w:rsidRDefault="001C2430" w:rsidP="23765456">
            <w:pPr>
              <w:pStyle w:val="NoSpacing"/>
              <w:rPr>
                <w:rFonts w:ascii="Times New Roman" w:eastAsia="Times New Roman" w:hAnsi="Times New Roman" w:cs="Times New Roman"/>
                <w:sz w:val="20"/>
                <w:szCs w:val="20"/>
              </w:rPr>
            </w:pPr>
            <w:r w:rsidRPr="00CF1F6B">
              <w:rPr>
                <w:rFonts w:ascii="Times New Roman" w:eastAsia="Times New Roman" w:hAnsi="Times New Roman" w:cs="Times New Roman"/>
                <w:sz w:val="20"/>
                <w:szCs w:val="20"/>
              </w:rPr>
              <w:t>elias.nasr@gmail.com</w:t>
            </w:r>
          </w:p>
        </w:tc>
      </w:tr>
      <w:tr w:rsidR="009E0CC2" w14:paraId="5514F3C3" w14:textId="77777777" w:rsidTr="007C5AD6">
        <w:tc>
          <w:tcPr>
            <w:tcW w:w="1335" w:type="dxa"/>
          </w:tcPr>
          <w:p w14:paraId="61A4D9D8" w14:textId="77777777" w:rsidR="007C5AD6" w:rsidRPr="0044678E" w:rsidRDefault="002A143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gh21</w:t>
            </w:r>
          </w:p>
        </w:tc>
        <w:tc>
          <w:tcPr>
            <w:tcW w:w="1335" w:type="dxa"/>
          </w:tcPr>
          <w:p w14:paraId="0C462404" w14:textId="77777777" w:rsidR="007C5AD6" w:rsidRPr="0044678E" w:rsidRDefault="002A143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76123765</w:t>
            </w:r>
          </w:p>
        </w:tc>
        <w:tc>
          <w:tcPr>
            <w:tcW w:w="1336" w:type="dxa"/>
          </w:tcPr>
          <w:p w14:paraId="79E05A2F" w14:textId="77777777" w:rsidR="007C5AD6" w:rsidRPr="0044678E" w:rsidRDefault="002A143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Baabda,Hazmieh</w:t>
            </w:r>
          </w:p>
        </w:tc>
        <w:tc>
          <w:tcPr>
            <w:tcW w:w="1336" w:type="dxa"/>
          </w:tcPr>
          <w:p w14:paraId="2EF0A7C6" w14:textId="77777777" w:rsidR="007C5AD6" w:rsidRPr="0044678E" w:rsidRDefault="002A143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M</w:t>
            </w:r>
          </w:p>
        </w:tc>
        <w:tc>
          <w:tcPr>
            <w:tcW w:w="1336" w:type="dxa"/>
          </w:tcPr>
          <w:p w14:paraId="61612394" w14:textId="77777777" w:rsidR="007C5AD6" w:rsidRPr="0044678E" w:rsidRDefault="002A143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Georges</w:t>
            </w:r>
          </w:p>
        </w:tc>
        <w:tc>
          <w:tcPr>
            <w:tcW w:w="1336" w:type="dxa"/>
          </w:tcPr>
          <w:p w14:paraId="669EDDFF" w14:textId="77777777" w:rsidR="007C5AD6" w:rsidRPr="0044678E" w:rsidRDefault="002A143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Hareb</w:t>
            </w:r>
          </w:p>
        </w:tc>
        <w:tc>
          <w:tcPr>
            <w:tcW w:w="1336" w:type="dxa"/>
          </w:tcPr>
          <w:p w14:paraId="77B77BCA" w14:textId="77777777" w:rsidR="007C5AD6" w:rsidRPr="0044678E" w:rsidRDefault="002A143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georges.hareb@gmail.com</w:t>
            </w:r>
          </w:p>
        </w:tc>
      </w:tr>
      <w:tr w:rsidR="009E0CC2" w14:paraId="44BF46FC" w14:textId="77777777" w:rsidTr="007C5AD6">
        <w:tc>
          <w:tcPr>
            <w:tcW w:w="1335" w:type="dxa"/>
          </w:tcPr>
          <w:p w14:paraId="1FD85197" w14:textId="77777777" w:rsidR="007C5AD6" w:rsidRPr="0044678E" w:rsidRDefault="00194AD2"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jf1</w:t>
            </w:r>
            <w:r w:rsidR="007A3CAD" w:rsidRPr="0044678E">
              <w:rPr>
                <w:rFonts w:ascii="Times New Roman" w:eastAsia="Times New Roman" w:hAnsi="Times New Roman" w:cs="Times New Roman"/>
                <w:sz w:val="20"/>
                <w:szCs w:val="20"/>
              </w:rPr>
              <w:t>0</w:t>
            </w:r>
          </w:p>
        </w:tc>
        <w:tc>
          <w:tcPr>
            <w:tcW w:w="1335" w:type="dxa"/>
          </w:tcPr>
          <w:p w14:paraId="48BEC7DA" w14:textId="77777777" w:rsidR="007C5AD6" w:rsidRPr="0044678E" w:rsidRDefault="007A3CA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81209453</w:t>
            </w:r>
          </w:p>
        </w:tc>
        <w:tc>
          <w:tcPr>
            <w:tcW w:w="1336" w:type="dxa"/>
          </w:tcPr>
          <w:p w14:paraId="5A05C04C" w14:textId="77777777" w:rsidR="007C5AD6" w:rsidRPr="0044678E" w:rsidRDefault="007A3CA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B</w:t>
            </w:r>
            <w:r w:rsidR="009720AB">
              <w:rPr>
                <w:rFonts w:ascii="Times New Roman" w:eastAsia="Times New Roman" w:hAnsi="Times New Roman" w:cs="Times New Roman"/>
                <w:sz w:val="20"/>
                <w:szCs w:val="20"/>
              </w:rPr>
              <w:t>aalback,</w:t>
            </w:r>
            <w:r w:rsidR="00097C37">
              <w:rPr>
                <w:rFonts w:ascii="Times New Roman" w:eastAsia="Times New Roman" w:hAnsi="Times New Roman" w:cs="Times New Roman"/>
                <w:sz w:val="20"/>
                <w:szCs w:val="20"/>
              </w:rPr>
              <w:t xml:space="preserve"> Kaa</w:t>
            </w:r>
          </w:p>
        </w:tc>
        <w:tc>
          <w:tcPr>
            <w:tcW w:w="1336" w:type="dxa"/>
          </w:tcPr>
          <w:p w14:paraId="29AF161A" w14:textId="77777777" w:rsidR="007C5AD6" w:rsidRPr="0044678E" w:rsidRDefault="007A3CA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F</w:t>
            </w:r>
          </w:p>
        </w:tc>
        <w:tc>
          <w:tcPr>
            <w:tcW w:w="1336" w:type="dxa"/>
          </w:tcPr>
          <w:p w14:paraId="3CEFABE7" w14:textId="77777777" w:rsidR="007C5AD6" w:rsidRPr="0044678E" w:rsidRDefault="007A3CA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Joelle</w:t>
            </w:r>
          </w:p>
        </w:tc>
        <w:tc>
          <w:tcPr>
            <w:tcW w:w="1336" w:type="dxa"/>
          </w:tcPr>
          <w:p w14:paraId="51A28932" w14:textId="77777777" w:rsidR="007C5AD6" w:rsidRPr="0044678E" w:rsidRDefault="007A3CA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Fares</w:t>
            </w:r>
          </w:p>
        </w:tc>
        <w:tc>
          <w:tcPr>
            <w:tcW w:w="1336" w:type="dxa"/>
          </w:tcPr>
          <w:p w14:paraId="6376198E" w14:textId="77777777" w:rsidR="007C5AD6" w:rsidRPr="0044678E" w:rsidRDefault="007A3CAD"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joelle.fares@gmail.com</w:t>
            </w:r>
          </w:p>
        </w:tc>
      </w:tr>
      <w:tr w:rsidR="009E0CC2" w14:paraId="381BDE1C" w14:textId="77777777" w:rsidTr="007C5AD6">
        <w:tc>
          <w:tcPr>
            <w:tcW w:w="1335" w:type="dxa"/>
          </w:tcPr>
          <w:p w14:paraId="791308AF" w14:textId="77777777" w:rsidR="007C5AD6" w:rsidRPr="0044678E" w:rsidRDefault="00234977"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fm02</w:t>
            </w:r>
          </w:p>
        </w:tc>
        <w:tc>
          <w:tcPr>
            <w:tcW w:w="1335" w:type="dxa"/>
          </w:tcPr>
          <w:p w14:paraId="6A412B4A" w14:textId="77777777" w:rsidR="007C5AD6" w:rsidRPr="0044678E" w:rsidRDefault="007C4F38"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70231539</w:t>
            </w:r>
          </w:p>
        </w:tc>
        <w:tc>
          <w:tcPr>
            <w:tcW w:w="1336" w:type="dxa"/>
          </w:tcPr>
          <w:p w14:paraId="6126B0B0" w14:textId="77777777" w:rsidR="007C5AD6" w:rsidRPr="0044678E" w:rsidRDefault="00FD408C"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Jbeil,Edde</w:t>
            </w:r>
          </w:p>
        </w:tc>
        <w:tc>
          <w:tcPr>
            <w:tcW w:w="1336" w:type="dxa"/>
          </w:tcPr>
          <w:p w14:paraId="245544FA" w14:textId="77777777" w:rsidR="007C5AD6" w:rsidRPr="0044678E" w:rsidRDefault="00FD408C"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M</w:t>
            </w:r>
          </w:p>
        </w:tc>
        <w:tc>
          <w:tcPr>
            <w:tcW w:w="1336" w:type="dxa"/>
          </w:tcPr>
          <w:p w14:paraId="7643FA04" w14:textId="77777777" w:rsidR="007C5AD6" w:rsidRPr="0044678E" w:rsidRDefault="00FD408C"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Fouad</w:t>
            </w:r>
          </w:p>
        </w:tc>
        <w:tc>
          <w:tcPr>
            <w:tcW w:w="1336" w:type="dxa"/>
          </w:tcPr>
          <w:p w14:paraId="28DB6B6F" w14:textId="77777777" w:rsidR="007C5AD6" w:rsidRPr="0044678E" w:rsidRDefault="00FD408C"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Maalouf</w:t>
            </w:r>
          </w:p>
        </w:tc>
        <w:tc>
          <w:tcPr>
            <w:tcW w:w="1336" w:type="dxa"/>
          </w:tcPr>
          <w:p w14:paraId="04B53E18" w14:textId="77777777" w:rsidR="007C5AD6" w:rsidRPr="0044678E" w:rsidRDefault="00FD408C" w:rsidP="23765456">
            <w:pPr>
              <w:pStyle w:val="NoSpacing"/>
              <w:rPr>
                <w:rFonts w:ascii="Times New Roman" w:eastAsia="Times New Roman" w:hAnsi="Times New Roman" w:cs="Times New Roman"/>
                <w:sz w:val="20"/>
                <w:szCs w:val="20"/>
              </w:rPr>
            </w:pPr>
            <w:r w:rsidRPr="0044678E">
              <w:rPr>
                <w:rFonts w:ascii="Times New Roman" w:eastAsia="Times New Roman" w:hAnsi="Times New Roman" w:cs="Times New Roman"/>
                <w:sz w:val="20"/>
                <w:szCs w:val="20"/>
              </w:rPr>
              <w:t>fouad.maalouf@gmail.com</w:t>
            </w:r>
          </w:p>
        </w:tc>
      </w:tr>
      <w:tr w:rsidR="009E0CC2" w14:paraId="73F8DFB9" w14:textId="77777777" w:rsidTr="007C5AD6">
        <w:tc>
          <w:tcPr>
            <w:tcW w:w="1335" w:type="dxa"/>
          </w:tcPr>
          <w:p w14:paraId="2024A546" w14:textId="77777777" w:rsidR="007C5AD6" w:rsidRPr="00C602B8" w:rsidRDefault="0044678E" w:rsidP="23765456">
            <w:pPr>
              <w:pStyle w:val="NoSpacing"/>
              <w:rPr>
                <w:rFonts w:ascii="Times New Roman" w:eastAsia="Times New Roman" w:hAnsi="Times New Roman" w:cs="Times New Roman"/>
                <w:sz w:val="20"/>
                <w:szCs w:val="20"/>
              </w:rPr>
            </w:pPr>
            <w:r w:rsidRPr="00C602B8">
              <w:rPr>
                <w:rFonts w:ascii="Times New Roman" w:eastAsia="Times New Roman" w:hAnsi="Times New Roman" w:cs="Times New Roman"/>
                <w:sz w:val="20"/>
                <w:szCs w:val="20"/>
              </w:rPr>
              <w:t>jb01</w:t>
            </w:r>
          </w:p>
        </w:tc>
        <w:tc>
          <w:tcPr>
            <w:tcW w:w="1335" w:type="dxa"/>
          </w:tcPr>
          <w:p w14:paraId="38E544BF" w14:textId="77777777" w:rsidR="007C5AD6" w:rsidRPr="00C602B8" w:rsidRDefault="0044678E" w:rsidP="23765456">
            <w:pPr>
              <w:pStyle w:val="NoSpacing"/>
              <w:rPr>
                <w:rFonts w:ascii="Times New Roman" w:eastAsia="Times New Roman" w:hAnsi="Times New Roman" w:cs="Times New Roman"/>
                <w:sz w:val="20"/>
                <w:szCs w:val="20"/>
              </w:rPr>
            </w:pPr>
            <w:r w:rsidRPr="00C602B8">
              <w:rPr>
                <w:rFonts w:ascii="Times New Roman" w:eastAsia="Times New Roman" w:hAnsi="Times New Roman" w:cs="Times New Roman"/>
                <w:sz w:val="20"/>
                <w:szCs w:val="20"/>
              </w:rPr>
              <w:t>03356472</w:t>
            </w:r>
          </w:p>
        </w:tc>
        <w:tc>
          <w:tcPr>
            <w:tcW w:w="1336" w:type="dxa"/>
          </w:tcPr>
          <w:p w14:paraId="4E8B36D1" w14:textId="77777777" w:rsidR="007C5AD6" w:rsidRPr="00C602B8" w:rsidRDefault="00EB24D2" w:rsidP="23765456">
            <w:pPr>
              <w:pStyle w:val="NoSpacing"/>
              <w:rPr>
                <w:rFonts w:ascii="Times New Roman" w:eastAsia="Times New Roman" w:hAnsi="Times New Roman" w:cs="Times New Roman"/>
                <w:sz w:val="20"/>
                <w:szCs w:val="20"/>
              </w:rPr>
            </w:pPr>
            <w:r w:rsidRPr="00C602B8">
              <w:rPr>
                <w:rFonts w:ascii="Times New Roman" w:eastAsia="Times New Roman" w:hAnsi="Times New Roman" w:cs="Times New Roman"/>
                <w:sz w:val="20"/>
                <w:szCs w:val="20"/>
              </w:rPr>
              <w:t>Beirut,</w:t>
            </w:r>
            <w:r w:rsidR="00C602B8" w:rsidRPr="00C602B8">
              <w:rPr>
                <w:rFonts w:ascii="Times New Roman" w:eastAsia="Times New Roman" w:hAnsi="Times New Roman" w:cs="Times New Roman"/>
                <w:sz w:val="20"/>
                <w:szCs w:val="20"/>
              </w:rPr>
              <w:t>Verdun</w:t>
            </w:r>
          </w:p>
        </w:tc>
        <w:tc>
          <w:tcPr>
            <w:tcW w:w="1336" w:type="dxa"/>
          </w:tcPr>
          <w:p w14:paraId="4DC2CB30" w14:textId="77777777" w:rsidR="007C5AD6" w:rsidRPr="00C602B8" w:rsidRDefault="00C602B8" w:rsidP="23765456">
            <w:pPr>
              <w:pStyle w:val="NoSpacing"/>
              <w:rPr>
                <w:rFonts w:ascii="Times New Roman" w:eastAsia="Times New Roman" w:hAnsi="Times New Roman" w:cs="Times New Roman"/>
                <w:sz w:val="20"/>
                <w:szCs w:val="20"/>
              </w:rPr>
            </w:pPr>
            <w:r w:rsidRPr="00C602B8">
              <w:rPr>
                <w:rFonts w:ascii="Times New Roman" w:eastAsia="Times New Roman" w:hAnsi="Times New Roman" w:cs="Times New Roman"/>
                <w:sz w:val="20"/>
                <w:szCs w:val="20"/>
              </w:rPr>
              <w:t>M</w:t>
            </w:r>
          </w:p>
        </w:tc>
        <w:tc>
          <w:tcPr>
            <w:tcW w:w="1336" w:type="dxa"/>
          </w:tcPr>
          <w:p w14:paraId="44F9D36B" w14:textId="77777777" w:rsidR="007C5AD6" w:rsidRPr="00C602B8" w:rsidRDefault="00C602B8" w:rsidP="23765456">
            <w:pPr>
              <w:pStyle w:val="NoSpacing"/>
              <w:rPr>
                <w:rFonts w:ascii="Times New Roman" w:eastAsia="Times New Roman" w:hAnsi="Times New Roman" w:cs="Times New Roman"/>
                <w:sz w:val="20"/>
                <w:szCs w:val="20"/>
              </w:rPr>
            </w:pPr>
            <w:r w:rsidRPr="00C602B8">
              <w:rPr>
                <w:rFonts w:ascii="Times New Roman" w:eastAsia="Times New Roman" w:hAnsi="Times New Roman" w:cs="Times New Roman"/>
                <w:sz w:val="20"/>
                <w:szCs w:val="20"/>
              </w:rPr>
              <w:t>Jad</w:t>
            </w:r>
          </w:p>
        </w:tc>
        <w:tc>
          <w:tcPr>
            <w:tcW w:w="1336" w:type="dxa"/>
          </w:tcPr>
          <w:p w14:paraId="3F3087B0" w14:textId="77777777" w:rsidR="007C5AD6" w:rsidRPr="00C602B8" w:rsidRDefault="00C602B8" w:rsidP="23765456">
            <w:pPr>
              <w:pStyle w:val="NoSpacing"/>
              <w:rPr>
                <w:rFonts w:ascii="Times New Roman" w:eastAsia="Times New Roman" w:hAnsi="Times New Roman" w:cs="Times New Roman"/>
                <w:sz w:val="20"/>
                <w:szCs w:val="20"/>
              </w:rPr>
            </w:pPr>
            <w:r w:rsidRPr="00C602B8">
              <w:rPr>
                <w:rFonts w:ascii="Times New Roman" w:eastAsia="Times New Roman" w:hAnsi="Times New Roman" w:cs="Times New Roman"/>
                <w:sz w:val="20"/>
                <w:szCs w:val="20"/>
              </w:rPr>
              <w:t>Barakat</w:t>
            </w:r>
          </w:p>
        </w:tc>
        <w:tc>
          <w:tcPr>
            <w:tcW w:w="1336" w:type="dxa"/>
          </w:tcPr>
          <w:p w14:paraId="43D24048" w14:textId="77777777" w:rsidR="007C5AD6" w:rsidRPr="00C602B8" w:rsidRDefault="00C602B8" w:rsidP="23765456">
            <w:pPr>
              <w:pStyle w:val="NoSpacing"/>
              <w:rPr>
                <w:rFonts w:ascii="Times New Roman" w:eastAsia="Times New Roman" w:hAnsi="Times New Roman" w:cs="Times New Roman"/>
                <w:sz w:val="20"/>
                <w:szCs w:val="20"/>
              </w:rPr>
            </w:pPr>
            <w:r w:rsidRPr="00C602B8">
              <w:rPr>
                <w:rFonts w:ascii="Times New Roman" w:eastAsia="Times New Roman" w:hAnsi="Times New Roman" w:cs="Times New Roman"/>
                <w:sz w:val="20"/>
                <w:szCs w:val="20"/>
              </w:rPr>
              <w:t>jad.barakat@gmail.com</w:t>
            </w:r>
          </w:p>
        </w:tc>
      </w:tr>
      <w:tr w:rsidR="009E0CC2" w14:paraId="10FDE57A" w14:textId="77777777" w:rsidTr="007C5AD6">
        <w:tc>
          <w:tcPr>
            <w:tcW w:w="1335" w:type="dxa"/>
          </w:tcPr>
          <w:p w14:paraId="2DABA6AE" w14:textId="77777777" w:rsidR="007C5AD6" w:rsidRPr="009E0CC2" w:rsidRDefault="00036067"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nn12</w:t>
            </w:r>
          </w:p>
        </w:tc>
        <w:tc>
          <w:tcPr>
            <w:tcW w:w="1335" w:type="dxa"/>
          </w:tcPr>
          <w:p w14:paraId="2D263F66" w14:textId="77777777" w:rsidR="007C5AD6" w:rsidRPr="009E0CC2" w:rsidRDefault="00B87A0D"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78324536</w:t>
            </w:r>
          </w:p>
        </w:tc>
        <w:tc>
          <w:tcPr>
            <w:tcW w:w="1336" w:type="dxa"/>
          </w:tcPr>
          <w:p w14:paraId="2F5AEBE5" w14:textId="77777777" w:rsidR="007C5AD6" w:rsidRPr="009E0CC2" w:rsidRDefault="00DE79C7"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Zahle,Ksara</w:t>
            </w:r>
          </w:p>
        </w:tc>
        <w:tc>
          <w:tcPr>
            <w:tcW w:w="1336" w:type="dxa"/>
          </w:tcPr>
          <w:p w14:paraId="4E1880BD" w14:textId="77777777" w:rsidR="007C5AD6" w:rsidRPr="009E0CC2" w:rsidRDefault="00DE79C7"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F</w:t>
            </w:r>
          </w:p>
        </w:tc>
        <w:tc>
          <w:tcPr>
            <w:tcW w:w="1336" w:type="dxa"/>
          </w:tcPr>
          <w:p w14:paraId="1D0FB69E" w14:textId="77777777" w:rsidR="007C5AD6" w:rsidRPr="009E0CC2" w:rsidRDefault="00DE79C7"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Nour</w:t>
            </w:r>
          </w:p>
        </w:tc>
        <w:tc>
          <w:tcPr>
            <w:tcW w:w="1336" w:type="dxa"/>
          </w:tcPr>
          <w:p w14:paraId="7EDD8AB6" w14:textId="77777777" w:rsidR="007C5AD6" w:rsidRPr="009E0CC2" w:rsidRDefault="00DE79C7"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Najjar</w:t>
            </w:r>
          </w:p>
        </w:tc>
        <w:tc>
          <w:tcPr>
            <w:tcW w:w="1336" w:type="dxa"/>
          </w:tcPr>
          <w:p w14:paraId="141F549E" w14:textId="77777777" w:rsidR="007C5AD6" w:rsidRPr="009E0CC2" w:rsidRDefault="00DE79C7"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nour.najjar@gmail.com</w:t>
            </w:r>
          </w:p>
        </w:tc>
      </w:tr>
      <w:tr w:rsidR="009E0CC2" w14:paraId="14022697" w14:textId="77777777" w:rsidTr="007C5AD6">
        <w:tc>
          <w:tcPr>
            <w:tcW w:w="1335" w:type="dxa"/>
          </w:tcPr>
          <w:p w14:paraId="77593602" w14:textId="77777777" w:rsidR="007C5AD6" w:rsidRPr="009E0CC2" w:rsidRDefault="00E86A64"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rh17</w:t>
            </w:r>
          </w:p>
        </w:tc>
        <w:tc>
          <w:tcPr>
            <w:tcW w:w="1335" w:type="dxa"/>
          </w:tcPr>
          <w:p w14:paraId="3479EFE0" w14:textId="77777777" w:rsidR="007C5AD6" w:rsidRPr="009E0CC2" w:rsidRDefault="00E86A64"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03564992</w:t>
            </w:r>
          </w:p>
        </w:tc>
        <w:tc>
          <w:tcPr>
            <w:tcW w:w="1336" w:type="dxa"/>
          </w:tcPr>
          <w:p w14:paraId="44F435AC"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Saida,Taameer</w:t>
            </w:r>
          </w:p>
        </w:tc>
        <w:tc>
          <w:tcPr>
            <w:tcW w:w="1336" w:type="dxa"/>
          </w:tcPr>
          <w:p w14:paraId="67BBE465"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M</w:t>
            </w:r>
          </w:p>
        </w:tc>
        <w:tc>
          <w:tcPr>
            <w:tcW w:w="1336" w:type="dxa"/>
          </w:tcPr>
          <w:p w14:paraId="2E35D986"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Ramzi</w:t>
            </w:r>
          </w:p>
        </w:tc>
        <w:tc>
          <w:tcPr>
            <w:tcW w:w="1336" w:type="dxa"/>
          </w:tcPr>
          <w:p w14:paraId="62E6B38F"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Haddad</w:t>
            </w:r>
          </w:p>
        </w:tc>
        <w:tc>
          <w:tcPr>
            <w:tcW w:w="1336" w:type="dxa"/>
          </w:tcPr>
          <w:p w14:paraId="47835289"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ramzi.haddad@gmail.com</w:t>
            </w:r>
          </w:p>
        </w:tc>
      </w:tr>
      <w:tr w:rsidR="009E0CC2" w14:paraId="736616F8" w14:textId="77777777" w:rsidTr="007C5AD6">
        <w:tc>
          <w:tcPr>
            <w:tcW w:w="1335" w:type="dxa"/>
          </w:tcPr>
          <w:p w14:paraId="318F3A02"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rh18</w:t>
            </w:r>
          </w:p>
        </w:tc>
        <w:tc>
          <w:tcPr>
            <w:tcW w:w="1335" w:type="dxa"/>
          </w:tcPr>
          <w:p w14:paraId="5EB13FAF"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76172321</w:t>
            </w:r>
          </w:p>
        </w:tc>
        <w:tc>
          <w:tcPr>
            <w:tcW w:w="1336" w:type="dxa"/>
          </w:tcPr>
          <w:p w14:paraId="50E4F810"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Beirut,Raouche</w:t>
            </w:r>
          </w:p>
        </w:tc>
        <w:tc>
          <w:tcPr>
            <w:tcW w:w="1336" w:type="dxa"/>
          </w:tcPr>
          <w:p w14:paraId="7B0D4F55"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F</w:t>
            </w:r>
          </w:p>
        </w:tc>
        <w:tc>
          <w:tcPr>
            <w:tcW w:w="1336" w:type="dxa"/>
          </w:tcPr>
          <w:p w14:paraId="48A961B2"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Rima</w:t>
            </w:r>
          </w:p>
        </w:tc>
        <w:tc>
          <w:tcPr>
            <w:tcW w:w="1336" w:type="dxa"/>
          </w:tcPr>
          <w:p w14:paraId="2515C035" w14:textId="77777777" w:rsidR="007C5AD6" w:rsidRPr="009E0CC2" w:rsidRDefault="00291F8F"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Halabieh</w:t>
            </w:r>
          </w:p>
        </w:tc>
        <w:tc>
          <w:tcPr>
            <w:tcW w:w="1336" w:type="dxa"/>
          </w:tcPr>
          <w:p w14:paraId="4E7B833A" w14:textId="77777777" w:rsidR="007C5AD6" w:rsidRPr="009E0CC2" w:rsidRDefault="007B2065"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rima.halabieh@gmail.com</w:t>
            </w:r>
          </w:p>
        </w:tc>
      </w:tr>
      <w:tr w:rsidR="009E0CC2" w14:paraId="49E8A17A" w14:textId="77777777" w:rsidTr="007C5AD6">
        <w:tc>
          <w:tcPr>
            <w:tcW w:w="1335" w:type="dxa"/>
          </w:tcPr>
          <w:p w14:paraId="2E8C0C33" w14:textId="77777777" w:rsidR="007C5AD6" w:rsidRPr="009E0CC2" w:rsidRDefault="001761A4"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es02</w:t>
            </w:r>
          </w:p>
        </w:tc>
        <w:tc>
          <w:tcPr>
            <w:tcW w:w="1335" w:type="dxa"/>
          </w:tcPr>
          <w:p w14:paraId="4DBCCDC7" w14:textId="77777777" w:rsidR="007C5AD6" w:rsidRPr="009E0CC2" w:rsidRDefault="0065163B"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71342764</w:t>
            </w:r>
          </w:p>
        </w:tc>
        <w:tc>
          <w:tcPr>
            <w:tcW w:w="1336" w:type="dxa"/>
          </w:tcPr>
          <w:p w14:paraId="5F2F2F8C" w14:textId="77777777" w:rsidR="007C5AD6" w:rsidRPr="009E0CC2" w:rsidRDefault="004D2A9A" w:rsidP="23765456">
            <w:pPr>
              <w:pStyle w:val="NoSpacing"/>
              <w:rPr>
                <w:rFonts w:ascii="Times New Roman" w:eastAsia="Times New Roman" w:hAnsi="Times New Roman" w:cs="Times New Roman"/>
                <w:sz w:val="20"/>
                <w:szCs w:val="20"/>
              </w:rPr>
            </w:pPr>
            <w:r>
              <w:rPr>
                <w:rFonts w:ascii="Times New Roman" w:eastAsia="Times New Roman" w:hAnsi="Times New Roman" w:cs="Times New Roman"/>
                <w:sz w:val="20"/>
                <w:szCs w:val="20"/>
              </w:rPr>
              <w:t>Beirut,Verdun</w:t>
            </w:r>
          </w:p>
        </w:tc>
        <w:tc>
          <w:tcPr>
            <w:tcW w:w="1336" w:type="dxa"/>
          </w:tcPr>
          <w:p w14:paraId="303FE90C" w14:textId="77777777" w:rsidR="007C5AD6" w:rsidRPr="009E0CC2" w:rsidRDefault="0065163B"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M</w:t>
            </w:r>
          </w:p>
        </w:tc>
        <w:tc>
          <w:tcPr>
            <w:tcW w:w="1336" w:type="dxa"/>
          </w:tcPr>
          <w:p w14:paraId="1EDC4D60" w14:textId="77777777" w:rsidR="007C5AD6" w:rsidRPr="009E0CC2" w:rsidRDefault="001761A4"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Elie</w:t>
            </w:r>
          </w:p>
        </w:tc>
        <w:tc>
          <w:tcPr>
            <w:tcW w:w="1336" w:type="dxa"/>
          </w:tcPr>
          <w:p w14:paraId="04911174" w14:textId="77777777" w:rsidR="007C5AD6" w:rsidRPr="009E0CC2" w:rsidRDefault="001761A4"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Salameh</w:t>
            </w:r>
          </w:p>
        </w:tc>
        <w:tc>
          <w:tcPr>
            <w:tcW w:w="1336" w:type="dxa"/>
          </w:tcPr>
          <w:p w14:paraId="4C573DBF" w14:textId="77777777" w:rsidR="007C5AD6" w:rsidRPr="009E0CC2" w:rsidRDefault="0065163B"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elie.salameh@gmail.com</w:t>
            </w:r>
          </w:p>
        </w:tc>
      </w:tr>
      <w:tr w:rsidR="009E0CC2" w14:paraId="79C9DB32" w14:textId="77777777" w:rsidTr="007C5AD6">
        <w:tc>
          <w:tcPr>
            <w:tcW w:w="1335" w:type="dxa"/>
          </w:tcPr>
          <w:p w14:paraId="7C879E08" w14:textId="77777777" w:rsidR="007C5AD6" w:rsidRPr="009E0CC2" w:rsidRDefault="0065163B"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nm01</w:t>
            </w:r>
          </w:p>
        </w:tc>
        <w:tc>
          <w:tcPr>
            <w:tcW w:w="1335" w:type="dxa"/>
          </w:tcPr>
          <w:p w14:paraId="79C69B81" w14:textId="77777777" w:rsidR="007C5AD6" w:rsidRPr="009E0CC2" w:rsidRDefault="009E0CC2"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78876520</w:t>
            </w:r>
          </w:p>
        </w:tc>
        <w:tc>
          <w:tcPr>
            <w:tcW w:w="1336" w:type="dxa"/>
          </w:tcPr>
          <w:p w14:paraId="534894C8" w14:textId="77777777" w:rsidR="007C5AD6" w:rsidRPr="009E0CC2" w:rsidRDefault="009E0CC2"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Beirut,Hamra</w:t>
            </w:r>
          </w:p>
        </w:tc>
        <w:tc>
          <w:tcPr>
            <w:tcW w:w="1336" w:type="dxa"/>
          </w:tcPr>
          <w:p w14:paraId="22808C4F" w14:textId="77777777" w:rsidR="007C5AD6" w:rsidRPr="009E0CC2" w:rsidRDefault="009E0CC2"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F</w:t>
            </w:r>
          </w:p>
        </w:tc>
        <w:tc>
          <w:tcPr>
            <w:tcW w:w="1336" w:type="dxa"/>
          </w:tcPr>
          <w:p w14:paraId="38936966" w14:textId="77777777" w:rsidR="007C5AD6" w:rsidRPr="009E0CC2" w:rsidRDefault="0065163B"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Nadine</w:t>
            </w:r>
          </w:p>
        </w:tc>
        <w:tc>
          <w:tcPr>
            <w:tcW w:w="1336" w:type="dxa"/>
          </w:tcPr>
          <w:p w14:paraId="0A3F3876" w14:textId="77777777" w:rsidR="007C5AD6" w:rsidRPr="009E0CC2" w:rsidRDefault="0065163B"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Mabsout</w:t>
            </w:r>
          </w:p>
        </w:tc>
        <w:tc>
          <w:tcPr>
            <w:tcW w:w="1336" w:type="dxa"/>
          </w:tcPr>
          <w:p w14:paraId="3665C881" w14:textId="77777777" w:rsidR="007C5AD6" w:rsidRPr="009E0CC2" w:rsidRDefault="009E0CC2" w:rsidP="23765456">
            <w:pPr>
              <w:pStyle w:val="NoSpacing"/>
              <w:rPr>
                <w:rFonts w:ascii="Times New Roman" w:eastAsia="Times New Roman" w:hAnsi="Times New Roman" w:cs="Times New Roman"/>
                <w:sz w:val="20"/>
                <w:szCs w:val="20"/>
              </w:rPr>
            </w:pPr>
            <w:r w:rsidRPr="009E0CC2">
              <w:rPr>
                <w:rFonts w:ascii="Times New Roman" w:eastAsia="Times New Roman" w:hAnsi="Times New Roman" w:cs="Times New Roman"/>
                <w:sz w:val="20"/>
                <w:szCs w:val="20"/>
              </w:rPr>
              <w:t>nadine.mabsout@gmail.com</w:t>
            </w:r>
          </w:p>
        </w:tc>
      </w:tr>
    </w:tbl>
    <w:p w14:paraId="4FEB014D" w14:textId="77777777" w:rsidR="006C00D9" w:rsidRDefault="006C00D9" w:rsidP="23765456">
      <w:pPr>
        <w:pStyle w:val="NoSpacing"/>
        <w:rPr>
          <w:rFonts w:ascii="Times New Roman" w:eastAsia="Times New Roman" w:hAnsi="Times New Roman" w:cs="Times New Roman"/>
          <w:b/>
          <w:bCs/>
        </w:rPr>
      </w:pPr>
    </w:p>
    <w:p w14:paraId="059DD5CC" w14:textId="77777777" w:rsidR="00987E7D" w:rsidRDefault="00987E7D" w:rsidP="23765456">
      <w:pPr>
        <w:pStyle w:val="NoSpacing"/>
        <w:rPr>
          <w:rFonts w:ascii="Times New Roman" w:eastAsia="Times New Roman" w:hAnsi="Times New Roman" w:cs="Times New Roman"/>
          <w:sz w:val="28"/>
          <w:szCs w:val="28"/>
        </w:rPr>
      </w:pPr>
    </w:p>
    <w:p w14:paraId="131F9907" w14:textId="77777777" w:rsidR="00F979EB" w:rsidRPr="00F13E34" w:rsidRDefault="2EEA5825" w:rsidP="00F13E34">
      <w:pPr>
        <w:pStyle w:val="NoSpacing"/>
        <w:rPr>
          <w:rFonts w:ascii="Times New Roman" w:eastAsia="Times New Roman" w:hAnsi="Times New Roman" w:cs="Times New Roman"/>
          <w:b/>
          <w:bCs/>
        </w:rPr>
      </w:pPr>
      <w:r w:rsidRPr="23765456">
        <w:rPr>
          <w:rFonts w:ascii="Times New Roman" w:eastAsia="Times New Roman" w:hAnsi="Times New Roman" w:cs="Times New Roman"/>
          <w:b/>
          <w:bCs/>
        </w:rPr>
        <w:t>Staff</w:t>
      </w:r>
    </w:p>
    <w:tbl>
      <w:tblPr>
        <w:tblStyle w:val="TableGrid"/>
        <w:tblW w:w="0" w:type="auto"/>
        <w:tblLayout w:type="fixed"/>
        <w:tblLook w:val="04A0" w:firstRow="1" w:lastRow="0" w:firstColumn="1" w:lastColumn="0" w:noHBand="0" w:noVBand="1"/>
      </w:tblPr>
      <w:tblGrid>
        <w:gridCol w:w="473"/>
        <w:gridCol w:w="875"/>
        <w:gridCol w:w="859"/>
        <w:gridCol w:w="542"/>
        <w:gridCol w:w="843"/>
        <w:gridCol w:w="673"/>
        <w:gridCol w:w="599"/>
        <w:gridCol w:w="891"/>
        <w:gridCol w:w="711"/>
        <w:gridCol w:w="1539"/>
        <w:gridCol w:w="720"/>
        <w:gridCol w:w="625"/>
      </w:tblGrid>
      <w:tr w:rsidR="00A42AF8" w:rsidRPr="00006F9C" w14:paraId="45D61C8A" w14:textId="77777777" w:rsidTr="0045376C">
        <w:tc>
          <w:tcPr>
            <w:tcW w:w="473" w:type="dxa"/>
          </w:tcPr>
          <w:p w14:paraId="3E3E5193"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SSN</w:t>
            </w:r>
          </w:p>
        </w:tc>
        <w:tc>
          <w:tcPr>
            <w:tcW w:w="875" w:type="dxa"/>
          </w:tcPr>
          <w:p w14:paraId="77CC386F"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First_Name</w:t>
            </w:r>
          </w:p>
        </w:tc>
        <w:tc>
          <w:tcPr>
            <w:tcW w:w="859" w:type="dxa"/>
          </w:tcPr>
          <w:p w14:paraId="709DF7D4"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Last_Name</w:t>
            </w:r>
          </w:p>
        </w:tc>
        <w:tc>
          <w:tcPr>
            <w:tcW w:w="542" w:type="dxa"/>
          </w:tcPr>
          <w:p w14:paraId="77396371"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Dob</w:t>
            </w:r>
          </w:p>
        </w:tc>
        <w:tc>
          <w:tcPr>
            <w:tcW w:w="843" w:type="dxa"/>
          </w:tcPr>
          <w:p w14:paraId="6FA8E7C0"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BloodType</w:t>
            </w:r>
          </w:p>
        </w:tc>
        <w:tc>
          <w:tcPr>
            <w:tcW w:w="673" w:type="dxa"/>
          </w:tcPr>
          <w:p w14:paraId="3DCF9AC6"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Address</w:t>
            </w:r>
          </w:p>
        </w:tc>
        <w:tc>
          <w:tcPr>
            <w:tcW w:w="599" w:type="dxa"/>
          </w:tcPr>
          <w:p w14:paraId="607178AB"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Salary</w:t>
            </w:r>
          </w:p>
        </w:tc>
        <w:tc>
          <w:tcPr>
            <w:tcW w:w="891" w:type="dxa"/>
          </w:tcPr>
          <w:p w14:paraId="7C2F10AF"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Post</w:t>
            </w:r>
          </w:p>
        </w:tc>
        <w:tc>
          <w:tcPr>
            <w:tcW w:w="711" w:type="dxa"/>
          </w:tcPr>
          <w:p w14:paraId="349FFE3D"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Super_SSN</w:t>
            </w:r>
          </w:p>
        </w:tc>
        <w:tc>
          <w:tcPr>
            <w:tcW w:w="1539" w:type="dxa"/>
          </w:tcPr>
          <w:p w14:paraId="78E93CF4"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St_Email</w:t>
            </w:r>
          </w:p>
        </w:tc>
        <w:tc>
          <w:tcPr>
            <w:tcW w:w="720" w:type="dxa"/>
          </w:tcPr>
          <w:p w14:paraId="26D451D5"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BranchID</w:t>
            </w:r>
          </w:p>
        </w:tc>
        <w:tc>
          <w:tcPr>
            <w:tcW w:w="625" w:type="dxa"/>
          </w:tcPr>
          <w:p w14:paraId="3A540F27" w14:textId="77777777" w:rsidR="0044522C" w:rsidRPr="00097C37" w:rsidRDefault="0044522C" w:rsidP="23765456">
            <w:pPr>
              <w:pStyle w:val="NoSpacing"/>
              <w:rPr>
                <w:rFonts w:asciiTheme="majorBidi" w:eastAsia="Times New Roman" w:hAnsiTheme="majorBidi" w:cstheme="majorBidi"/>
                <w:b/>
                <w:bCs/>
                <w:sz w:val="16"/>
                <w:szCs w:val="16"/>
              </w:rPr>
            </w:pPr>
            <w:r w:rsidRPr="00097C37">
              <w:rPr>
                <w:rFonts w:asciiTheme="majorBidi" w:eastAsia="Times New Roman" w:hAnsiTheme="majorBidi" w:cstheme="majorBidi"/>
                <w:b/>
                <w:bCs/>
                <w:sz w:val="16"/>
                <w:szCs w:val="16"/>
              </w:rPr>
              <w:t>Hours</w:t>
            </w:r>
          </w:p>
        </w:tc>
      </w:tr>
      <w:tr w:rsidR="00A42AF8" w14:paraId="5E82C247" w14:textId="77777777" w:rsidTr="0045376C">
        <w:tc>
          <w:tcPr>
            <w:tcW w:w="473" w:type="dxa"/>
          </w:tcPr>
          <w:p w14:paraId="4211BE03"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123</w:t>
            </w:r>
          </w:p>
        </w:tc>
        <w:tc>
          <w:tcPr>
            <w:tcW w:w="875" w:type="dxa"/>
          </w:tcPr>
          <w:p w14:paraId="3DB357CD"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Jad</w:t>
            </w:r>
          </w:p>
        </w:tc>
        <w:tc>
          <w:tcPr>
            <w:tcW w:w="859" w:type="dxa"/>
          </w:tcPr>
          <w:p w14:paraId="243C1DBB"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Bader</w:t>
            </w:r>
          </w:p>
        </w:tc>
        <w:tc>
          <w:tcPr>
            <w:tcW w:w="542" w:type="dxa"/>
          </w:tcPr>
          <w:p w14:paraId="314D42A3" w14:textId="77777777" w:rsidR="0044522C" w:rsidRPr="00352F1E" w:rsidRDefault="00EF38D5"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199</w:t>
            </w:r>
            <w:r w:rsidR="00CB2125" w:rsidRPr="00352F1E">
              <w:rPr>
                <w:rFonts w:ascii="Times New Roman" w:eastAsia="Times New Roman" w:hAnsi="Times New Roman" w:cs="Times New Roman"/>
                <w:sz w:val="16"/>
                <w:szCs w:val="16"/>
              </w:rPr>
              <w:t>2</w:t>
            </w:r>
            <w:r w:rsidR="0044522C" w:rsidRPr="00352F1E">
              <w:rPr>
                <w:rFonts w:ascii="Times New Roman" w:eastAsia="Times New Roman" w:hAnsi="Times New Roman" w:cs="Times New Roman"/>
                <w:sz w:val="16"/>
                <w:szCs w:val="16"/>
              </w:rPr>
              <w:t>-10-10</w:t>
            </w:r>
          </w:p>
        </w:tc>
        <w:tc>
          <w:tcPr>
            <w:tcW w:w="843" w:type="dxa"/>
          </w:tcPr>
          <w:p w14:paraId="7C02276D"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B+</w:t>
            </w:r>
          </w:p>
        </w:tc>
        <w:tc>
          <w:tcPr>
            <w:tcW w:w="673" w:type="dxa"/>
          </w:tcPr>
          <w:p w14:paraId="79AF73FC"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Zahle</w:t>
            </w:r>
          </w:p>
        </w:tc>
        <w:tc>
          <w:tcPr>
            <w:tcW w:w="599" w:type="dxa"/>
          </w:tcPr>
          <w:p w14:paraId="5B018042"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3850</w:t>
            </w:r>
          </w:p>
        </w:tc>
        <w:tc>
          <w:tcPr>
            <w:tcW w:w="891" w:type="dxa"/>
          </w:tcPr>
          <w:p w14:paraId="63A24B9A"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Manager</w:t>
            </w:r>
          </w:p>
        </w:tc>
        <w:tc>
          <w:tcPr>
            <w:tcW w:w="711" w:type="dxa"/>
          </w:tcPr>
          <w:p w14:paraId="643B34CD"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Null</w:t>
            </w:r>
          </w:p>
        </w:tc>
        <w:tc>
          <w:tcPr>
            <w:tcW w:w="1539" w:type="dxa"/>
          </w:tcPr>
          <w:p w14:paraId="4E657EDA"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j</w:t>
            </w:r>
            <w:r w:rsidR="0045376C">
              <w:rPr>
                <w:rFonts w:ascii="Times New Roman" w:eastAsia="Times New Roman" w:hAnsi="Times New Roman" w:cs="Times New Roman"/>
                <w:sz w:val="16"/>
                <w:szCs w:val="16"/>
              </w:rPr>
              <w:t>b89</w:t>
            </w:r>
            <w:r w:rsidRPr="00352F1E">
              <w:rPr>
                <w:rFonts w:ascii="Times New Roman" w:eastAsia="Times New Roman" w:hAnsi="Times New Roman" w:cs="Times New Roman"/>
                <w:sz w:val="16"/>
                <w:szCs w:val="16"/>
              </w:rPr>
              <w:t>@gmail.co</w:t>
            </w:r>
            <w:r w:rsidR="00051F45">
              <w:rPr>
                <w:rFonts w:ascii="Times New Roman" w:eastAsia="Times New Roman" w:hAnsi="Times New Roman" w:cs="Times New Roman"/>
                <w:sz w:val="16"/>
                <w:szCs w:val="16"/>
              </w:rPr>
              <w:t>m</w:t>
            </w:r>
          </w:p>
        </w:tc>
        <w:tc>
          <w:tcPr>
            <w:tcW w:w="720" w:type="dxa"/>
          </w:tcPr>
          <w:p w14:paraId="26C05DFE" w14:textId="77777777" w:rsidR="0044522C" w:rsidRPr="00352F1E" w:rsidRDefault="002112C0"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101</w:t>
            </w:r>
          </w:p>
        </w:tc>
        <w:tc>
          <w:tcPr>
            <w:tcW w:w="625" w:type="dxa"/>
          </w:tcPr>
          <w:p w14:paraId="3CE2A939" w14:textId="77777777" w:rsidR="0044522C" w:rsidRPr="00352F1E" w:rsidRDefault="002112C0"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40</w:t>
            </w:r>
          </w:p>
        </w:tc>
      </w:tr>
      <w:tr w:rsidR="00A42AF8" w14:paraId="6956E697" w14:textId="77777777" w:rsidTr="0045376C">
        <w:tc>
          <w:tcPr>
            <w:tcW w:w="473" w:type="dxa"/>
          </w:tcPr>
          <w:p w14:paraId="5963FE13"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12</w:t>
            </w:r>
            <w:r w:rsidR="00F979EB" w:rsidRPr="00352F1E">
              <w:rPr>
                <w:rFonts w:ascii="Times New Roman" w:eastAsia="Times New Roman" w:hAnsi="Times New Roman" w:cs="Times New Roman"/>
                <w:sz w:val="16"/>
                <w:szCs w:val="16"/>
              </w:rPr>
              <w:t>4</w:t>
            </w:r>
          </w:p>
        </w:tc>
        <w:tc>
          <w:tcPr>
            <w:tcW w:w="875" w:type="dxa"/>
          </w:tcPr>
          <w:p w14:paraId="6C170866" w14:textId="77777777" w:rsidR="0044522C" w:rsidRPr="00352F1E" w:rsidRDefault="00EF38D5"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Dani</w:t>
            </w:r>
          </w:p>
        </w:tc>
        <w:tc>
          <w:tcPr>
            <w:tcW w:w="859" w:type="dxa"/>
          </w:tcPr>
          <w:p w14:paraId="4AAA27AA" w14:textId="77777777" w:rsidR="0044522C" w:rsidRPr="00352F1E" w:rsidRDefault="00EF38D5"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Kanaan</w:t>
            </w:r>
          </w:p>
        </w:tc>
        <w:tc>
          <w:tcPr>
            <w:tcW w:w="542" w:type="dxa"/>
          </w:tcPr>
          <w:p w14:paraId="7CC09346" w14:textId="77777777" w:rsidR="0044522C" w:rsidRPr="00352F1E" w:rsidRDefault="00EF38D5"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2000-</w:t>
            </w:r>
            <w:r w:rsidR="00CB2125" w:rsidRPr="00352F1E">
              <w:rPr>
                <w:rFonts w:ascii="Times New Roman" w:eastAsia="Times New Roman" w:hAnsi="Times New Roman" w:cs="Times New Roman"/>
                <w:sz w:val="16"/>
                <w:szCs w:val="16"/>
              </w:rPr>
              <w:t>02-28</w:t>
            </w:r>
          </w:p>
        </w:tc>
        <w:tc>
          <w:tcPr>
            <w:tcW w:w="843" w:type="dxa"/>
          </w:tcPr>
          <w:p w14:paraId="02DEE190" w14:textId="77777777" w:rsidR="0044522C" w:rsidRPr="00352F1E" w:rsidRDefault="00CB2125"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O-</w:t>
            </w:r>
          </w:p>
        </w:tc>
        <w:tc>
          <w:tcPr>
            <w:tcW w:w="673" w:type="dxa"/>
          </w:tcPr>
          <w:p w14:paraId="3B8011FA" w14:textId="77777777" w:rsidR="0044522C" w:rsidRPr="00352F1E" w:rsidRDefault="00CB2125"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Beirut</w:t>
            </w:r>
          </w:p>
        </w:tc>
        <w:tc>
          <w:tcPr>
            <w:tcW w:w="599" w:type="dxa"/>
          </w:tcPr>
          <w:p w14:paraId="3B3E744C" w14:textId="77777777" w:rsidR="0044522C" w:rsidRPr="00352F1E" w:rsidRDefault="00CB2125"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2500</w:t>
            </w:r>
          </w:p>
        </w:tc>
        <w:tc>
          <w:tcPr>
            <w:tcW w:w="891" w:type="dxa"/>
          </w:tcPr>
          <w:p w14:paraId="6600553C" w14:textId="77777777" w:rsidR="0044522C" w:rsidRPr="00352F1E" w:rsidRDefault="00CB2125"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Librarian</w:t>
            </w:r>
          </w:p>
        </w:tc>
        <w:tc>
          <w:tcPr>
            <w:tcW w:w="711" w:type="dxa"/>
          </w:tcPr>
          <w:p w14:paraId="35D2BF88" w14:textId="77777777" w:rsidR="0044522C" w:rsidRPr="00352F1E" w:rsidRDefault="00425DB0"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123</w:t>
            </w:r>
          </w:p>
        </w:tc>
        <w:tc>
          <w:tcPr>
            <w:tcW w:w="1539" w:type="dxa"/>
          </w:tcPr>
          <w:p w14:paraId="710A8AFC" w14:textId="77777777" w:rsidR="0044522C" w:rsidRPr="00352F1E" w:rsidRDefault="00425DB0"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d</w:t>
            </w:r>
            <w:r w:rsidR="0045376C">
              <w:rPr>
                <w:rFonts w:ascii="Times New Roman" w:eastAsia="Times New Roman" w:hAnsi="Times New Roman" w:cs="Times New Roman"/>
                <w:sz w:val="16"/>
                <w:szCs w:val="16"/>
              </w:rPr>
              <w:t>k176</w:t>
            </w:r>
            <w:r w:rsidRPr="00352F1E">
              <w:rPr>
                <w:rFonts w:ascii="Times New Roman" w:eastAsia="Times New Roman" w:hAnsi="Times New Roman" w:cs="Times New Roman"/>
                <w:sz w:val="16"/>
                <w:szCs w:val="16"/>
              </w:rPr>
              <w:t>@gmail.com</w:t>
            </w:r>
          </w:p>
        </w:tc>
        <w:tc>
          <w:tcPr>
            <w:tcW w:w="720" w:type="dxa"/>
          </w:tcPr>
          <w:p w14:paraId="3C82E9CC" w14:textId="77777777" w:rsidR="0044522C" w:rsidRPr="00352F1E" w:rsidRDefault="00853DBF"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101</w:t>
            </w:r>
          </w:p>
        </w:tc>
        <w:tc>
          <w:tcPr>
            <w:tcW w:w="625" w:type="dxa"/>
          </w:tcPr>
          <w:p w14:paraId="05500184" w14:textId="77777777" w:rsidR="0044522C" w:rsidRPr="00352F1E" w:rsidRDefault="006726AE"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50</w:t>
            </w:r>
          </w:p>
        </w:tc>
      </w:tr>
      <w:tr w:rsidR="00A42AF8" w14:paraId="342EE828" w14:textId="77777777" w:rsidTr="0045376C">
        <w:tc>
          <w:tcPr>
            <w:tcW w:w="473" w:type="dxa"/>
          </w:tcPr>
          <w:p w14:paraId="45D90D31"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12</w:t>
            </w:r>
            <w:r w:rsidR="00F979EB" w:rsidRPr="00352F1E">
              <w:rPr>
                <w:rFonts w:ascii="Times New Roman" w:eastAsia="Times New Roman" w:hAnsi="Times New Roman" w:cs="Times New Roman"/>
                <w:sz w:val="16"/>
                <w:szCs w:val="16"/>
              </w:rPr>
              <w:t>5</w:t>
            </w:r>
          </w:p>
        </w:tc>
        <w:tc>
          <w:tcPr>
            <w:tcW w:w="875" w:type="dxa"/>
          </w:tcPr>
          <w:p w14:paraId="32DBDE94" w14:textId="77777777" w:rsidR="0044522C" w:rsidRPr="00352F1E" w:rsidRDefault="006726AE"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Lama</w:t>
            </w:r>
          </w:p>
        </w:tc>
        <w:tc>
          <w:tcPr>
            <w:tcW w:w="859" w:type="dxa"/>
          </w:tcPr>
          <w:p w14:paraId="37F69C12" w14:textId="77777777" w:rsidR="0044522C" w:rsidRPr="00352F1E" w:rsidRDefault="006726AE"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Saab</w:t>
            </w:r>
          </w:p>
        </w:tc>
        <w:tc>
          <w:tcPr>
            <w:tcW w:w="542" w:type="dxa"/>
          </w:tcPr>
          <w:p w14:paraId="0ACE433F" w14:textId="77777777" w:rsidR="0044522C" w:rsidRPr="00352F1E" w:rsidRDefault="006726AE"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2001-01-22</w:t>
            </w:r>
          </w:p>
        </w:tc>
        <w:tc>
          <w:tcPr>
            <w:tcW w:w="843" w:type="dxa"/>
          </w:tcPr>
          <w:p w14:paraId="25F68029" w14:textId="77777777" w:rsidR="0044522C" w:rsidRPr="00352F1E" w:rsidRDefault="006726AE"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A-</w:t>
            </w:r>
          </w:p>
        </w:tc>
        <w:tc>
          <w:tcPr>
            <w:tcW w:w="673" w:type="dxa"/>
          </w:tcPr>
          <w:p w14:paraId="7C9F682D" w14:textId="77777777" w:rsidR="0044522C" w:rsidRPr="00352F1E" w:rsidRDefault="006726AE"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Beirut</w:t>
            </w:r>
          </w:p>
        </w:tc>
        <w:tc>
          <w:tcPr>
            <w:tcW w:w="599" w:type="dxa"/>
          </w:tcPr>
          <w:p w14:paraId="0A6C8AE6" w14:textId="77777777" w:rsidR="0044522C" w:rsidRPr="00352F1E" w:rsidRDefault="006726AE"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2300</w:t>
            </w:r>
          </w:p>
        </w:tc>
        <w:tc>
          <w:tcPr>
            <w:tcW w:w="891" w:type="dxa"/>
          </w:tcPr>
          <w:p w14:paraId="01195979" w14:textId="77777777" w:rsidR="0044522C" w:rsidRPr="00352F1E" w:rsidRDefault="006726AE"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Librarian</w:t>
            </w:r>
          </w:p>
        </w:tc>
        <w:tc>
          <w:tcPr>
            <w:tcW w:w="711" w:type="dxa"/>
          </w:tcPr>
          <w:p w14:paraId="448A281C" w14:textId="77777777" w:rsidR="0044522C" w:rsidRPr="00352F1E" w:rsidRDefault="00FA5461"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123</w:t>
            </w:r>
          </w:p>
        </w:tc>
        <w:tc>
          <w:tcPr>
            <w:tcW w:w="1539" w:type="dxa"/>
          </w:tcPr>
          <w:p w14:paraId="03319A03" w14:textId="77777777" w:rsidR="0044522C" w:rsidRPr="00352F1E" w:rsidRDefault="00FA5461"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l</w:t>
            </w:r>
            <w:r w:rsidR="0045376C">
              <w:rPr>
                <w:rFonts w:ascii="Times New Roman" w:eastAsia="Times New Roman" w:hAnsi="Times New Roman" w:cs="Times New Roman"/>
                <w:sz w:val="16"/>
                <w:szCs w:val="16"/>
              </w:rPr>
              <w:t>s</w:t>
            </w:r>
            <w:r w:rsidRPr="00352F1E">
              <w:rPr>
                <w:rFonts w:ascii="Times New Roman" w:eastAsia="Times New Roman" w:hAnsi="Times New Roman" w:cs="Times New Roman"/>
                <w:sz w:val="16"/>
                <w:szCs w:val="16"/>
              </w:rPr>
              <w:t>@gmail.com</w:t>
            </w:r>
          </w:p>
        </w:tc>
        <w:tc>
          <w:tcPr>
            <w:tcW w:w="720" w:type="dxa"/>
          </w:tcPr>
          <w:p w14:paraId="20EE09E2" w14:textId="77777777" w:rsidR="0044522C" w:rsidRPr="00352F1E" w:rsidRDefault="00FA5461"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101</w:t>
            </w:r>
          </w:p>
        </w:tc>
        <w:tc>
          <w:tcPr>
            <w:tcW w:w="625" w:type="dxa"/>
          </w:tcPr>
          <w:p w14:paraId="66FDDDB2" w14:textId="77777777" w:rsidR="0044522C" w:rsidRPr="00352F1E" w:rsidRDefault="005C7ABB"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50</w:t>
            </w:r>
          </w:p>
        </w:tc>
      </w:tr>
      <w:tr w:rsidR="00A42AF8" w14:paraId="12D4C04E" w14:textId="77777777" w:rsidTr="0045376C">
        <w:tc>
          <w:tcPr>
            <w:tcW w:w="473" w:type="dxa"/>
          </w:tcPr>
          <w:p w14:paraId="068D0EFE"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12</w:t>
            </w:r>
            <w:r w:rsidR="00F979EB" w:rsidRPr="00352F1E">
              <w:rPr>
                <w:rFonts w:ascii="Times New Roman" w:eastAsia="Times New Roman" w:hAnsi="Times New Roman" w:cs="Times New Roman"/>
                <w:sz w:val="16"/>
                <w:szCs w:val="16"/>
              </w:rPr>
              <w:t>6</w:t>
            </w:r>
          </w:p>
        </w:tc>
        <w:tc>
          <w:tcPr>
            <w:tcW w:w="875" w:type="dxa"/>
          </w:tcPr>
          <w:p w14:paraId="6C84CC2F" w14:textId="77777777" w:rsidR="0044522C" w:rsidRPr="00352F1E" w:rsidRDefault="00816116"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Mona</w:t>
            </w:r>
          </w:p>
        </w:tc>
        <w:tc>
          <w:tcPr>
            <w:tcW w:w="859" w:type="dxa"/>
          </w:tcPr>
          <w:p w14:paraId="3D9A23D5" w14:textId="77777777" w:rsidR="0044522C" w:rsidRPr="00352F1E" w:rsidRDefault="00816116"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Ramadan</w:t>
            </w:r>
          </w:p>
        </w:tc>
        <w:tc>
          <w:tcPr>
            <w:tcW w:w="542" w:type="dxa"/>
          </w:tcPr>
          <w:p w14:paraId="5D5D667D" w14:textId="77777777" w:rsidR="0044522C" w:rsidRPr="00352F1E" w:rsidRDefault="00816116"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1998-05-16</w:t>
            </w:r>
          </w:p>
        </w:tc>
        <w:tc>
          <w:tcPr>
            <w:tcW w:w="843" w:type="dxa"/>
          </w:tcPr>
          <w:p w14:paraId="6331A785" w14:textId="77777777" w:rsidR="0044522C" w:rsidRPr="00352F1E" w:rsidRDefault="00816116"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A+</w:t>
            </w:r>
          </w:p>
        </w:tc>
        <w:tc>
          <w:tcPr>
            <w:tcW w:w="673" w:type="dxa"/>
          </w:tcPr>
          <w:p w14:paraId="02F4788E" w14:textId="77777777" w:rsidR="0044522C" w:rsidRPr="00352F1E" w:rsidRDefault="00816116"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Saida</w:t>
            </w:r>
          </w:p>
        </w:tc>
        <w:tc>
          <w:tcPr>
            <w:tcW w:w="599" w:type="dxa"/>
          </w:tcPr>
          <w:p w14:paraId="77C18DE3" w14:textId="77777777" w:rsidR="0044522C" w:rsidRPr="00352F1E" w:rsidRDefault="00C07A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1000</w:t>
            </w:r>
          </w:p>
        </w:tc>
        <w:tc>
          <w:tcPr>
            <w:tcW w:w="891" w:type="dxa"/>
          </w:tcPr>
          <w:p w14:paraId="576D4769" w14:textId="77777777" w:rsidR="0044522C" w:rsidRPr="00352F1E" w:rsidRDefault="00C07A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Clerk</w:t>
            </w:r>
          </w:p>
        </w:tc>
        <w:tc>
          <w:tcPr>
            <w:tcW w:w="711" w:type="dxa"/>
          </w:tcPr>
          <w:p w14:paraId="165960FD" w14:textId="77777777" w:rsidR="0044522C" w:rsidRPr="00352F1E" w:rsidRDefault="00D22C22"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125</w:t>
            </w:r>
          </w:p>
        </w:tc>
        <w:tc>
          <w:tcPr>
            <w:tcW w:w="1539" w:type="dxa"/>
          </w:tcPr>
          <w:p w14:paraId="7DEA7537" w14:textId="77777777" w:rsidR="0044522C" w:rsidRPr="00352F1E" w:rsidRDefault="00D22C22"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mn</w:t>
            </w:r>
            <w:r w:rsidR="00051F45">
              <w:rPr>
                <w:rFonts w:ascii="Times New Roman" w:eastAsia="Times New Roman" w:hAnsi="Times New Roman" w:cs="Times New Roman"/>
                <w:sz w:val="16"/>
                <w:szCs w:val="16"/>
              </w:rPr>
              <w:t>56@gmail.com</w:t>
            </w:r>
          </w:p>
        </w:tc>
        <w:tc>
          <w:tcPr>
            <w:tcW w:w="720" w:type="dxa"/>
          </w:tcPr>
          <w:p w14:paraId="269FBEBC" w14:textId="77777777" w:rsidR="0044522C" w:rsidRPr="00352F1E" w:rsidRDefault="00D22C22"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10</w:t>
            </w:r>
            <w:r w:rsidR="00D117C0" w:rsidRPr="00352F1E">
              <w:rPr>
                <w:rFonts w:ascii="Times New Roman" w:eastAsia="Times New Roman" w:hAnsi="Times New Roman" w:cs="Times New Roman"/>
                <w:sz w:val="16"/>
                <w:szCs w:val="16"/>
              </w:rPr>
              <w:t>1</w:t>
            </w:r>
          </w:p>
        </w:tc>
        <w:tc>
          <w:tcPr>
            <w:tcW w:w="625" w:type="dxa"/>
          </w:tcPr>
          <w:p w14:paraId="59650099" w14:textId="77777777" w:rsidR="0044522C" w:rsidRPr="00352F1E" w:rsidRDefault="00D22C22"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60</w:t>
            </w:r>
          </w:p>
        </w:tc>
      </w:tr>
      <w:tr w:rsidR="00A42AF8" w14:paraId="0CFCD678" w14:textId="77777777" w:rsidTr="0045376C">
        <w:tc>
          <w:tcPr>
            <w:tcW w:w="473" w:type="dxa"/>
          </w:tcPr>
          <w:p w14:paraId="06E23832" w14:textId="77777777" w:rsidR="0044522C" w:rsidRPr="00352F1E" w:rsidRDefault="0044522C"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12</w:t>
            </w:r>
            <w:r w:rsidR="00F979EB" w:rsidRPr="00352F1E">
              <w:rPr>
                <w:rFonts w:ascii="Times New Roman" w:eastAsia="Times New Roman" w:hAnsi="Times New Roman" w:cs="Times New Roman"/>
                <w:sz w:val="16"/>
                <w:szCs w:val="16"/>
              </w:rPr>
              <w:t>7</w:t>
            </w:r>
          </w:p>
        </w:tc>
        <w:tc>
          <w:tcPr>
            <w:tcW w:w="875" w:type="dxa"/>
          </w:tcPr>
          <w:p w14:paraId="2F92910F" w14:textId="77777777" w:rsidR="0044522C" w:rsidRPr="00352F1E" w:rsidRDefault="00D22C22"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Marwan</w:t>
            </w:r>
          </w:p>
        </w:tc>
        <w:tc>
          <w:tcPr>
            <w:tcW w:w="859" w:type="dxa"/>
          </w:tcPr>
          <w:p w14:paraId="24D3BD73" w14:textId="77777777" w:rsidR="0044522C" w:rsidRPr="00352F1E" w:rsidRDefault="004A549E"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Kodeih</w:t>
            </w:r>
          </w:p>
        </w:tc>
        <w:tc>
          <w:tcPr>
            <w:tcW w:w="542" w:type="dxa"/>
          </w:tcPr>
          <w:p w14:paraId="6A17A5D0" w14:textId="77777777" w:rsidR="0044522C" w:rsidRPr="00352F1E" w:rsidRDefault="00F74D7A"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1987-</w:t>
            </w:r>
            <w:r w:rsidR="00D117C0" w:rsidRPr="00352F1E">
              <w:rPr>
                <w:rFonts w:ascii="Times New Roman" w:eastAsia="Times New Roman" w:hAnsi="Times New Roman" w:cs="Times New Roman"/>
                <w:sz w:val="16"/>
                <w:szCs w:val="16"/>
              </w:rPr>
              <w:t>07-07</w:t>
            </w:r>
          </w:p>
        </w:tc>
        <w:tc>
          <w:tcPr>
            <w:tcW w:w="843" w:type="dxa"/>
          </w:tcPr>
          <w:p w14:paraId="28410FE1" w14:textId="77777777" w:rsidR="0044522C" w:rsidRPr="00352F1E" w:rsidRDefault="00D117C0"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A-</w:t>
            </w:r>
          </w:p>
        </w:tc>
        <w:tc>
          <w:tcPr>
            <w:tcW w:w="673" w:type="dxa"/>
          </w:tcPr>
          <w:p w14:paraId="630AF31E" w14:textId="77777777" w:rsidR="0044522C" w:rsidRPr="00352F1E" w:rsidRDefault="00D117C0"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Jbeil</w:t>
            </w:r>
          </w:p>
        </w:tc>
        <w:tc>
          <w:tcPr>
            <w:tcW w:w="599" w:type="dxa"/>
          </w:tcPr>
          <w:p w14:paraId="361DB192" w14:textId="77777777" w:rsidR="0044522C" w:rsidRPr="00352F1E" w:rsidRDefault="00660012"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3000</w:t>
            </w:r>
          </w:p>
        </w:tc>
        <w:tc>
          <w:tcPr>
            <w:tcW w:w="891" w:type="dxa"/>
          </w:tcPr>
          <w:p w14:paraId="2C32088E" w14:textId="77777777" w:rsidR="0044522C" w:rsidRPr="00352F1E" w:rsidRDefault="00660012"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Librarian</w:t>
            </w:r>
          </w:p>
        </w:tc>
        <w:tc>
          <w:tcPr>
            <w:tcW w:w="711" w:type="dxa"/>
          </w:tcPr>
          <w:p w14:paraId="167EF340" w14:textId="77777777" w:rsidR="0044522C" w:rsidRPr="00352F1E" w:rsidRDefault="00660012"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Null</w:t>
            </w:r>
          </w:p>
        </w:tc>
        <w:tc>
          <w:tcPr>
            <w:tcW w:w="1539" w:type="dxa"/>
          </w:tcPr>
          <w:p w14:paraId="1F46928D" w14:textId="77777777" w:rsidR="0044522C" w:rsidRPr="00352F1E" w:rsidRDefault="00395C81"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m</w:t>
            </w:r>
            <w:r w:rsidR="00051F45">
              <w:rPr>
                <w:rFonts w:ascii="Times New Roman" w:eastAsia="Times New Roman" w:hAnsi="Times New Roman" w:cs="Times New Roman"/>
                <w:sz w:val="16"/>
                <w:szCs w:val="16"/>
              </w:rPr>
              <w:t>k56@gmail.com</w:t>
            </w:r>
          </w:p>
        </w:tc>
        <w:tc>
          <w:tcPr>
            <w:tcW w:w="720" w:type="dxa"/>
          </w:tcPr>
          <w:p w14:paraId="7170FCD1" w14:textId="77777777" w:rsidR="0044522C" w:rsidRPr="00352F1E" w:rsidRDefault="00395C81"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103</w:t>
            </w:r>
          </w:p>
        </w:tc>
        <w:tc>
          <w:tcPr>
            <w:tcW w:w="625" w:type="dxa"/>
          </w:tcPr>
          <w:p w14:paraId="169FD6B7" w14:textId="77777777" w:rsidR="0044522C" w:rsidRPr="00352F1E" w:rsidRDefault="00395C81" w:rsidP="23765456">
            <w:pPr>
              <w:pStyle w:val="NoSpacing"/>
              <w:rPr>
                <w:rFonts w:ascii="Times New Roman" w:eastAsia="Times New Roman" w:hAnsi="Times New Roman" w:cs="Times New Roman"/>
                <w:sz w:val="16"/>
                <w:szCs w:val="16"/>
              </w:rPr>
            </w:pPr>
            <w:r w:rsidRPr="00352F1E">
              <w:rPr>
                <w:rFonts w:ascii="Times New Roman" w:eastAsia="Times New Roman" w:hAnsi="Times New Roman" w:cs="Times New Roman"/>
                <w:sz w:val="16"/>
                <w:szCs w:val="16"/>
              </w:rPr>
              <w:t>40</w:t>
            </w:r>
          </w:p>
        </w:tc>
      </w:tr>
      <w:tr w:rsidR="00A42AF8" w14:paraId="66ADF980" w14:textId="77777777" w:rsidTr="0045376C">
        <w:tc>
          <w:tcPr>
            <w:tcW w:w="473" w:type="dxa"/>
          </w:tcPr>
          <w:p w14:paraId="5ABC5E9B" w14:textId="77777777" w:rsidR="0044522C" w:rsidRPr="00AD71C2" w:rsidRDefault="0044522C"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12</w:t>
            </w:r>
            <w:r w:rsidR="00F979EB" w:rsidRPr="00AD71C2">
              <w:rPr>
                <w:rFonts w:ascii="Times New Roman" w:eastAsia="Times New Roman" w:hAnsi="Times New Roman" w:cs="Times New Roman"/>
                <w:sz w:val="16"/>
                <w:szCs w:val="16"/>
              </w:rPr>
              <w:t>8</w:t>
            </w:r>
          </w:p>
        </w:tc>
        <w:tc>
          <w:tcPr>
            <w:tcW w:w="875" w:type="dxa"/>
          </w:tcPr>
          <w:p w14:paraId="0786562D" w14:textId="77777777" w:rsidR="0044522C" w:rsidRPr="00AD71C2" w:rsidRDefault="00352F1E"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Wael</w:t>
            </w:r>
          </w:p>
        </w:tc>
        <w:tc>
          <w:tcPr>
            <w:tcW w:w="859" w:type="dxa"/>
          </w:tcPr>
          <w:p w14:paraId="47A4A51C" w14:textId="77777777" w:rsidR="0044522C" w:rsidRPr="00AD71C2" w:rsidRDefault="00352F1E"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Fattouh</w:t>
            </w:r>
          </w:p>
        </w:tc>
        <w:tc>
          <w:tcPr>
            <w:tcW w:w="542" w:type="dxa"/>
          </w:tcPr>
          <w:p w14:paraId="125EF5D2" w14:textId="77777777" w:rsidR="0044522C" w:rsidRPr="00AD71C2" w:rsidRDefault="00352F1E"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1990-12-12</w:t>
            </w:r>
          </w:p>
        </w:tc>
        <w:tc>
          <w:tcPr>
            <w:tcW w:w="843" w:type="dxa"/>
          </w:tcPr>
          <w:p w14:paraId="60093A2D" w14:textId="77777777" w:rsidR="0044522C" w:rsidRPr="00AD71C2" w:rsidRDefault="00352F1E"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B+</w:t>
            </w:r>
          </w:p>
        </w:tc>
        <w:tc>
          <w:tcPr>
            <w:tcW w:w="673" w:type="dxa"/>
          </w:tcPr>
          <w:p w14:paraId="5D09B5B9" w14:textId="77777777" w:rsidR="0044522C" w:rsidRPr="00AD71C2" w:rsidRDefault="00CD684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Tyr</w:t>
            </w:r>
          </w:p>
        </w:tc>
        <w:tc>
          <w:tcPr>
            <w:tcW w:w="599" w:type="dxa"/>
          </w:tcPr>
          <w:p w14:paraId="588D7131" w14:textId="77777777" w:rsidR="0044522C" w:rsidRPr="00AD71C2" w:rsidRDefault="00CD684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2850</w:t>
            </w:r>
          </w:p>
        </w:tc>
        <w:tc>
          <w:tcPr>
            <w:tcW w:w="891" w:type="dxa"/>
          </w:tcPr>
          <w:p w14:paraId="453C4FB9" w14:textId="77777777" w:rsidR="0044522C" w:rsidRPr="00AD71C2" w:rsidRDefault="00CC0C35"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Librarian</w:t>
            </w:r>
          </w:p>
        </w:tc>
        <w:tc>
          <w:tcPr>
            <w:tcW w:w="711" w:type="dxa"/>
          </w:tcPr>
          <w:p w14:paraId="35CB4DC4" w14:textId="77777777" w:rsidR="0044522C" w:rsidRPr="00AD71C2" w:rsidRDefault="00D01B2C"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127</w:t>
            </w:r>
          </w:p>
        </w:tc>
        <w:tc>
          <w:tcPr>
            <w:tcW w:w="1539" w:type="dxa"/>
          </w:tcPr>
          <w:p w14:paraId="53731EB6" w14:textId="77777777" w:rsidR="0044522C" w:rsidRPr="00AD71C2" w:rsidRDefault="00D01B2C"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w</w:t>
            </w:r>
            <w:r w:rsidR="00051F45">
              <w:rPr>
                <w:rFonts w:ascii="Times New Roman" w:eastAsia="Times New Roman" w:hAnsi="Times New Roman" w:cs="Times New Roman"/>
                <w:sz w:val="16"/>
                <w:szCs w:val="16"/>
              </w:rPr>
              <w:t>f02</w:t>
            </w:r>
            <w:r w:rsidRPr="00AD71C2">
              <w:rPr>
                <w:rFonts w:ascii="Times New Roman" w:eastAsia="Times New Roman" w:hAnsi="Times New Roman" w:cs="Times New Roman"/>
                <w:sz w:val="16"/>
                <w:szCs w:val="16"/>
              </w:rPr>
              <w:t>@gmail.com</w:t>
            </w:r>
          </w:p>
        </w:tc>
        <w:tc>
          <w:tcPr>
            <w:tcW w:w="720" w:type="dxa"/>
          </w:tcPr>
          <w:p w14:paraId="026E030A" w14:textId="77777777" w:rsidR="0044522C" w:rsidRPr="00AD71C2" w:rsidRDefault="00D01B2C"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10</w:t>
            </w:r>
            <w:r w:rsidR="00E81C63" w:rsidRPr="00AD71C2">
              <w:rPr>
                <w:rFonts w:ascii="Times New Roman" w:eastAsia="Times New Roman" w:hAnsi="Times New Roman" w:cs="Times New Roman"/>
                <w:sz w:val="16"/>
                <w:szCs w:val="16"/>
              </w:rPr>
              <w:t>3</w:t>
            </w:r>
          </w:p>
        </w:tc>
        <w:tc>
          <w:tcPr>
            <w:tcW w:w="625" w:type="dxa"/>
          </w:tcPr>
          <w:p w14:paraId="51773EB8" w14:textId="77777777" w:rsidR="0044522C" w:rsidRPr="00AD71C2" w:rsidRDefault="00E81C63"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50</w:t>
            </w:r>
          </w:p>
        </w:tc>
      </w:tr>
      <w:tr w:rsidR="00A42AF8" w14:paraId="00D3AD59" w14:textId="77777777" w:rsidTr="0045376C">
        <w:tc>
          <w:tcPr>
            <w:tcW w:w="473" w:type="dxa"/>
          </w:tcPr>
          <w:p w14:paraId="3B49A07B" w14:textId="77777777" w:rsidR="0044522C" w:rsidRPr="00AD71C2" w:rsidRDefault="0044522C"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12</w:t>
            </w:r>
            <w:r w:rsidR="00F979EB" w:rsidRPr="00AD71C2">
              <w:rPr>
                <w:rFonts w:ascii="Times New Roman" w:eastAsia="Times New Roman" w:hAnsi="Times New Roman" w:cs="Times New Roman"/>
                <w:sz w:val="16"/>
                <w:szCs w:val="16"/>
              </w:rPr>
              <w:t>9</w:t>
            </w:r>
          </w:p>
        </w:tc>
        <w:tc>
          <w:tcPr>
            <w:tcW w:w="875" w:type="dxa"/>
          </w:tcPr>
          <w:p w14:paraId="129E67A0" w14:textId="77777777" w:rsidR="0044522C" w:rsidRPr="00AD71C2" w:rsidRDefault="00E81C63"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Adam</w:t>
            </w:r>
          </w:p>
        </w:tc>
        <w:tc>
          <w:tcPr>
            <w:tcW w:w="859" w:type="dxa"/>
          </w:tcPr>
          <w:p w14:paraId="61FA2FE7" w14:textId="77777777" w:rsidR="0044522C" w:rsidRPr="00AD71C2" w:rsidRDefault="00E81C63"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Serhan</w:t>
            </w:r>
          </w:p>
        </w:tc>
        <w:tc>
          <w:tcPr>
            <w:tcW w:w="542" w:type="dxa"/>
          </w:tcPr>
          <w:p w14:paraId="560C9565" w14:textId="77777777" w:rsidR="0044522C" w:rsidRPr="00AD71C2" w:rsidRDefault="00E81C63"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2000-11-25</w:t>
            </w:r>
          </w:p>
        </w:tc>
        <w:tc>
          <w:tcPr>
            <w:tcW w:w="843" w:type="dxa"/>
          </w:tcPr>
          <w:p w14:paraId="3BCC33C9" w14:textId="77777777" w:rsidR="0044522C" w:rsidRPr="00AD71C2" w:rsidRDefault="00E81C63"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B-</w:t>
            </w:r>
          </w:p>
        </w:tc>
        <w:tc>
          <w:tcPr>
            <w:tcW w:w="673" w:type="dxa"/>
          </w:tcPr>
          <w:p w14:paraId="23EB75AC" w14:textId="77777777" w:rsidR="0044522C" w:rsidRPr="00AD71C2" w:rsidRDefault="00E81C63"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Saida</w:t>
            </w:r>
          </w:p>
        </w:tc>
        <w:tc>
          <w:tcPr>
            <w:tcW w:w="599" w:type="dxa"/>
          </w:tcPr>
          <w:p w14:paraId="1B0DFE2F"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2500</w:t>
            </w:r>
          </w:p>
        </w:tc>
        <w:tc>
          <w:tcPr>
            <w:tcW w:w="891" w:type="dxa"/>
          </w:tcPr>
          <w:p w14:paraId="02DD1B7B"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Librarian</w:t>
            </w:r>
          </w:p>
        </w:tc>
        <w:tc>
          <w:tcPr>
            <w:tcW w:w="711" w:type="dxa"/>
          </w:tcPr>
          <w:p w14:paraId="7773FF51"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127</w:t>
            </w:r>
          </w:p>
        </w:tc>
        <w:tc>
          <w:tcPr>
            <w:tcW w:w="1539" w:type="dxa"/>
          </w:tcPr>
          <w:p w14:paraId="3816CB20"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a</w:t>
            </w:r>
            <w:r w:rsidR="00051F45">
              <w:rPr>
                <w:rFonts w:ascii="Times New Roman" w:eastAsia="Times New Roman" w:hAnsi="Times New Roman" w:cs="Times New Roman"/>
                <w:sz w:val="16"/>
                <w:szCs w:val="16"/>
              </w:rPr>
              <w:t>s</w:t>
            </w:r>
            <w:r w:rsidR="0045376C">
              <w:rPr>
                <w:rFonts w:ascii="Times New Roman" w:eastAsia="Times New Roman" w:hAnsi="Times New Roman" w:cs="Times New Roman"/>
                <w:sz w:val="16"/>
                <w:szCs w:val="16"/>
              </w:rPr>
              <w:t>67</w:t>
            </w:r>
            <w:r w:rsidRPr="00AD71C2">
              <w:rPr>
                <w:rFonts w:ascii="Times New Roman" w:eastAsia="Times New Roman" w:hAnsi="Times New Roman" w:cs="Times New Roman"/>
                <w:sz w:val="16"/>
                <w:szCs w:val="16"/>
              </w:rPr>
              <w:t>@gmail.com</w:t>
            </w:r>
          </w:p>
        </w:tc>
        <w:tc>
          <w:tcPr>
            <w:tcW w:w="720" w:type="dxa"/>
          </w:tcPr>
          <w:p w14:paraId="5D7B6F67"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105</w:t>
            </w:r>
          </w:p>
        </w:tc>
        <w:tc>
          <w:tcPr>
            <w:tcW w:w="625" w:type="dxa"/>
          </w:tcPr>
          <w:p w14:paraId="636DA805"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50</w:t>
            </w:r>
          </w:p>
        </w:tc>
      </w:tr>
      <w:tr w:rsidR="00A42AF8" w14:paraId="4567A264" w14:textId="77777777" w:rsidTr="0045376C">
        <w:tc>
          <w:tcPr>
            <w:tcW w:w="473" w:type="dxa"/>
          </w:tcPr>
          <w:p w14:paraId="53ADE787" w14:textId="77777777" w:rsidR="0044522C" w:rsidRPr="00AD71C2" w:rsidRDefault="0044522C"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w:t>
            </w:r>
            <w:r w:rsidR="00F979EB" w:rsidRPr="00AD71C2">
              <w:rPr>
                <w:rFonts w:ascii="Times New Roman" w:eastAsia="Times New Roman" w:hAnsi="Times New Roman" w:cs="Times New Roman"/>
                <w:sz w:val="16"/>
                <w:szCs w:val="16"/>
              </w:rPr>
              <w:t>30</w:t>
            </w:r>
          </w:p>
        </w:tc>
        <w:tc>
          <w:tcPr>
            <w:tcW w:w="875" w:type="dxa"/>
          </w:tcPr>
          <w:p w14:paraId="519808B9"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Noura</w:t>
            </w:r>
          </w:p>
        </w:tc>
        <w:tc>
          <w:tcPr>
            <w:tcW w:w="859" w:type="dxa"/>
          </w:tcPr>
          <w:p w14:paraId="50938EFA"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Succar</w:t>
            </w:r>
          </w:p>
        </w:tc>
        <w:tc>
          <w:tcPr>
            <w:tcW w:w="542" w:type="dxa"/>
          </w:tcPr>
          <w:p w14:paraId="47E0EAA1"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1997-04-04</w:t>
            </w:r>
          </w:p>
        </w:tc>
        <w:tc>
          <w:tcPr>
            <w:tcW w:w="843" w:type="dxa"/>
          </w:tcPr>
          <w:p w14:paraId="1A960C37"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AB+</w:t>
            </w:r>
          </w:p>
        </w:tc>
        <w:tc>
          <w:tcPr>
            <w:tcW w:w="673" w:type="dxa"/>
          </w:tcPr>
          <w:p w14:paraId="095F58C6"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Beirut</w:t>
            </w:r>
          </w:p>
        </w:tc>
        <w:tc>
          <w:tcPr>
            <w:tcW w:w="599" w:type="dxa"/>
          </w:tcPr>
          <w:p w14:paraId="29DD5FA6"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2000</w:t>
            </w:r>
          </w:p>
        </w:tc>
        <w:tc>
          <w:tcPr>
            <w:tcW w:w="891" w:type="dxa"/>
          </w:tcPr>
          <w:p w14:paraId="2CAB343B"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Clerk</w:t>
            </w:r>
          </w:p>
        </w:tc>
        <w:tc>
          <w:tcPr>
            <w:tcW w:w="711" w:type="dxa"/>
          </w:tcPr>
          <w:p w14:paraId="3EFF7581"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127</w:t>
            </w:r>
          </w:p>
        </w:tc>
        <w:tc>
          <w:tcPr>
            <w:tcW w:w="1539" w:type="dxa"/>
          </w:tcPr>
          <w:p w14:paraId="694BA6EF"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n</w:t>
            </w:r>
            <w:r w:rsidR="0045376C">
              <w:rPr>
                <w:rFonts w:ascii="Times New Roman" w:eastAsia="Times New Roman" w:hAnsi="Times New Roman" w:cs="Times New Roman"/>
                <w:sz w:val="16"/>
                <w:szCs w:val="16"/>
              </w:rPr>
              <w:t>s09</w:t>
            </w:r>
            <w:r w:rsidRPr="00AD71C2">
              <w:rPr>
                <w:rFonts w:ascii="Times New Roman" w:eastAsia="Times New Roman" w:hAnsi="Times New Roman" w:cs="Times New Roman"/>
                <w:sz w:val="16"/>
                <w:szCs w:val="16"/>
              </w:rPr>
              <w:t>@gmail.com</w:t>
            </w:r>
          </w:p>
        </w:tc>
        <w:tc>
          <w:tcPr>
            <w:tcW w:w="720" w:type="dxa"/>
          </w:tcPr>
          <w:p w14:paraId="16500D32"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105</w:t>
            </w:r>
          </w:p>
        </w:tc>
        <w:tc>
          <w:tcPr>
            <w:tcW w:w="625" w:type="dxa"/>
          </w:tcPr>
          <w:p w14:paraId="1816FFFF" w14:textId="77777777" w:rsidR="0044522C" w:rsidRPr="00AD71C2" w:rsidRDefault="00AD71C2"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50</w:t>
            </w:r>
          </w:p>
        </w:tc>
      </w:tr>
      <w:tr w:rsidR="00A42AF8" w14:paraId="0036A620" w14:textId="77777777" w:rsidTr="0045376C">
        <w:tc>
          <w:tcPr>
            <w:tcW w:w="473" w:type="dxa"/>
          </w:tcPr>
          <w:p w14:paraId="33CDBE7B" w14:textId="77777777" w:rsidR="0044522C" w:rsidRPr="00AD71C2" w:rsidRDefault="0044522C"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w:t>
            </w:r>
            <w:r w:rsidR="00F979EB" w:rsidRPr="00AD71C2">
              <w:rPr>
                <w:rFonts w:ascii="Times New Roman" w:eastAsia="Times New Roman" w:hAnsi="Times New Roman" w:cs="Times New Roman"/>
                <w:sz w:val="16"/>
                <w:szCs w:val="16"/>
              </w:rPr>
              <w:t>31</w:t>
            </w:r>
          </w:p>
        </w:tc>
        <w:tc>
          <w:tcPr>
            <w:tcW w:w="875" w:type="dxa"/>
          </w:tcPr>
          <w:p w14:paraId="77113A97" w14:textId="77777777" w:rsidR="0044522C" w:rsidRPr="00AD71C2" w:rsidRDefault="00D96ACD"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Reem</w:t>
            </w:r>
          </w:p>
        </w:tc>
        <w:tc>
          <w:tcPr>
            <w:tcW w:w="859" w:type="dxa"/>
          </w:tcPr>
          <w:p w14:paraId="6B019EC0" w14:textId="77777777" w:rsidR="0044522C" w:rsidRPr="00AD71C2" w:rsidRDefault="00EA3299"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Karam</w:t>
            </w:r>
          </w:p>
        </w:tc>
        <w:tc>
          <w:tcPr>
            <w:tcW w:w="542" w:type="dxa"/>
          </w:tcPr>
          <w:p w14:paraId="38341B2B" w14:textId="77777777" w:rsidR="0044522C" w:rsidRPr="00AD71C2" w:rsidRDefault="00EA3299"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2000-09-09</w:t>
            </w:r>
          </w:p>
        </w:tc>
        <w:tc>
          <w:tcPr>
            <w:tcW w:w="843" w:type="dxa"/>
          </w:tcPr>
          <w:p w14:paraId="42031E5B" w14:textId="77777777" w:rsidR="0044522C" w:rsidRPr="00AD71C2" w:rsidRDefault="00EA3299"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AB-</w:t>
            </w:r>
          </w:p>
        </w:tc>
        <w:tc>
          <w:tcPr>
            <w:tcW w:w="673" w:type="dxa"/>
          </w:tcPr>
          <w:p w14:paraId="0CB06BD1" w14:textId="77777777" w:rsidR="0044522C" w:rsidRPr="00AD71C2" w:rsidRDefault="00097C37"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Baalback</w:t>
            </w:r>
          </w:p>
        </w:tc>
        <w:tc>
          <w:tcPr>
            <w:tcW w:w="599" w:type="dxa"/>
          </w:tcPr>
          <w:p w14:paraId="6724F3D6" w14:textId="77777777" w:rsidR="0044522C" w:rsidRPr="00AD71C2" w:rsidRDefault="00EA3299"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1850</w:t>
            </w:r>
          </w:p>
        </w:tc>
        <w:tc>
          <w:tcPr>
            <w:tcW w:w="891" w:type="dxa"/>
          </w:tcPr>
          <w:p w14:paraId="0FAB3A74" w14:textId="77777777" w:rsidR="0044522C" w:rsidRPr="00AD71C2" w:rsidRDefault="00EA3299"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Librarian</w:t>
            </w:r>
          </w:p>
        </w:tc>
        <w:tc>
          <w:tcPr>
            <w:tcW w:w="711" w:type="dxa"/>
          </w:tcPr>
          <w:p w14:paraId="36EE2239" w14:textId="77777777" w:rsidR="0044522C" w:rsidRPr="00AD71C2" w:rsidRDefault="00EA3299"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127</w:t>
            </w:r>
          </w:p>
        </w:tc>
        <w:tc>
          <w:tcPr>
            <w:tcW w:w="1539" w:type="dxa"/>
          </w:tcPr>
          <w:p w14:paraId="68A3B361" w14:textId="77777777" w:rsidR="0044522C" w:rsidRPr="00AD71C2" w:rsidRDefault="00EA3299"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r</w:t>
            </w:r>
            <w:r w:rsidR="0045376C">
              <w:rPr>
                <w:rFonts w:ascii="Times New Roman" w:eastAsia="Times New Roman" w:hAnsi="Times New Roman" w:cs="Times New Roman"/>
                <w:sz w:val="16"/>
                <w:szCs w:val="16"/>
              </w:rPr>
              <w:t>m</w:t>
            </w:r>
            <w:r>
              <w:rPr>
                <w:rFonts w:ascii="Times New Roman" w:eastAsia="Times New Roman" w:hAnsi="Times New Roman" w:cs="Times New Roman"/>
                <w:sz w:val="16"/>
                <w:szCs w:val="16"/>
              </w:rPr>
              <w:t>12@gmail.com</w:t>
            </w:r>
          </w:p>
        </w:tc>
        <w:tc>
          <w:tcPr>
            <w:tcW w:w="720" w:type="dxa"/>
          </w:tcPr>
          <w:p w14:paraId="6B2585CC" w14:textId="77777777" w:rsidR="0044522C" w:rsidRPr="00AD71C2" w:rsidRDefault="00EA3299"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625" w:type="dxa"/>
          </w:tcPr>
          <w:p w14:paraId="198AE317" w14:textId="77777777" w:rsidR="0044522C" w:rsidRPr="00AD71C2" w:rsidRDefault="00EA3299"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r>
      <w:tr w:rsidR="00A42AF8" w14:paraId="223CCDBF" w14:textId="77777777" w:rsidTr="0045376C">
        <w:tc>
          <w:tcPr>
            <w:tcW w:w="473" w:type="dxa"/>
          </w:tcPr>
          <w:p w14:paraId="4B8FD904" w14:textId="77777777" w:rsidR="0044522C" w:rsidRPr="00AD71C2" w:rsidRDefault="0044522C" w:rsidP="23765456">
            <w:pPr>
              <w:pStyle w:val="NoSpacing"/>
              <w:rPr>
                <w:rFonts w:ascii="Times New Roman" w:eastAsia="Times New Roman" w:hAnsi="Times New Roman" w:cs="Times New Roman"/>
                <w:sz w:val="16"/>
                <w:szCs w:val="16"/>
              </w:rPr>
            </w:pPr>
            <w:r w:rsidRPr="00AD71C2">
              <w:rPr>
                <w:rFonts w:ascii="Times New Roman" w:eastAsia="Times New Roman" w:hAnsi="Times New Roman" w:cs="Times New Roman"/>
                <w:sz w:val="16"/>
                <w:szCs w:val="16"/>
              </w:rPr>
              <w:t>1</w:t>
            </w:r>
            <w:r w:rsidR="00EF38D5" w:rsidRPr="00AD71C2">
              <w:rPr>
                <w:rFonts w:ascii="Times New Roman" w:eastAsia="Times New Roman" w:hAnsi="Times New Roman" w:cs="Times New Roman"/>
                <w:sz w:val="16"/>
                <w:szCs w:val="16"/>
              </w:rPr>
              <w:t>32</w:t>
            </w:r>
          </w:p>
        </w:tc>
        <w:tc>
          <w:tcPr>
            <w:tcW w:w="875" w:type="dxa"/>
          </w:tcPr>
          <w:p w14:paraId="68853B8E" w14:textId="77777777" w:rsidR="0044522C" w:rsidRPr="00AD71C2" w:rsidRDefault="009E5020"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Randa</w:t>
            </w:r>
          </w:p>
        </w:tc>
        <w:tc>
          <w:tcPr>
            <w:tcW w:w="859" w:type="dxa"/>
          </w:tcPr>
          <w:p w14:paraId="5A4A9B4A" w14:textId="77777777" w:rsidR="0044522C" w:rsidRPr="00AD71C2" w:rsidRDefault="0026272A"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Takouch</w:t>
            </w:r>
          </w:p>
        </w:tc>
        <w:tc>
          <w:tcPr>
            <w:tcW w:w="542" w:type="dxa"/>
          </w:tcPr>
          <w:p w14:paraId="7B344484" w14:textId="77777777" w:rsidR="0044522C" w:rsidRPr="00AD71C2" w:rsidRDefault="0026272A"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1998-10-20</w:t>
            </w:r>
          </w:p>
        </w:tc>
        <w:tc>
          <w:tcPr>
            <w:tcW w:w="843" w:type="dxa"/>
          </w:tcPr>
          <w:p w14:paraId="1F35659B" w14:textId="77777777" w:rsidR="0044522C" w:rsidRPr="00AD71C2" w:rsidRDefault="00B95DD2"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O+</w:t>
            </w:r>
          </w:p>
        </w:tc>
        <w:tc>
          <w:tcPr>
            <w:tcW w:w="673" w:type="dxa"/>
          </w:tcPr>
          <w:p w14:paraId="5E87A347" w14:textId="77777777" w:rsidR="0044522C" w:rsidRPr="00AD71C2" w:rsidRDefault="00B95DD2"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Beirut</w:t>
            </w:r>
          </w:p>
        </w:tc>
        <w:tc>
          <w:tcPr>
            <w:tcW w:w="599" w:type="dxa"/>
          </w:tcPr>
          <w:p w14:paraId="148FCEEF" w14:textId="77777777" w:rsidR="0044522C" w:rsidRPr="00AD71C2" w:rsidRDefault="00B95DD2"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1850</w:t>
            </w:r>
          </w:p>
        </w:tc>
        <w:tc>
          <w:tcPr>
            <w:tcW w:w="891" w:type="dxa"/>
          </w:tcPr>
          <w:p w14:paraId="6C026F21" w14:textId="77777777" w:rsidR="0044522C" w:rsidRPr="00AD71C2" w:rsidRDefault="00B95DD2"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Librarian</w:t>
            </w:r>
          </w:p>
        </w:tc>
        <w:tc>
          <w:tcPr>
            <w:tcW w:w="711" w:type="dxa"/>
          </w:tcPr>
          <w:p w14:paraId="346E29B1" w14:textId="77777777" w:rsidR="0044522C" w:rsidRPr="00AD71C2" w:rsidRDefault="00B95DD2"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127</w:t>
            </w:r>
          </w:p>
        </w:tc>
        <w:tc>
          <w:tcPr>
            <w:tcW w:w="1539" w:type="dxa"/>
          </w:tcPr>
          <w:p w14:paraId="014249F0" w14:textId="77777777" w:rsidR="0044522C" w:rsidRPr="00AD71C2" w:rsidRDefault="0045376C"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rt</w:t>
            </w:r>
            <w:r w:rsidR="00B95DD2">
              <w:rPr>
                <w:rFonts w:ascii="Times New Roman" w:eastAsia="Times New Roman" w:hAnsi="Times New Roman" w:cs="Times New Roman"/>
                <w:sz w:val="16"/>
                <w:szCs w:val="16"/>
              </w:rPr>
              <w:t>65@</w:t>
            </w:r>
            <w:r w:rsidR="002D4AFF">
              <w:rPr>
                <w:rFonts w:ascii="Times New Roman" w:eastAsia="Times New Roman" w:hAnsi="Times New Roman" w:cs="Times New Roman"/>
                <w:sz w:val="16"/>
                <w:szCs w:val="16"/>
              </w:rPr>
              <w:t>gmail.com</w:t>
            </w:r>
          </w:p>
        </w:tc>
        <w:tc>
          <w:tcPr>
            <w:tcW w:w="720" w:type="dxa"/>
          </w:tcPr>
          <w:p w14:paraId="671B3F79" w14:textId="77777777" w:rsidR="0044522C" w:rsidRPr="00AD71C2" w:rsidRDefault="002D4AFF"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625" w:type="dxa"/>
          </w:tcPr>
          <w:p w14:paraId="1B5EE325" w14:textId="77777777" w:rsidR="0044522C" w:rsidRPr="00AD71C2" w:rsidRDefault="002D4AFF" w:rsidP="23765456">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r>
    </w:tbl>
    <w:p w14:paraId="11ADE0EC" w14:textId="77777777" w:rsidR="003B75B8" w:rsidRDefault="003B75B8" w:rsidP="23765456">
      <w:pPr>
        <w:pStyle w:val="NoSpacing"/>
        <w:rPr>
          <w:rFonts w:ascii="Times New Roman" w:eastAsia="Times New Roman" w:hAnsi="Times New Roman" w:cs="Times New Roman"/>
          <w:sz w:val="28"/>
          <w:szCs w:val="28"/>
        </w:rPr>
      </w:pPr>
    </w:p>
    <w:p w14:paraId="569A6A9E" w14:textId="77777777" w:rsidR="00987E7D" w:rsidRDefault="00987E7D" w:rsidP="23765456">
      <w:pPr>
        <w:pStyle w:val="NoSpacing"/>
        <w:rPr>
          <w:rFonts w:ascii="Times New Roman" w:eastAsia="Times New Roman" w:hAnsi="Times New Roman" w:cs="Times New Roman"/>
          <w:sz w:val="28"/>
          <w:szCs w:val="28"/>
        </w:rPr>
      </w:pPr>
    </w:p>
    <w:p w14:paraId="7CF901AB" w14:textId="77777777" w:rsidR="00987E7D" w:rsidRDefault="00987E7D" w:rsidP="23765456">
      <w:pPr>
        <w:pStyle w:val="NoSpacing"/>
        <w:rPr>
          <w:rFonts w:ascii="Times New Roman" w:eastAsia="Times New Roman" w:hAnsi="Times New Roman" w:cs="Times New Roman"/>
          <w:sz w:val="28"/>
          <w:szCs w:val="28"/>
        </w:rPr>
      </w:pPr>
    </w:p>
    <w:p w14:paraId="77C1E7E4" w14:textId="77777777" w:rsidR="00E004AB" w:rsidRDefault="00244D1A" w:rsidP="00E004AB">
      <w:pPr>
        <w:pStyle w:val="NoSpacing"/>
        <w:rPr>
          <w:rFonts w:ascii="Times New Roman" w:eastAsia="Times New Roman" w:hAnsi="Times New Roman" w:cs="Times New Roman"/>
          <w:b/>
          <w:bCs/>
        </w:rPr>
      </w:pPr>
      <w:r w:rsidRPr="00244D1A">
        <w:rPr>
          <w:rFonts w:ascii="Times New Roman" w:eastAsia="Times New Roman" w:hAnsi="Times New Roman" w:cs="Times New Roman"/>
          <w:b/>
          <w:bCs/>
        </w:rPr>
        <w:t>Dependents</w:t>
      </w:r>
    </w:p>
    <w:tbl>
      <w:tblPr>
        <w:tblStyle w:val="TableGrid"/>
        <w:tblW w:w="0" w:type="auto"/>
        <w:tblLook w:val="04A0" w:firstRow="1" w:lastRow="0" w:firstColumn="1" w:lastColumn="0" w:noHBand="0" w:noVBand="1"/>
      </w:tblPr>
      <w:tblGrid>
        <w:gridCol w:w="2337"/>
        <w:gridCol w:w="2337"/>
        <w:gridCol w:w="2338"/>
        <w:gridCol w:w="2338"/>
      </w:tblGrid>
      <w:tr w:rsidR="00E004AB" w14:paraId="1B14EE2E" w14:textId="77777777" w:rsidTr="00E004AB">
        <w:tc>
          <w:tcPr>
            <w:tcW w:w="2337" w:type="dxa"/>
          </w:tcPr>
          <w:p w14:paraId="64EA0FE2" w14:textId="77777777" w:rsidR="00E004AB" w:rsidRDefault="00E004AB" w:rsidP="00E004AB">
            <w:pPr>
              <w:pStyle w:val="NoSpacing"/>
              <w:rPr>
                <w:rFonts w:ascii="Times New Roman" w:eastAsia="Times New Roman" w:hAnsi="Times New Roman" w:cs="Times New Roman"/>
                <w:b/>
                <w:bCs/>
              </w:rPr>
            </w:pPr>
            <w:r>
              <w:rPr>
                <w:rFonts w:ascii="Times New Roman" w:eastAsia="Times New Roman" w:hAnsi="Times New Roman" w:cs="Times New Roman"/>
                <w:b/>
                <w:bCs/>
              </w:rPr>
              <w:t>SSN</w:t>
            </w:r>
          </w:p>
        </w:tc>
        <w:tc>
          <w:tcPr>
            <w:tcW w:w="2337" w:type="dxa"/>
          </w:tcPr>
          <w:p w14:paraId="02704D43" w14:textId="77777777" w:rsidR="00E004AB" w:rsidRDefault="00E004AB" w:rsidP="00E004AB">
            <w:pPr>
              <w:pStyle w:val="NoSpacing"/>
              <w:rPr>
                <w:rFonts w:ascii="Times New Roman" w:eastAsia="Times New Roman" w:hAnsi="Times New Roman" w:cs="Times New Roman"/>
                <w:b/>
                <w:bCs/>
              </w:rPr>
            </w:pPr>
            <w:r>
              <w:rPr>
                <w:rFonts w:ascii="Times New Roman" w:eastAsia="Times New Roman" w:hAnsi="Times New Roman" w:cs="Times New Roman"/>
                <w:b/>
                <w:bCs/>
              </w:rPr>
              <w:t>Name</w:t>
            </w:r>
          </w:p>
        </w:tc>
        <w:tc>
          <w:tcPr>
            <w:tcW w:w="2338" w:type="dxa"/>
          </w:tcPr>
          <w:p w14:paraId="2950B5FE" w14:textId="77777777" w:rsidR="00E004AB" w:rsidRDefault="00E004AB" w:rsidP="00E004AB">
            <w:pPr>
              <w:pStyle w:val="NoSpacing"/>
              <w:rPr>
                <w:rFonts w:ascii="Times New Roman" w:eastAsia="Times New Roman" w:hAnsi="Times New Roman" w:cs="Times New Roman"/>
                <w:b/>
                <w:bCs/>
              </w:rPr>
            </w:pPr>
            <w:r>
              <w:rPr>
                <w:rFonts w:ascii="Times New Roman" w:eastAsia="Times New Roman" w:hAnsi="Times New Roman" w:cs="Times New Roman"/>
                <w:b/>
                <w:bCs/>
              </w:rPr>
              <w:t>Relationship</w:t>
            </w:r>
          </w:p>
        </w:tc>
        <w:tc>
          <w:tcPr>
            <w:tcW w:w="2338" w:type="dxa"/>
          </w:tcPr>
          <w:p w14:paraId="1862A306" w14:textId="77777777" w:rsidR="00E004AB" w:rsidRDefault="00E004AB" w:rsidP="00E004AB">
            <w:pPr>
              <w:pStyle w:val="NoSpacing"/>
              <w:rPr>
                <w:rFonts w:ascii="Times New Roman" w:eastAsia="Times New Roman" w:hAnsi="Times New Roman" w:cs="Times New Roman"/>
                <w:b/>
                <w:bCs/>
              </w:rPr>
            </w:pPr>
            <w:r>
              <w:rPr>
                <w:rFonts w:ascii="Times New Roman" w:eastAsia="Times New Roman" w:hAnsi="Times New Roman" w:cs="Times New Roman"/>
                <w:b/>
                <w:bCs/>
              </w:rPr>
              <w:t>Sex</w:t>
            </w:r>
          </w:p>
        </w:tc>
      </w:tr>
      <w:tr w:rsidR="00E004AB" w14:paraId="206F79AD" w14:textId="77777777" w:rsidTr="00E004AB">
        <w:tc>
          <w:tcPr>
            <w:tcW w:w="2337" w:type="dxa"/>
          </w:tcPr>
          <w:p w14:paraId="0D021BC1"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123</w:t>
            </w:r>
          </w:p>
        </w:tc>
        <w:tc>
          <w:tcPr>
            <w:tcW w:w="2337" w:type="dxa"/>
          </w:tcPr>
          <w:p w14:paraId="24EF61B4"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Sawsan</w:t>
            </w:r>
          </w:p>
        </w:tc>
        <w:tc>
          <w:tcPr>
            <w:tcW w:w="2338" w:type="dxa"/>
          </w:tcPr>
          <w:p w14:paraId="0E83FEC6"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wife</w:t>
            </w:r>
          </w:p>
        </w:tc>
        <w:tc>
          <w:tcPr>
            <w:tcW w:w="2338" w:type="dxa"/>
          </w:tcPr>
          <w:p w14:paraId="78D1B73C"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F</w:t>
            </w:r>
          </w:p>
        </w:tc>
      </w:tr>
      <w:tr w:rsidR="00E004AB" w14:paraId="679027F1" w14:textId="77777777" w:rsidTr="00E004AB">
        <w:tc>
          <w:tcPr>
            <w:tcW w:w="2337" w:type="dxa"/>
          </w:tcPr>
          <w:p w14:paraId="6F9BA581"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123</w:t>
            </w:r>
          </w:p>
        </w:tc>
        <w:tc>
          <w:tcPr>
            <w:tcW w:w="2337" w:type="dxa"/>
          </w:tcPr>
          <w:p w14:paraId="412946E4"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Mohamad</w:t>
            </w:r>
          </w:p>
        </w:tc>
        <w:tc>
          <w:tcPr>
            <w:tcW w:w="2338" w:type="dxa"/>
          </w:tcPr>
          <w:p w14:paraId="67916A93"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son</w:t>
            </w:r>
          </w:p>
        </w:tc>
        <w:tc>
          <w:tcPr>
            <w:tcW w:w="2338" w:type="dxa"/>
          </w:tcPr>
          <w:p w14:paraId="50B269C2"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M</w:t>
            </w:r>
          </w:p>
        </w:tc>
      </w:tr>
      <w:tr w:rsidR="00E004AB" w14:paraId="492466BD" w14:textId="77777777" w:rsidTr="00E004AB">
        <w:tc>
          <w:tcPr>
            <w:tcW w:w="2337" w:type="dxa"/>
          </w:tcPr>
          <w:p w14:paraId="20593B0B"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124</w:t>
            </w:r>
          </w:p>
        </w:tc>
        <w:tc>
          <w:tcPr>
            <w:tcW w:w="2337" w:type="dxa"/>
          </w:tcPr>
          <w:p w14:paraId="1A3ADD74" w14:textId="77777777" w:rsidR="00E004AB" w:rsidRPr="00564ECD" w:rsidRDefault="006D7BFF" w:rsidP="00E004AB">
            <w:pPr>
              <w:pStyle w:val="NoSpacing"/>
              <w:rPr>
                <w:rFonts w:ascii="Times New Roman" w:eastAsia="Times New Roman" w:hAnsi="Times New Roman" w:cs="Times New Roman"/>
              </w:rPr>
            </w:pPr>
            <w:r>
              <w:rPr>
                <w:rFonts w:ascii="Times New Roman" w:eastAsia="Times New Roman" w:hAnsi="Times New Roman" w:cs="Times New Roman"/>
              </w:rPr>
              <w:t>Tartour</w:t>
            </w:r>
          </w:p>
        </w:tc>
        <w:tc>
          <w:tcPr>
            <w:tcW w:w="2338" w:type="dxa"/>
          </w:tcPr>
          <w:p w14:paraId="5F4E776B"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wife</w:t>
            </w:r>
          </w:p>
        </w:tc>
        <w:tc>
          <w:tcPr>
            <w:tcW w:w="2338" w:type="dxa"/>
          </w:tcPr>
          <w:p w14:paraId="60481A43"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F</w:t>
            </w:r>
          </w:p>
        </w:tc>
      </w:tr>
      <w:tr w:rsidR="00E004AB" w14:paraId="04D827CA" w14:textId="77777777" w:rsidTr="00E004AB">
        <w:tc>
          <w:tcPr>
            <w:tcW w:w="2337" w:type="dxa"/>
          </w:tcPr>
          <w:p w14:paraId="148637CE" w14:textId="77777777" w:rsidR="00E004AB" w:rsidRPr="00564ECD" w:rsidRDefault="00E004AB"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125</w:t>
            </w:r>
          </w:p>
        </w:tc>
        <w:tc>
          <w:tcPr>
            <w:tcW w:w="2337" w:type="dxa"/>
          </w:tcPr>
          <w:p w14:paraId="7C1796D3" w14:textId="77777777" w:rsidR="00E004AB" w:rsidRPr="00564ECD" w:rsidRDefault="00053E54"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Akram</w:t>
            </w:r>
          </w:p>
        </w:tc>
        <w:tc>
          <w:tcPr>
            <w:tcW w:w="2338" w:type="dxa"/>
          </w:tcPr>
          <w:p w14:paraId="30021750" w14:textId="77777777" w:rsidR="00E004AB" w:rsidRPr="00564ECD" w:rsidRDefault="00053E54"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spouse</w:t>
            </w:r>
          </w:p>
        </w:tc>
        <w:tc>
          <w:tcPr>
            <w:tcW w:w="2338" w:type="dxa"/>
          </w:tcPr>
          <w:p w14:paraId="5B4518E0" w14:textId="77777777" w:rsidR="00E004AB" w:rsidRPr="00564ECD" w:rsidRDefault="00053E54"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M</w:t>
            </w:r>
          </w:p>
        </w:tc>
      </w:tr>
      <w:tr w:rsidR="00E004AB" w14:paraId="169DB800" w14:textId="77777777" w:rsidTr="00E004AB">
        <w:tc>
          <w:tcPr>
            <w:tcW w:w="2337" w:type="dxa"/>
          </w:tcPr>
          <w:p w14:paraId="737B1EC3" w14:textId="77777777" w:rsidR="00E004AB" w:rsidRPr="00564ECD" w:rsidRDefault="004D5A89"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w:t>
            </w:r>
            <w:r w:rsidR="005866FE" w:rsidRPr="00564ECD">
              <w:rPr>
                <w:rFonts w:ascii="Times New Roman" w:eastAsia="Times New Roman" w:hAnsi="Times New Roman" w:cs="Times New Roman"/>
              </w:rPr>
              <w:t>26</w:t>
            </w:r>
          </w:p>
        </w:tc>
        <w:tc>
          <w:tcPr>
            <w:tcW w:w="2337" w:type="dxa"/>
          </w:tcPr>
          <w:p w14:paraId="55580963" w14:textId="77777777" w:rsidR="00E004AB" w:rsidRPr="00564ECD" w:rsidRDefault="006D7BFF" w:rsidP="00E004AB">
            <w:pPr>
              <w:pStyle w:val="NoSpacing"/>
              <w:rPr>
                <w:rFonts w:ascii="Times New Roman" w:eastAsia="Times New Roman" w:hAnsi="Times New Roman" w:cs="Times New Roman"/>
              </w:rPr>
            </w:pPr>
            <w:r>
              <w:rPr>
                <w:rFonts w:ascii="Times New Roman" w:eastAsia="Times New Roman" w:hAnsi="Times New Roman" w:cs="Times New Roman"/>
              </w:rPr>
              <w:t>Zach</w:t>
            </w:r>
          </w:p>
        </w:tc>
        <w:tc>
          <w:tcPr>
            <w:tcW w:w="2338" w:type="dxa"/>
          </w:tcPr>
          <w:p w14:paraId="2D6D0032" w14:textId="77777777" w:rsidR="00E004AB" w:rsidRPr="00564ECD" w:rsidRDefault="00BE6B5E"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father</w:t>
            </w:r>
          </w:p>
        </w:tc>
        <w:tc>
          <w:tcPr>
            <w:tcW w:w="2338" w:type="dxa"/>
          </w:tcPr>
          <w:p w14:paraId="49AD40DA" w14:textId="77777777" w:rsidR="00E004AB" w:rsidRPr="00564ECD" w:rsidRDefault="00BE6B5E"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M</w:t>
            </w:r>
          </w:p>
        </w:tc>
      </w:tr>
      <w:tr w:rsidR="00E004AB" w14:paraId="29BA809E" w14:textId="77777777" w:rsidTr="00E004AB">
        <w:tc>
          <w:tcPr>
            <w:tcW w:w="2337" w:type="dxa"/>
          </w:tcPr>
          <w:p w14:paraId="3BA89272" w14:textId="77777777" w:rsidR="00E004AB" w:rsidRPr="00564ECD" w:rsidRDefault="00BE6B5E"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127</w:t>
            </w:r>
          </w:p>
        </w:tc>
        <w:tc>
          <w:tcPr>
            <w:tcW w:w="2337" w:type="dxa"/>
          </w:tcPr>
          <w:p w14:paraId="4D06ECF7" w14:textId="77777777" w:rsidR="00E004AB" w:rsidRPr="00564ECD" w:rsidRDefault="00BE6B5E"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Samira</w:t>
            </w:r>
          </w:p>
        </w:tc>
        <w:tc>
          <w:tcPr>
            <w:tcW w:w="2338" w:type="dxa"/>
          </w:tcPr>
          <w:p w14:paraId="1DBD997F" w14:textId="77777777" w:rsidR="00E004AB" w:rsidRPr="00564ECD" w:rsidRDefault="00BE6B5E"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mother</w:t>
            </w:r>
          </w:p>
        </w:tc>
        <w:tc>
          <w:tcPr>
            <w:tcW w:w="2338" w:type="dxa"/>
          </w:tcPr>
          <w:p w14:paraId="0DB667D8" w14:textId="77777777" w:rsidR="00E004AB" w:rsidRPr="00564ECD" w:rsidRDefault="00BE6B5E"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F</w:t>
            </w:r>
          </w:p>
        </w:tc>
      </w:tr>
      <w:tr w:rsidR="00E004AB" w14:paraId="095EFB3F" w14:textId="77777777" w:rsidTr="00E004AB">
        <w:tc>
          <w:tcPr>
            <w:tcW w:w="2337" w:type="dxa"/>
          </w:tcPr>
          <w:p w14:paraId="72E4FB3F" w14:textId="77777777" w:rsidR="00E004AB" w:rsidRPr="00564ECD" w:rsidRDefault="00352F71"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130</w:t>
            </w:r>
          </w:p>
        </w:tc>
        <w:tc>
          <w:tcPr>
            <w:tcW w:w="2337" w:type="dxa"/>
          </w:tcPr>
          <w:p w14:paraId="55879586" w14:textId="77777777" w:rsidR="00E004AB" w:rsidRPr="00564ECD" w:rsidRDefault="00352F71"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Adam</w:t>
            </w:r>
          </w:p>
        </w:tc>
        <w:tc>
          <w:tcPr>
            <w:tcW w:w="2338" w:type="dxa"/>
          </w:tcPr>
          <w:p w14:paraId="4D801669" w14:textId="77777777" w:rsidR="00E004AB" w:rsidRPr="00564ECD" w:rsidRDefault="00352F71"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spouse</w:t>
            </w:r>
          </w:p>
        </w:tc>
        <w:tc>
          <w:tcPr>
            <w:tcW w:w="2338" w:type="dxa"/>
          </w:tcPr>
          <w:p w14:paraId="45E8A717" w14:textId="77777777" w:rsidR="00E004AB" w:rsidRPr="00564ECD" w:rsidRDefault="00352F71"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M</w:t>
            </w:r>
          </w:p>
        </w:tc>
      </w:tr>
      <w:tr w:rsidR="00E004AB" w14:paraId="4363630F" w14:textId="77777777" w:rsidTr="00E004AB">
        <w:tc>
          <w:tcPr>
            <w:tcW w:w="2337" w:type="dxa"/>
          </w:tcPr>
          <w:p w14:paraId="1BD943DB" w14:textId="77777777" w:rsidR="00E004AB" w:rsidRPr="00564ECD" w:rsidRDefault="00352F71"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130</w:t>
            </w:r>
          </w:p>
        </w:tc>
        <w:tc>
          <w:tcPr>
            <w:tcW w:w="2337" w:type="dxa"/>
          </w:tcPr>
          <w:p w14:paraId="790CE339" w14:textId="77777777" w:rsidR="00E004AB" w:rsidRPr="00564ECD" w:rsidRDefault="001A4185"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Roy</w:t>
            </w:r>
          </w:p>
        </w:tc>
        <w:tc>
          <w:tcPr>
            <w:tcW w:w="2338" w:type="dxa"/>
          </w:tcPr>
          <w:p w14:paraId="7E760A86" w14:textId="77777777" w:rsidR="00E004AB" w:rsidRPr="00564ECD" w:rsidRDefault="001A4185"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son</w:t>
            </w:r>
          </w:p>
        </w:tc>
        <w:tc>
          <w:tcPr>
            <w:tcW w:w="2338" w:type="dxa"/>
          </w:tcPr>
          <w:p w14:paraId="117EAA99" w14:textId="77777777" w:rsidR="00E004AB" w:rsidRPr="00564ECD" w:rsidRDefault="001A4185"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M</w:t>
            </w:r>
          </w:p>
        </w:tc>
      </w:tr>
      <w:tr w:rsidR="00E004AB" w14:paraId="604FADE4" w14:textId="77777777" w:rsidTr="00E004AB">
        <w:tc>
          <w:tcPr>
            <w:tcW w:w="2337" w:type="dxa"/>
          </w:tcPr>
          <w:p w14:paraId="56DC081F" w14:textId="77777777" w:rsidR="00E004AB" w:rsidRPr="00564ECD" w:rsidRDefault="00564ECD"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132</w:t>
            </w:r>
          </w:p>
        </w:tc>
        <w:tc>
          <w:tcPr>
            <w:tcW w:w="2337" w:type="dxa"/>
          </w:tcPr>
          <w:p w14:paraId="523066A6" w14:textId="77777777" w:rsidR="00E004AB" w:rsidRPr="00564ECD" w:rsidRDefault="00564ECD"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Jo</w:t>
            </w:r>
            <w:r w:rsidR="006D7BFF">
              <w:rPr>
                <w:rFonts w:ascii="Times New Roman" w:eastAsia="Times New Roman" w:hAnsi="Times New Roman" w:cs="Times New Roman"/>
              </w:rPr>
              <w:t>y</w:t>
            </w:r>
            <w:r w:rsidRPr="00564ECD">
              <w:rPr>
                <w:rFonts w:ascii="Times New Roman" w:eastAsia="Times New Roman" w:hAnsi="Times New Roman" w:cs="Times New Roman"/>
              </w:rPr>
              <w:t>ce</w:t>
            </w:r>
          </w:p>
        </w:tc>
        <w:tc>
          <w:tcPr>
            <w:tcW w:w="2338" w:type="dxa"/>
          </w:tcPr>
          <w:p w14:paraId="25DEE2E5" w14:textId="77777777" w:rsidR="00E004AB" w:rsidRPr="00564ECD" w:rsidRDefault="00564ECD"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mother</w:t>
            </w:r>
          </w:p>
        </w:tc>
        <w:tc>
          <w:tcPr>
            <w:tcW w:w="2338" w:type="dxa"/>
          </w:tcPr>
          <w:p w14:paraId="72B336F1" w14:textId="77777777" w:rsidR="00E004AB" w:rsidRPr="00564ECD" w:rsidRDefault="00564ECD"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F</w:t>
            </w:r>
          </w:p>
        </w:tc>
      </w:tr>
      <w:tr w:rsidR="00E004AB" w14:paraId="4B278B61" w14:textId="77777777" w:rsidTr="00E004AB">
        <w:tc>
          <w:tcPr>
            <w:tcW w:w="2337" w:type="dxa"/>
          </w:tcPr>
          <w:p w14:paraId="6BCEE4DC" w14:textId="77777777" w:rsidR="00E004AB" w:rsidRPr="00564ECD" w:rsidRDefault="00564ECD"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132</w:t>
            </w:r>
          </w:p>
        </w:tc>
        <w:tc>
          <w:tcPr>
            <w:tcW w:w="2337" w:type="dxa"/>
          </w:tcPr>
          <w:p w14:paraId="7B2EAE60" w14:textId="77777777" w:rsidR="00E004AB" w:rsidRPr="00564ECD" w:rsidRDefault="00564ECD"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Goerges</w:t>
            </w:r>
          </w:p>
        </w:tc>
        <w:tc>
          <w:tcPr>
            <w:tcW w:w="2338" w:type="dxa"/>
          </w:tcPr>
          <w:p w14:paraId="48E48CCA" w14:textId="77777777" w:rsidR="00E004AB" w:rsidRPr="00564ECD" w:rsidRDefault="00564ECD"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father</w:t>
            </w:r>
          </w:p>
        </w:tc>
        <w:tc>
          <w:tcPr>
            <w:tcW w:w="2338" w:type="dxa"/>
          </w:tcPr>
          <w:p w14:paraId="02F9FB3A" w14:textId="77777777" w:rsidR="00E004AB" w:rsidRPr="00564ECD" w:rsidRDefault="00564ECD" w:rsidP="00E004AB">
            <w:pPr>
              <w:pStyle w:val="NoSpacing"/>
              <w:rPr>
                <w:rFonts w:ascii="Times New Roman" w:eastAsia="Times New Roman" w:hAnsi="Times New Roman" w:cs="Times New Roman"/>
              </w:rPr>
            </w:pPr>
            <w:r w:rsidRPr="00564ECD">
              <w:rPr>
                <w:rFonts w:ascii="Times New Roman" w:eastAsia="Times New Roman" w:hAnsi="Times New Roman" w:cs="Times New Roman"/>
              </w:rPr>
              <w:t>M</w:t>
            </w:r>
          </w:p>
        </w:tc>
      </w:tr>
    </w:tbl>
    <w:p w14:paraId="471AE1A1" w14:textId="77777777" w:rsidR="007628CE" w:rsidRPr="00244D1A" w:rsidRDefault="007628CE" w:rsidP="23765456">
      <w:pPr>
        <w:pStyle w:val="NoSpacing"/>
        <w:rPr>
          <w:rFonts w:ascii="Times New Roman" w:eastAsia="Times New Roman" w:hAnsi="Times New Roman" w:cs="Times New Roman"/>
          <w:b/>
          <w:bCs/>
        </w:rPr>
      </w:pPr>
    </w:p>
    <w:p w14:paraId="6D4EC2B7" w14:textId="77777777" w:rsidR="00244D1A" w:rsidRPr="00244D1A" w:rsidRDefault="00244D1A" w:rsidP="23765456">
      <w:pPr>
        <w:pStyle w:val="NoSpacing"/>
        <w:rPr>
          <w:rFonts w:ascii="Times New Roman" w:eastAsia="Times New Roman" w:hAnsi="Times New Roman" w:cs="Times New Roman"/>
          <w:b/>
          <w:bCs/>
        </w:rPr>
      </w:pPr>
    </w:p>
    <w:p w14:paraId="6ED8EDC8" w14:textId="77777777" w:rsidR="007D47F7" w:rsidRDefault="007D47F7" w:rsidP="23765456">
      <w:pPr>
        <w:pStyle w:val="NoSpacing"/>
        <w:rPr>
          <w:rFonts w:ascii="Times New Roman" w:eastAsia="Times New Roman" w:hAnsi="Times New Roman" w:cs="Times New Roman"/>
          <w:b/>
          <w:bCs/>
        </w:rPr>
      </w:pPr>
    </w:p>
    <w:p w14:paraId="0190CF89" w14:textId="3741B566" w:rsidR="00244D1A" w:rsidRDefault="00244D1A" w:rsidP="23765456">
      <w:pPr>
        <w:pStyle w:val="NoSpacing"/>
        <w:rPr>
          <w:rFonts w:ascii="Times New Roman" w:eastAsia="Times New Roman" w:hAnsi="Times New Roman" w:cs="Times New Roman"/>
          <w:b/>
          <w:bCs/>
        </w:rPr>
      </w:pPr>
      <w:r w:rsidRPr="00244D1A">
        <w:rPr>
          <w:rFonts w:ascii="Times New Roman" w:eastAsia="Times New Roman" w:hAnsi="Times New Roman" w:cs="Times New Roman"/>
          <w:b/>
          <w:bCs/>
        </w:rPr>
        <w:t>Items</w:t>
      </w:r>
    </w:p>
    <w:tbl>
      <w:tblPr>
        <w:tblStyle w:val="TableGrid"/>
        <w:tblW w:w="0" w:type="auto"/>
        <w:tblLook w:val="04A0" w:firstRow="1" w:lastRow="0" w:firstColumn="1" w:lastColumn="0" w:noHBand="0" w:noVBand="1"/>
      </w:tblPr>
      <w:tblGrid>
        <w:gridCol w:w="1077"/>
        <w:gridCol w:w="1231"/>
        <w:gridCol w:w="1334"/>
        <w:gridCol w:w="845"/>
        <w:gridCol w:w="1137"/>
        <w:gridCol w:w="1157"/>
        <w:gridCol w:w="1337"/>
        <w:gridCol w:w="585"/>
        <w:gridCol w:w="647"/>
      </w:tblGrid>
      <w:tr w:rsidR="001422A1" w:rsidRPr="00450DE8" w14:paraId="0E347F99" w14:textId="77777777" w:rsidTr="00FD1DEA">
        <w:tc>
          <w:tcPr>
            <w:tcW w:w="1281" w:type="dxa"/>
          </w:tcPr>
          <w:p w14:paraId="2B76615C" w14:textId="77777777" w:rsidR="00FD1DEA" w:rsidRPr="00450DE8" w:rsidRDefault="00FD1DEA" w:rsidP="23765456">
            <w:pPr>
              <w:pStyle w:val="NoSpacing"/>
              <w:rPr>
                <w:rFonts w:ascii="Times New Roman" w:eastAsia="Times New Roman" w:hAnsi="Times New Roman" w:cs="Times New Roman"/>
                <w:b/>
                <w:bCs/>
                <w:sz w:val="18"/>
                <w:szCs w:val="18"/>
              </w:rPr>
            </w:pPr>
            <w:r w:rsidRPr="00450DE8">
              <w:rPr>
                <w:rFonts w:ascii="Times New Roman" w:eastAsia="Times New Roman" w:hAnsi="Times New Roman" w:cs="Times New Roman"/>
                <w:b/>
                <w:bCs/>
                <w:sz w:val="18"/>
                <w:szCs w:val="18"/>
              </w:rPr>
              <w:t>Barcode</w:t>
            </w:r>
          </w:p>
        </w:tc>
        <w:tc>
          <w:tcPr>
            <w:tcW w:w="1477" w:type="dxa"/>
          </w:tcPr>
          <w:p w14:paraId="7781CECD" w14:textId="77777777" w:rsidR="00FD1DEA" w:rsidRPr="00450DE8" w:rsidRDefault="00FD1DEA" w:rsidP="23765456">
            <w:pPr>
              <w:pStyle w:val="NoSpacing"/>
              <w:rPr>
                <w:rFonts w:ascii="Times New Roman" w:eastAsia="Times New Roman" w:hAnsi="Times New Roman" w:cs="Times New Roman"/>
                <w:b/>
                <w:bCs/>
                <w:sz w:val="18"/>
                <w:szCs w:val="18"/>
              </w:rPr>
            </w:pPr>
            <w:r w:rsidRPr="00450DE8">
              <w:rPr>
                <w:rFonts w:ascii="Times New Roman" w:eastAsia="Times New Roman" w:hAnsi="Times New Roman" w:cs="Times New Roman"/>
                <w:b/>
                <w:bCs/>
                <w:sz w:val="18"/>
                <w:szCs w:val="18"/>
              </w:rPr>
              <w:t>Name</w:t>
            </w:r>
          </w:p>
        </w:tc>
        <w:tc>
          <w:tcPr>
            <w:tcW w:w="1535" w:type="dxa"/>
          </w:tcPr>
          <w:p w14:paraId="49E785A5" w14:textId="77777777" w:rsidR="00FD1DEA" w:rsidRPr="00450DE8" w:rsidRDefault="00FD1DEA" w:rsidP="23765456">
            <w:pPr>
              <w:pStyle w:val="NoSpacing"/>
              <w:rPr>
                <w:rFonts w:ascii="Times New Roman" w:eastAsia="Times New Roman" w:hAnsi="Times New Roman" w:cs="Times New Roman"/>
                <w:b/>
                <w:bCs/>
                <w:sz w:val="18"/>
                <w:szCs w:val="18"/>
              </w:rPr>
            </w:pPr>
            <w:r w:rsidRPr="00450DE8">
              <w:rPr>
                <w:rFonts w:ascii="Times New Roman" w:eastAsia="Times New Roman" w:hAnsi="Times New Roman" w:cs="Times New Roman"/>
                <w:b/>
                <w:bCs/>
                <w:sz w:val="18"/>
                <w:szCs w:val="18"/>
              </w:rPr>
              <w:t>Age_Group</w:t>
            </w:r>
          </w:p>
        </w:tc>
        <w:tc>
          <w:tcPr>
            <w:tcW w:w="1050" w:type="dxa"/>
          </w:tcPr>
          <w:p w14:paraId="51FEF437" w14:textId="77777777" w:rsidR="00FD1DEA" w:rsidRPr="00450DE8" w:rsidRDefault="00FD1DEA" w:rsidP="23765456">
            <w:pPr>
              <w:pStyle w:val="NoSpacing"/>
              <w:rPr>
                <w:rFonts w:ascii="Times New Roman" w:eastAsia="Times New Roman" w:hAnsi="Times New Roman" w:cs="Times New Roman"/>
                <w:b/>
                <w:bCs/>
                <w:sz w:val="18"/>
                <w:szCs w:val="18"/>
              </w:rPr>
            </w:pPr>
            <w:r w:rsidRPr="00450DE8">
              <w:rPr>
                <w:rFonts w:ascii="Times New Roman" w:eastAsia="Times New Roman" w:hAnsi="Times New Roman" w:cs="Times New Roman"/>
                <w:b/>
                <w:bCs/>
                <w:sz w:val="18"/>
                <w:szCs w:val="18"/>
              </w:rPr>
              <w:t>Price</w:t>
            </w:r>
          </w:p>
        </w:tc>
        <w:tc>
          <w:tcPr>
            <w:tcW w:w="1379" w:type="dxa"/>
          </w:tcPr>
          <w:p w14:paraId="3CEBC3B0" w14:textId="77777777" w:rsidR="00FD1DEA" w:rsidRPr="00450DE8" w:rsidRDefault="00FD1DEA" w:rsidP="23765456">
            <w:pPr>
              <w:pStyle w:val="NoSpacing"/>
              <w:rPr>
                <w:rFonts w:ascii="Times New Roman" w:eastAsia="Times New Roman" w:hAnsi="Times New Roman" w:cs="Times New Roman"/>
                <w:b/>
                <w:bCs/>
                <w:sz w:val="18"/>
                <w:szCs w:val="18"/>
              </w:rPr>
            </w:pPr>
            <w:r w:rsidRPr="00450DE8">
              <w:rPr>
                <w:rFonts w:ascii="Times New Roman" w:eastAsia="Times New Roman" w:hAnsi="Times New Roman" w:cs="Times New Roman"/>
                <w:b/>
                <w:bCs/>
                <w:sz w:val="18"/>
                <w:szCs w:val="18"/>
              </w:rPr>
              <w:t>Genre</w:t>
            </w:r>
          </w:p>
        </w:tc>
        <w:tc>
          <w:tcPr>
            <w:tcW w:w="657" w:type="dxa"/>
          </w:tcPr>
          <w:p w14:paraId="3BBF0B62" w14:textId="77777777" w:rsidR="00FD1DEA" w:rsidRPr="00450DE8" w:rsidRDefault="00FD1DEA" w:rsidP="23765456">
            <w:pPr>
              <w:pStyle w:val="NoSpacing"/>
              <w:rPr>
                <w:rFonts w:ascii="Times New Roman" w:eastAsia="Times New Roman" w:hAnsi="Times New Roman" w:cs="Times New Roman"/>
                <w:b/>
                <w:bCs/>
                <w:sz w:val="18"/>
                <w:szCs w:val="18"/>
              </w:rPr>
            </w:pPr>
            <w:r w:rsidRPr="00450DE8">
              <w:rPr>
                <w:rFonts w:ascii="Times New Roman" w:eastAsia="Times New Roman" w:hAnsi="Times New Roman" w:cs="Times New Roman"/>
                <w:b/>
                <w:bCs/>
                <w:sz w:val="18"/>
                <w:szCs w:val="18"/>
              </w:rPr>
              <w:t>Supp_Name</w:t>
            </w:r>
          </w:p>
        </w:tc>
        <w:tc>
          <w:tcPr>
            <w:tcW w:w="657" w:type="dxa"/>
          </w:tcPr>
          <w:p w14:paraId="2B247D47" w14:textId="77777777" w:rsidR="00FD1DEA" w:rsidRPr="00450DE8" w:rsidRDefault="00FD1DEA" w:rsidP="23765456">
            <w:pPr>
              <w:pStyle w:val="NoSpacing"/>
              <w:rPr>
                <w:rFonts w:ascii="Times New Roman" w:eastAsia="Times New Roman" w:hAnsi="Times New Roman" w:cs="Times New Roman"/>
                <w:b/>
                <w:bCs/>
                <w:sz w:val="18"/>
                <w:szCs w:val="18"/>
              </w:rPr>
            </w:pPr>
            <w:r w:rsidRPr="00450DE8">
              <w:rPr>
                <w:rFonts w:ascii="Times New Roman" w:eastAsia="Times New Roman" w:hAnsi="Times New Roman" w:cs="Times New Roman"/>
                <w:b/>
                <w:bCs/>
                <w:sz w:val="18"/>
                <w:szCs w:val="18"/>
              </w:rPr>
              <w:t>Supp_Address</w:t>
            </w:r>
          </w:p>
        </w:tc>
        <w:tc>
          <w:tcPr>
            <w:tcW w:w="657" w:type="dxa"/>
          </w:tcPr>
          <w:p w14:paraId="31E6DBFE" w14:textId="77777777" w:rsidR="00FD1DEA" w:rsidRPr="00450DE8" w:rsidRDefault="00FD1DEA" w:rsidP="23765456">
            <w:pPr>
              <w:pStyle w:val="NoSpacing"/>
              <w:rPr>
                <w:rFonts w:ascii="Times New Roman" w:eastAsia="Times New Roman" w:hAnsi="Times New Roman" w:cs="Times New Roman"/>
                <w:b/>
                <w:bCs/>
                <w:sz w:val="18"/>
                <w:szCs w:val="18"/>
              </w:rPr>
            </w:pPr>
            <w:r w:rsidRPr="00450DE8">
              <w:rPr>
                <w:rFonts w:ascii="Times New Roman" w:eastAsia="Times New Roman" w:hAnsi="Times New Roman" w:cs="Times New Roman"/>
                <w:b/>
                <w:bCs/>
                <w:sz w:val="18"/>
                <w:szCs w:val="18"/>
              </w:rPr>
              <w:t>Qty</w:t>
            </w:r>
          </w:p>
        </w:tc>
        <w:tc>
          <w:tcPr>
            <w:tcW w:w="657" w:type="dxa"/>
          </w:tcPr>
          <w:p w14:paraId="009278E4" w14:textId="77777777" w:rsidR="00FD1DEA" w:rsidRPr="00450DE8" w:rsidRDefault="00FD1DEA" w:rsidP="23765456">
            <w:pPr>
              <w:pStyle w:val="NoSpacing"/>
              <w:rPr>
                <w:rFonts w:ascii="Times New Roman" w:eastAsia="Times New Roman" w:hAnsi="Times New Roman" w:cs="Times New Roman"/>
                <w:b/>
                <w:bCs/>
                <w:sz w:val="18"/>
                <w:szCs w:val="18"/>
              </w:rPr>
            </w:pPr>
            <w:r w:rsidRPr="00450DE8">
              <w:rPr>
                <w:rFonts w:ascii="Times New Roman" w:eastAsia="Times New Roman" w:hAnsi="Times New Roman" w:cs="Times New Roman"/>
                <w:b/>
                <w:bCs/>
                <w:sz w:val="18"/>
                <w:szCs w:val="18"/>
              </w:rPr>
              <w:t>Date</w:t>
            </w:r>
          </w:p>
        </w:tc>
      </w:tr>
      <w:tr w:rsidR="001422A1" w:rsidRPr="00450DE8" w14:paraId="52E121A2" w14:textId="77777777" w:rsidTr="00FD1DEA">
        <w:tc>
          <w:tcPr>
            <w:tcW w:w="1281" w:type="dxa"/>
          </w:tcPr>
          <w:p w14:paraId="0F0FCFFA" w14:textId="77777777" w:rsidR="00FD1DEA" w:rsidRPr="00450DE8" w:rsidRDefault="00FD1DEA" w:rsidP="23765456">
            <w:pPr>
              <w:pStyle w:val="NoSpacing"/>
              <w:rPr>
                <w:rFonts w:ascii="Times New Roman" w:eastAsia="Times New Roman" w:hAnsi="Times New Roman" w:cs="Times New Roman"/>
                <w:sz w:val="18"/>
                <w:szCs w:val="18"/>
              </w:rPr>
            </w:pPr>
            <w:r w:rsidRPr="00450DE8">
              <w:rPr>
                <w:rFonts w:ascii="Times New Roman" w:eastAsia="Times New Roman" w:hAnsi="Times New Roman" w:cs="Times New Roman"/>
                <w:sz w:val="18"/>
                <w:szCs w:val="18"/>
              </w:rPr>
              <w:t>10001</w:t>
            </w:r>
          </w:p>
        </w:tc>
        <w:tc>
          <w:tcPr>
            <w:tcW w:w="1477" w:type="dxa"/>
          </w:tcPr>
          <w:p w14:paraId="6CAA5C0F" w14:textId="77777777" w:rsidR="00FD1DEA" w:rsidRPr="00450DE8" w:rsidRDefault="00FD1DEA" w:rsidP="23765456">
            <w:pPr>
              <w:pStyle w:val="NoSpacing"/>
              <w:rPr>
                <w:rFonts w:ascii="Times New Roman" w:eastAsia="Times New Roman" w:hAnsi="Times New Roman" w:cs="Times New Roman"/>
                <w:sz w:val="18"/>
                <w:szCs w:val="18"/>
              </w:rPr>
            </w:pPr>
            <w:r w:rsidRPr="00450DE8">
              <w:rPr>
                <w:rFonts w:ascii="Times New Roman" w:eastAsia="Times New Roman" w:hAnsi="Times New Roman" w:cs="Times New Roman"/>
                <w:sz w:val="18"/>
                <w:szCs w:val="18"/>
              </w:rPr>
              <w:t xml:space="preserve">Puzzle </w:t>
            </w:r>
          </w:p>
        </w:tc>
        <w:tc>
          <w:tcPr>
            <w:tcW w:w="1535" w:type="dxa"/>
          </w:tcPr>
          <w:p w14:paraId="5E9A906A" w14:textId="77777777" w:rsidR="00FD1DEA" w:rsidRPr="00450DE8" w:rsidRDefault="00FD1DEA" w:rsidP="23765456">
            <w:pPr>
              <w:pStyle w:val="NoSpacing"/>
              <w:rPr>
                <w:rFonts w:ascii="Times New Roman" w:eastAsia="Times New Roman" w:hAnsi="Times New Roman" w:cs="Times New Roman"/>
                <w:sz w:val="18"/>
                <w:szCs w:val="18"/>
              </w:rPr>
            </w:pPr>
            <w:r w:rsidRPr="00450DE8">
              <w:rPr>
                <w:rFonts w:ascii="Times New Roman" w:eastAsia="Times New Roman" w:hAnsi="Times New Roman" w:cs="Times New Roman"/>
                <w:sz w:val="18"/>
                <w:szCs w:val="18"/>
              </w:rPr>
              <w:t>5-12</w:t>
            </w:r>
          </w:p>
        </w:tc>
        <w:tc>
          <w:tcPr>
            <w:tcW w:w="1050" w:type="dxa"/>
          </w:tcPr>
          <w:p w14:paraId="6AA31663" w14:textId="77777777" w:rsidR="00FD1DEA" w:rsidRPr="00450DE8" w:rsidRDefault="00FD1DEA" w:rsidP="23765456">
            <w:pPr>
              <w:pStyle w:val="NoSpacing"/>
              <w:rPr>
                <w:rFonts w:ascii="Times New Roman" w:eastAsia="Times New Roman" w:hAnsi="Times New Roman" w:cs="Times New Roman"/>
                <w:sz w:val="18"/>
                <w:szCs w:val="18"/>
              </w:rPr>
            </w:pPr>
            <w:r w:rsidRPr="00450DE8">
              <w:rPr>
                <w:rFonts w:ascii="Times New Roman" w:eastAsia="Times New Roman" w:hAnsi="Times New Roman" w:cs="Times New Roman"/>
                <w:sz w:val="18"/>
                <w:szCs w:val="18"/>
              </w:rPr>
              <w:t>50.00</w:t>
            </w:r>
          </w:p>
        </w:tc>
        <w:tc>
          <w:tcPr>
            <w:tcW w:w="1379" w:type="dxa"/>
          </w:tcPr>
          <w:p w14:paraId="0D9EB2AD" w14:textId="77777777" w:rsidR="00FD1DEA" w:rsidRPr="00450DE8" w:rsidRDefault="00FD1DEA" w:rsidP="23765456">
            <w:pPr>
              <w:pStyle w:val="NoSpacing"/>
              <w:rPr>
                <w:rFonts w:ascii="Times New Roman" w:eastAsia="Times New Roman" w:hAnsi="Times New Roman" w:cs="Times New Roman"/>
                <w:sz w:val="18"/>
                <w:szCs w:val="18"/>
              </w:rPr>
            </w:pPr>
            <w:r w:rsidRPr="00450DE8">
              <w:rPr>
                <w:rFonts w:ascii="Times New Roman" w:eastAsia="Times New Roman" w:hAnsi="Times New Roman" w:cs="Times New Roman"/>
                <w:sz w:val="18"/>
                <w:szCs w:val="18"/>
              </w:rPr>
              <w:t>Toys</w:t>
            </w:r>
          </w:p>
        </w:tc>
        <w:tc>
          <w:tcPr>
            <w:tcW w:w="657" w:type="dxa"/>
          </w:tcPr>
          <w:p w14:paraId="1C39611B" w14:textId="77777777" w:rsidR="00FD1DEA" w:rsidRPr="00450DE8" w:rsidRDefault="00467273" w:rsidP="23765456">
            <w:pPr>
              <w:pStyle w:val="NoSpacing"/>
              <w:rPr>
                <w:rFonts w:ascii="Times New Roman" w:eastAsia="Times New Roman" w:hAnsi="Times New Roman" w:cs="Times New Roman"/>
                <w:sz w:val="18"/>
                <w:szCs w:val="18"/>
              </w:rPr>
            </w:pPr>
            <w:r w:rsidRPr="00450DE8">
              <w:rPr>
                <w:rFonts w:ascii="Times New Roman" w:eastAsia="Times New Roman" w:hAnsi="Times New Roman" w:cs="Times New Roman"/>
                <w:sz w:val="18"/>
                <w:szCs w:val="18"/>
              </w:rPr>
              <w:t>JoueClub</w:t>
            </w:r>
          </w:p>
        </w:tc>
        <w:tc>
          <w:tcPr>
            <w:tcW w:w="657" w:type="dxa"/>
          </w:tcPr>
          <w:p w14:paraId="604EFC82" w14:textId="77777777" w:rsidR="00FD1DEA" w:rsidRPr="00450DE8" w:rsidRDefault="005E083C" w:rsidP="23765456">
            <w:pPr>
              <w:pStyle w:val="NoSpacing"/>
              <w:rPr>
                <w:rFonts w:ascii="Times New Roman" w:eastAsia="Times New Roman" w:hAnsi="Times New Roman" w:cs="Times New Roman"/>
                <w:sz w:val="18"/>
                <w:szCs w:val="18"/>
              </w:rPr>
            </w:pPr>
            <w:r w:rsidRPr="00450DE8">
              <w:rPr>
                <w:rFonts w:ascii="Times New Roman" w:eastAsia="Times New Roman" w:hAnsi="Times New Roman" w:cs="Times New Roman"/>
                <w:sz w:val="18"/>
                <w:szCs w:val="18"/>
              </w:rPr>
              <w:t>Beirut</w:t>
            </w:r>
          </w:p>
        </w:tc>
        <w:tc>
          <w:tcPr>
            <w:tcW w:w="657" w:type="dxa"/>
          </w:tcPr>
          <w:p w14:paraId="5139EDCD" w14:textId="77777777" w:rsidR="00FD1DEA" w:rsidRPr="00450DE8" w:rsidRDefault="00B00CDB" w:rsidP="23765456">
            <w:pPr>
              <w:pStyle w:val="NoSpacing"/>
              <w:rPr>
                <w:rFonts w:ascii="Times New Roman" w:eastAsia="Times New Roman" w:hAnsi="Times New Roman" w:cs="Times New Roman"/>
                <w:sz w:val="18"/>
                <w:szCs w:val="18"/>
              </w:rPr>
            </w:pPr>
            <w:r w:rsidRPr="00450DE8">
              <w:rPr>
                <w:rFonts w:ascii="Times New Roman" w:eastAsia="Times New Roman" w:hAnsi="Times New Roman" w:cs="Times New Roman"/>
                <w:sz w:val="18"/>
                <w:szCs w:val="18"/>
              </w:rPr>
              <w:t>100</w:t>
            </w:r>
          </w:p>
        </w:tc>
        <w:tc>
          <w:tcPr>
            <w:tcW w:w="657" w:type="dxa"/>
          </w:tcPr>
          <w:p w14:paraId="3664C4DD" w14:textId="77777777" w:rsidR="00FD1DEA" w:rsidRPr="00450DE8" w:rsidRDefault="00046D6A" w:rsidP="23765456">
            <w:pPr>
              <w:pStyle w:val="NoSpacing"/>
              <w:rPr>
                <w:rFonts w:ascii="Times New Roman" w:eastAsia="Times New Roman" w:hAnsi="Times New Roman" w:cs="Times New Roman"/>
                <w:sz w:val="18"/>
                <w:szCs w:val="18"/>
              </w:rPr>
            </w:pPr>
            <w:r w:rsidRPr="00450DE8">
              <w:rPr>
                <w:rFonts w:ascii="Times New Roman" w:eastAsia="Times New Roman" w:hAnsi="Times New Roman" w:cs="Times New Roman"/>
                <w:sz w:val="18"/>
                <w:szCs w:val="18"/>
              </w:rPr>
              <w:t>2024-</w:t>
            </w:r>
            <w:r w:rsidR="00450DE8" w:rsidRPr="00450DE8">
              <w:rPr>
                <w:rFonts w:ascii="Times New Roman" w:eastAsia="Times New Roman" w:hAnsi="Times New Roman" w:cs="Times New Roman"/>
                <w:sz w:val="18"/>
                <w:szCs w:val="18"/>
              </w:rPr>
              <w:t>10-20</w:t>
            </w:r>
          </w:p>
        </w:tc>
      </w:tr>
      <w:tr w:rsidR="001422A1" w14:paraId="09CAFA7E" w14:textId="77777777" w:rsidTr="00FD1DEA">
        <w:tc>
          <w:tcPr>
            <w:tcW w:w="1281" w:type="dxa"/>
          </w:tcPr>
          <w:p w14:paraId="21D42B68"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20198</w:t>
            </w:r>
          </w:p>
        </w:tc>
        <w:tc>
          <w:tcPr>
            <w:tcW w:w="1477" w:type="dxa"/>
          </w:tcPr>
          <w:p w14:paraId="6391E94E"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Maped Pencil</w:t>
            </w:r>
          </w:p>
        </w:tc>
        <w:tc>
          <w:tcPr>
            <w:tcW w:w="1535" w:type="dxa"/>
          </w:tcPr>
          <w:p w14:paraId="6FB03BD6"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None</w:t>
            </w:r>
          </w:p>
        </w:tc>
        <w:tc>
          <w:tcPr>
            <w:tcW w:w="1050" w:type="dxa"/>
          </w:tcPr>
          <w:p w14:paraId="56F46D2A"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2.50</w:t>
            </w:r>
          </w:p>
        </w:tc>
        <w:tc>
          <w:tcPr>
            <w:tcW w:w="1379" w:type="dxa"/>
          </w:tcPr>
          <w:p w14:paraId="7A0CB7CD"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Stationery</w:t>
            </w:r>
          </w:p>
        </w:tc>
        <w:tc>
          <w:tcPr>
            <w:tcW w:w="657" w:type="dxa"/>
          </w:tcPr>
          <w:p w14:paraId="54F4219E" w14:textId="77777777" w:rsidR="00FD1DEA" w:rsidRPr="001422A1" w:rsidRDefault="00450DE8"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Maped</w:t>
            </w:r>
          </w:p>
        </w:tc>
        <w:tc>
          <w:tcPr>
            <w:tcW w:w="657" w:type="dxa"/>
          </w:tcPr>
          <w:p w14:paraId="34BA84D7" w14:textId="77777777" w:rsidR="00FD1DEA" w:rsidRPr="001422A1" w:rsidRDefault="00993BFB"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Beirut</w:t>
            </w:r>
          </w:p>
        </w:tc>
        <w:tc>
          <w:tcPr>
            <w:tcW w:w="657" w:type="dxa"/>
          </w:tcPr>
          <w:p w14:paraId="7286E8CB" w14:textId="77777777" w:rsidR="00FD1DEA" w:rsidRPr="001422A1" w:rsidRDefault="00717C14"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250</w:t>
            </w:r>
          </w:p>
        </w:tc>
        <w:tc>
          <w:tcPr>
            <w:tcW w:w="657" w:type="dxa"/>
          </w:tcPr>
          <w:p w14:paraId="3C9DB8E5" w14:textId="77777777" w:rsidR="00FD1DEA" w:rsidRPr="001422A1" w:rsidRDefault="00717C14"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2024-10-10</w:t>
            </w:r>
          </w:p>
        </w:tc>
      </w:tr>
      <w:tr w:rsidR="001422A1" w14:paraId="24AA7E6B" w14:textId="77777777" w:rsidTr="00FD1DEA">
        <w:tc>
          <w:tcPr>
            <w:tcW w:w="1281" w:type="dxa"/>
          </w:tcPr>
          <w:p w14:paraId="4AF86A52"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20290</w:t>
            </w:r>
          </w:p>
        </w:tc>
        <w:tc>
          <w:tcPr>
            <w:tcW w:w="1477" w:type="dxa"/>
          </w:tcPr>
          <w:p w14:paraId="3713AE9F"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Maped Eraser</w:t>
            </w:r>
          </w:p>
        </w:tc>
        <w:tc>
          <w:tcPr>
            <w:tcW w:w="1535" w:type="dxa"/>
          </w:tcPr>
          <w:p w14:paraId="091ED3A5"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None</w:t>
            </w:r>
          </w:p>
        </w:tc>
        <w:tc>
          <w:tcPr>
            <w:tcW w:w="1050" w:type="dxa"/>
          </w:tcPr>
          <w:p w14:paraId="7EAA1829"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2.00</w:t>
            </w:r>
          </w:p>
        </w:tc>
        <w:tc>
          <w:tcPr>
            <w:tcW w:w="1379" w:type="dxa"/>
          </w:tcPr>
          <w:p w14:paraId="5E6DD813"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Stationery</w:t>
            </w:r>
          </w:p>
        </w:tc>
        <w:tc>
          <w:tcPr>
            <w:tcW w:w="657" w:type="dxa"/>
          </w:tcPr>
          <w:p w14:paraId="3707426B" w14:textId="77777777" w:rsidR="00FD1DEA" w:rsidRPr="001422A1" w:rsidRDefault="00717C14"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Maped</w:t>
            </w:r>
          </w:p>
        </w:tc>
        <w:tc>
          <w:tcPr>
            <w:tcW w:w="657" w:type="dxa"/>
          </w:tcPr>
          <w:p w14:paraId="2C8BE3D4" w14:textId="77777777" w:rsidR="00FD1DEA" w:rsidRPr="001422A1" w:rsidRDefault="00717C14"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Beirut</w:t>
            </w:r>
          </w:p>
        </w:tc>
        <w:tc>
          <w:tcPr>
            <w:tcW w:w="657" w:type="dxa"/>
          </w:tcPr>
          <w:p w14:paraId="0DB01782" w14:textId="77777777" w:rsidR="00FD1DEA" w:rsidRPr="001422A1" w:rsidRDefault="00717C14"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250</w:t>
            </w:r>
          </w:p>
        </w:tc>
        <w:tc>
          <w:tcPr>
            <w:tcW w:w="657" w:type="dxa"/>
          </w:tcPr>
          <w:p w14:paraId="37828163" w14:textId="77777777" w:rsidR="00FD1DEA" w:rsidRPr="001422A1" w:rsidRDefault="00717C14"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2024-10-10</w:t>
            </w:r>
          </w:p>
        </w:tc>
      </w:tr>
      <w:tr w:rsidR="001422A1" w14:paraId="400BD426" w14:textId="77777777" w:rsidTr="00FD1DEA">
        <w:tc>
          <w:tcPr>
            <w:tcW w:w="1281" w:type="dxa"/>
          </w:tcPr>
          <w:p w14:paraId="3BC0A557"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30278</w:t>
            </w:r>
          </w:p>
        </w:tc>
        <w:tc>
          <w:tcPr>
            <w:tcW w:w="1477" w:type="dxa"/>
          </w:tcPr>
          <w:p w14:paraId="6893C59B"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Frozen</w:t>
            </w:r>
          </w:p>
        </w:tc>
        <w:tc>
          <w:tcPr>
            <w:tcW w:w="1535" w:type="dxa"/>
          </w:tcPr>
          <w:p w14:paraId="0810C4B2"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4-14</w:t>
            </w:r>
          </w:p>
        </w:tc>
        <w:tc>
          <w:tcPr>
            <w:tcW w:w="1050" w:type="dxa"/>
          </w:tcPr>
          <w:p w14:paraId="06569E09"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10.00</w:t>
            </w:r>
          </w:p>
        </w:tc>
        <w:tc>
          <w:tcPr>
            <w:tcW w:w="1379" w:type="dxa"/>
          </w:tcPr>
          <w:p w14:paraId="43F969AE"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DVD</w:t>
            </w:r>
          </w:p>
        </w:tc>
        <w:tc>
          <w:tcPr>
            <w:tcW w:w="657" w:type="dxa"/>
          </w:tcPr>
          <w:p w14:paraId="52580AB5" w14:textId="77777777" w:rsidR="00FD1DEA" w:rsidRPr="001422A1" w:rsidRDefault="00E5610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DVDhome</w:t>
            </w:r>
          </w:p>
        </w:tc>
        <w:tc>
          <w:tcPr>
            <w:tcW w:w="657" w:type="dxa"/>
          </w:tcPr>
          <w:p w14:paraId="169F9B12" w14:textId="77777777" w:rsidR="00FD1DEA" w:rsidRPr="001422A1" w:rsidRDefault="00E5610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Saida</w:t>
            </w:r>
          </w:p>
        </w:tc>
        <w:tc>
          <w:tcPr>
            <w:tcW w:w="657" w:type="dxa"/>
          </w:tcPr>
          <w:p w14:paraId="040CC8CD"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40</w:t>
            </w:r>
          </w:p>
        </w:tc>
        <w:tc>
          <w:tcPr>
            <w:tcW w:w="657" w:type="dxa"/>
          </w:tcPr>
          <w:p w14:paraId="798009FB"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2024-09-25</w:t>
            </w:r>
          </w:p>
        </w:tc>
      </w:tr>
      <w:tr w:rsidR="001422A1" w14:paraId="24EEDBC1" w14:textId="77777777" w:rsidTr="00FD1DEA">
        <w:tc>
          <w:tcPr>
            <w:tcW w:w="1281" w:type="dxa"/>
          </w:tcPr>
          <w:p w14:paraId="20D69A49"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30240</w:t>
            </w:r>
          </w:p>
        </w:tc>
        <w:tc>
          <w:tcPr>
            <w:tcW w:w="1477" w:type="dxa"/>
          </w:tcPr>
          <w:p w14:paraId="63E9AC3F"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Spy</w:t>
            </w:r>
          </w:p>
        </w:tc>
        <w:tc>
          <w:tcPr>
            <w:tcW w:w="1535" w:type="dxa"/>
          </w:tcPr>
          <w:p w14:paraId="1681E2E7"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18+</w:t>
            </w:r>
          </w:p>
        </w:tc>
        <w:tc>
          <w:tcPr>
            <w:tcW w:w="1050" w:type="dxa"/>
          </w:tcPr>
          <w:p w14:paraId="0FEA6E9E"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10.00</w:t>
            </w:r>
          </w:p>
        </w:tc>
        <w:tc>
          <w:tcPr>
            <w:tcW w:w="1379" w:type="dxa"/>
          </w:tcPr>
          <w:p w14:paraId="2FA26DCE"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DVD</w:t>
            </w:r>
          </w:p>
        </w:tc>
        <w:tc>
          <w:tcPr>
            <w:tcW w:w="657" w:type="dxa"/>
          </w:tcPr>
          <w:p w14:paraId="055B397A"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DVDhome</w:t>
            </w:r>
          </w:p>
        </w:tc>
        <w:tc>
          <w:tcPr>
            <w:tcW w:w="657" w:type="dxa"/>
          </w:tcPr>
          <w:p w14:paraId="17B8B54B"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Saida</w:t>
            </w:r>
          </w:p>
        </w:tc>
        <w:tc>
          <w:tcPr>
            <w:tcW w:w="657" w:type="dxa"/>
          </w:tcPr>
          <w:p w14:paraId="240FCC06"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40</w:t>
            </w:r>
          </w:p>
        </w:tc>
        <w:tc>
          <w:tcPr>
            <w:tcW w:w="657" w:type="dxa"/>
          </w:tcPr>
          <w:p w14:paraId="0D12CA7D"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2024-09-25</w:t>
            </w:r>
          </w:p>
        </w:tc>
      </w:tr>
      <w:tr w:rsidR="001422A1" w14:paraId="4111A603" w14:textId="77777777" w:rsidTr="00FD1DEA">
        <w:tc>
          <w:tcPr>
            <w:tcW w:w="1281" w:type="dxa"/>
          </w:tcPr>
          <w:p w14:paraId="7A713362"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30560</w:t>
            </w:r>
          </w:p>
        </w:tc>
        <w:tc>
          <w:tcPr>
            <w:tcW w:w="1477" w:type="dxa"/>
          </w:tcPr>
          <w:p w14:paraId="63CD2040"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Spiderman</w:t>
            </w:r>
          </w:p>
        </w:tc>
        <w:tc>
          <w:tcPr>
            <w:tcW w:w="1535" w:type="dxa"/>
          </w:tcPr>
          <w:p w14:paraId="4F5B1596"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6+</w:t>
            </w:r>
          </w:p>
        </w:tc>
        <w:tc>
          <w:tcPr>
            <w:tcW w:w="1050" w:type="dxa"/>
          </w:tcPr>
          <w:p w14:paraId="7457E944"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10.00</w:t>
            </w:r>
          </w:p>
        </w:tc>
        <w:tc>
          <w:tcPr>
            <w:tcW w:w="1379" w:type="dxa"/>
          </w:tcPr>
          <w:p w14:paraId="6B9CC45F"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DVD</w:t>
            </w:r>
          </w:p>
        </w:tc>
        <w:tc>
          <w:tcPr>
            <w:tcW w:w="657" w:type="dxa"/>
          </w:tcPr>
          <w:p w14:paraId="7826554A"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DVDhome</w:t>
            </w:r>
          </w:p>
        </w:tc>
        <w:tc>
          <w:tcPr>
            <w:tcW w:w="657" w:type="dxa"/>
          </w:tcPr>
          <w:p w14:paraId="71A2DD8F"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Saida</w:t>
            </w:r>
          </w:p>
        </w:tc>
        <w:tc>
          <w:tcPr>
            <w:tcW w:w="657" w:type="dxa"/>
          </w:tcPr>
          <w:p w14:paraId="101AA386"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40</w:t>
            </w:r>
          </w:p>
        </w:tc>
        <w:tc>
          <w:tcPr>
            <w:tcW w:w="657" w:type="dxa"/>
          </w:tcPr>
          <w:p w14:paraId="690006CC" w14:textId="77777777" w:rsidR="00FD1DEA" w:rsidRPr="001422A1" w:rsidRDefault="00591D9D"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2024-09-26</w:t>
            </w:r>
          </w:p>
        </w:tc>
      </w:tr>
      <w:tr w:rsidR="001422A1" w14:paraId="0D30E9DE" w14:textId="77777777" w:rsidTr="00FD1DEA">
        <w:tc>
          <w:tcPr>
            <w:tcW w:w="1281" w:type="dxa"/>
          </w:tcPr>
          <w:p w14:paraId="5D1A9C20"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40134</w:t>
            </w:r>
          </w:p>
        </w:tc>
        <w:tc>
          <w:tcPr>
            <w:tcW w:w="1477" w:type="dxa"/>
          </w:tcPr>
          <w:p w14:paraId="60E46C10"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GtaV</w:t>
            </w:r>
          </w:p>
        </w:tc>
        <w:tc>
          <w:tcPr>
            <w:tcW w:w="1535" w:type="dxa"/>
          </w:tcPr>
          <w:p w14:paraId="361285FE"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18+</w:t>
            </w:r>
          </w:p>
        </w:tc>
        <w:tc>
          <w:tcPr>
            <w:tcW w:w="1050" w:type="dxa"/>
          </w:tcPr>
          <w:p w14:paraId="7FAB357D"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25.00</w:t>
            </w:r>
          </w:p>
        </w:tc>
        <w:tc>
          <w:tcPr>
            <w:tcW w:w="1379" w:type="dxa"/>
          </w:tcPr>
          <w:p w14:paraId="663002E8"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Games</w:t>
            </w:r>
          </w:p>
        </w:tc>
        <w:tc>
          <w:tcPr>
            <w:tcW w:w="657" w:type="dxa"/>
          </w:tcPr>
          <w:p w14:paraId="5AEC59EB" w14:textId="77777777" w:rsidR="00FD1DEA" w:rsidRPr="001422A1" w:rsidRDefault="00237FC3"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Najjar</w:t>
            </w:r>
          </w:p>
        </w:tc>
        <w:tc>
          <w:tcPr>
            <w:tcW w:w="657" w:type="dxa"/>
          </w:tcPr>
          <w:p w14:paraId="38426BD5" w14:textId="77777777" w:rsidR="00FD1DEA" w:rsidRPr="001422A1" w:rsidRDefault="00237FC3"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Beirut</w:t>
            </w:r>
          </w:p>
        </w:tc>
        <w:tc>
          <w:tcPr>
            <w:tcW w:w="657" w:type="dxa"/>
          </w:tcPr>
          <w:p w14:paraId="672F8D96" w14:textId="77777777" w:rsidR="00FD1DEA" w:rsidRPr="001422A1" w:rsidRDefault="00237FC3"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150</w:t>
            </w:r>
          </w:p>
        </w:tc>
        <w:tc>
          <w:tcPr>
            <w:tcW w:w="657" w:type="dxa"/>
          </w:tcPr>
          <w:p w14:paraId="2657B113" w14:textId="77777777" w:rsidR="00FD1DEA" w:rsidRPr="001422A1" w:rsidRDefault="00237FC3"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w:t>
            </w:r>
            <w:r w:rsidR="001422A1" w:rsidRPr="001422A1">
              <w:rPr>
                <w:rFonts w:ascii="Times New Roman" w:eastAsia="Times New Roman" w:hAnsi="Times New Roman" w:cs="Times New Roman"/>
                <w:sz w:val="16"/>
                <w:szCs w:val="16"/>
              </w:rPr>
              <w:t>3-02-20</w:t>
            </w:r>
          </w:p>
        </w:tc>
      </w:tr>
      <w:tr w:rsidR="001422A1" w14:paraId="3CBC03F9" w14:textId="77777777" w:rsidTr="00FD1DEA">
        <w:tc>
          <w:tcPr>
            <w:tcW w:w="1281" w:type="dxa"/>
          </w:tcPr>
          <w:p w14:paraId="28889376"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40250</w:t>
            </w:r>
          </w:p>
        </w:tc>
        <w:tc>
          <w:tcPr>
            <w:tcW w:w="1477" w:type="dxa"/>
          </w:tcPr>
          <w:p w14:paraId="1A8DD6FC"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Fifa24</w:t>
            </w:r>
          </w:p>
        </w:tc>
        <w:tc>
          <w:tcPr>
            <w:tcW w:w="1535" w:type="dxa"/>
          </w:tcPr>
          <w:p w14:paraId="4E7D2F1A"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None</w:t>
            </w:r>
          </w:p>
        </w:tc>
        <w:tc>
          <w:tcPr>
            <w:tcW w:w="1050" w:type="dxa"/>
          </w:tcPr>
          <w:p w14:paraId="3384E312"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25.00</w:t>
            </w:r>
          </w:p>
        </w:tc>
        <w:tc>
          <w:tcPr>
            <w:tcW w:w="1379" w:type="dxa"/>
          </w:tcPr>
          <w:p w14:paraId="0C07EF3A"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Games</w:t>
            </w:r>
          </w:p>
        </w:tc>
        <w:tc>
          <w:tcPr>
            <w:tcW w:w="657" w:type="dxa"/>
          </w:tcPr>
          <w:p w14:paraId="277134B3"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Najjar</w:t>
            </w:r>
          </w:p>
        </w:tc>
        <w:tc>
          <w:tcPr>
            <w:tcW w:w="657" w:type="dxa"/>
          </w:tcPr>
          <w:p w14:paraId="3CFF8C72"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Beirut</w:t>
            </w:r>
          </w:p>
        </w:tc>
        <w:tc>
          <w:tcPr>
            <w:tcW w:w="657" w:type="dxa"/>
          </w:tcPr>
          <w:p w14:paraId="32BBCDF4"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400</w:t>
            </w:r>
          </w:p>
        </w:tc>
        <w:tc>
          <w:tcPr>
            <w:tcW w:w="657" w:type="dxa"/>
          </w:tcPr>
          <w:p w14:paraId="69D8C9A1"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2023-11-11</w:t>
            </w:r>
          </w:p>
        </w:tc>
      </w:tr>
      <w:tr w:rsidR="001422A1" w14:paraId="5D6B4EAB" w14:textId="77777777" w:rsidTr="00FD1DEA">
        <w:tc>
          <w:tcPr>
            <w:tcW w:w="1281" w:type="dxa"/>
          </w:tcPr>
          <w:p w14:paraId="13F1432C"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40255</w:t>
            </w:r>
          </w:p>
        </w:tc>
        <w:tc>
          <w:tcPr>
            <w:tcW w:w="1477" w:type="dxa"/>
          </w:tcPr>
          <w:p w14:paraId="29AAAF0D"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Uncharted3</w:t>
            </w:r>
          </w:p>
        </w:tc>
        <w:tc>
          <w:tcPr>
            <w:tcW w:w="1535" w:type="dxa"/>
          </w:tcPr>
          <w:p w14:paraId="140A44D1"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16+</w:t>
            </w:r>
          </w:p>
        </w:tc>
        <w:tc>
          <w:tcPr>
            <w:tcW w:w="1050" w:type="dxa"/>
          </w:tcPr>
          <w:p w14:paraId="68FEB727"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25.00</w:t>
            </w:r>
          </w:p>
        </w:tc>
        <w:tc>
          <w:tcPr>
            <w:tcW w:w="1379" w:type="dxa"/>
          </w:tcPr>
          <w:p w14:paraId="0EC539F9"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Games</w:t>
            </w:r>
          </w:p>
        </w:tc>
        <w:tc>
          <w:tcPr>
            <w:tcW w:w="657" w:type="dxa"/>
          </w:tcPr>
          <w:p w14:paraId="3F4DC107"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Najjar</w:t>
            </w:r>
          </w:p>
        </w:tc>
        <w:tc>
          <w:tcPr>
            <w:tcW w:w="657" w:type="dxa"/>
          </w:tcPr>
          <w:p w14:paraId="24F2EC88"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Beirut</w:t>
            </w:r>
          </w:p>
        </w:tc>
        <w:tc>
          <w:tcPr>
            <w:tcW w:w="657" w:type="dxa"/>
          </w:tcPr>
          <w:p w14:paraId="1668DFB8"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100</w:t>
            </w:r>
          </w:p>
        </w:tc>
        <w:tc>
          <w:tcPr>
            <w:tcW w:w="657" w:type="dxa"/>
          </w:tcPr>
          <w:p w14:paraId="505B662B"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2024-05-31</w:t>
            </w:r>
          </w:p>
        </w:tc>
      </w:tr>
      <w:tr w:rsidR="001422A1" w14:paraId="0D4E9D57" w14:textId="77777777" w:rsidTr="00FD1DEA">
        <w:tc>
          <w:tcPr>
            <w:tcW w:w="1281" w:type="dxa"/>
          </w:tcPr>
          <w:p w14:paraId="78B5E829"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40300</w:t>
            </w:r>
          </w:p>
        </w:tc>
        <w:tc>
          <w:tcPr>
            <w:tcW w:w="1477" w:type="dxa"/>
          </w:tcPr>
          <w:p w14:paraId="75985844"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Fifa23</w:t>
            </w:r>
          </w:p>
        </w:tc>
        <w:tc>
          <w:tcPr>
            <w:tcW w:w="1535" w:type="dxa"/>
          </w:tcPr>
          <w:p w14:paraId="707F0DC7"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None</w:t>
            </w:r>
          </w:p>
        </w:tc>
        <w:tc>
          <w:tcPr>
            <w:tcW w:w="1050" w:type="dxa"/>
          </w:tcPr>
          <w:p w14:paraId="55408CD8"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25.00</w:t>
            </w:r>
          </w:p>
        </w:tc>
        <w:tc>
          <w:tcPr>
            <w:tcW w:w="1379" w:type="dxa"/>
          </w:tcPr>
          <w:p w14:paraId="2868168F" w14:textId="77777777" w:rsidR="00FD1DEA" w:rsidRPr="001422A1" w:rsidRDefault="00FD1DEA"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Games</w:t>
            </w:r>
          </w:p>
        </w:tc>
        <w:tc>
          <w:tcPr>
            <w:tcW w:w="657" w:type="dxa"/>
          </w:tcPr>
          <w:p w14:paraId="3C36287E"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Najjar</w:t>
            </w:r>
          </w:p>
        </w:tc>
        <w:tc>
          <w:tcPr>
            <w:tcW w:w="657" w:type="dxa"/>
          </w:tcPr>
          <w:p w14:paraId="04BC3AA0"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Beirut</w:t>
            </w:r>
          </w:p>
        </w:tc>
        <w:tc>
          <w:tcPr>
            <w:tcW w:w="657" w:type="dxa"/>
          </w:tcPr>
          <w:p w14:paraId="4421BF3A"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120</w:t>
            </w:r>
          </w:p>
        </w:tc>
        <w:tc>
          <w:tcPr>
            <w:tcW w:w="657" w:type="dxa"/>
          </w:tcPr>
          <w:p w14:paraId="5DB1E943" w14:textId="77777777" w:rsidR="00FD1DEA" w:rsidRPr="001422A1" w:rsidRDefault="001422A1" w:rsidP="23765456">
            <w:pPr>
              <w:pStyle w:val="NoSpacing"/>
              <w:rPr>
                <w:rFonts w:ascii="Times New Roman" w:eastAsia="Times New Roman" w:hAnsi="Times New Roman" w:cs="Times New Roman"/>
                <w:sz w:val="16"/>
                <w:szCs w:val="16"/>
              </w:rPr>
            </w:pPr>
            <w:r w:rsidRPr="001422A1">
              <w:rPr>
                <w:rFonts w:ascii="Times New Roman" w:eastAsia="Times New Roman" w:hAnsi="Times New Roman" w:cs="Times New Roman"/>
                <w:sz w:val="16"/>
                <w:szCs w:val="16"/>
              </w:rPr>
              <w:t>2024-01-05</w:t>
            </w:r>
          </w:p>
        </w:tc>
      </w:tr>
    </w:tbl>
    <w:p w14:paraId="1BF6B899" w14:textId="77777777" w:rsidR="00244D1A" w:rsidRDefault="00244D1A" w:rsidP="23765456">
      <w:pPr>
        <w:pStyle w:val="NoSpacing"/>
        <w:rPr>
          <w:rFonts w:ascii="Times New Roman" w:eastAsia="Times New Roman" w:hAnsi="Times New Roman" w:cs="Times New Roman"/>
          <w:b/>
          <w:bCs/>
        </w:rPr>
      </w:pPr>
    </w:p>
    <w:p w14:paraId="718C5CF9" w14:textId="77777777" w:rsidR="00735C86" w:rsidRDefault="00735C86" w:rsidP="23765456">
      <w:pPr>
        <w:pStyle w:val="NoSpacing"/>
        <w:rPr>
          <w:rFonts w:ascii="Times New Roman" w:eastAsia="Times New Roman" w:hAnsi="Times New Roman" w:cs="Times New Roman"/>
          <w:b/>
          <w:bCs/>
        </w:rPr>
      </w:pPr>
    </w:p>
    <w:p w14:paraId="63147C94" w14:textId="57E7C563" w:rsidR="00244D1A" w:rsidRDefault="00244D1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Supplier</w:t>
      </w:r>
    </w:p>
    <w:tbl>
      <w:tblPr>
        <w:tblStyle w:val="TableGrid"/>
        <w:tblW w:w="0" w:type="auto"/>
        <w:tblLook w:val="04A0" w:firstRow="1" w:lastRow="0" w:firstColumn="1" w:lastColumn="0" w:noHBand="0" w:noVBand="1"/>
      </w:tblPr>
      <w:tblGrid>
        <w:gridCol w:w="3116"/>
        <w:gridCol w:w="3117"/>
        <w:gridCol w:w="3117"/>
      </w:tblGrid>
      <w:tr w:rsidR="001422A1" w14:paraId="09A7B74A" w14:textId="77777777" w:rsidTr="001422A1">
        <w:tc>
          <w:tcPr>
            <w:tcW w:w="3116" w:type="dxa"/>
          </w:tcPr>
          <w:p w14:paraId="23FC200B" w14:textId="77777777" w:rsidR="001422A1" w:rsidRDefault="001422A1"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Name</w:t>
            </w:r>
          </w:p>
        </w:tc>
        <w:tc>
          <w:tcPr>
            <w:tcW w:w="3117" w:type="dxa"/>
          </w:tcPr>
          <w:p w14:paraId="1A661D84" w14:textId="77777777" w:rsidR="001422A1" w:rsidRDefault="001422A1"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Address</w:t>
            </w:r>
          </w:p>
        </w:tc>
        <w:tc>
          <w:tcPr>
            <w:tcW w:w="3117" w:type="dxa"/>
          </w:tcPr>
          <w:p w14:paraId="5A870A6C" w14:textId="77777777" w:rsidR="001422A1" w:rsidRDefault="001422A1"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Phone_Number</w:t>
            </w:r>
          </w:p>
        </w:tc>
      </w:tr>
      <w:tr w:rsidR="001422A1" w14:paraId="6454D65B" w14:textId="77777777" w:rsidTr="001422A1">
        <w:tc>
          <w:tcPr>
            <w:tcW w:w="3116" w:type="dxa"/>
          </w:tcPr>
          <w:p w14:paraId="022F5480" w14:textId="77777777" w:rsidR="001422A1" w:rsidRPr="0079278A" w:rsidRDefault="000E2160"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Najjar</w:t>
            </w:r>
          </w:p>
        </w:tc>
        <w:tc>
          <w:tcPr>
            <w:tcW w:w="3117" w:type="dxa"/>
          </w:tcPr>
          <w:p w14:paraId="6CC951F8" w14:textId="77777777" w:rsidR="001422A1" w:rsidRPr="0079278A" w:rsidRDefault="000E2160"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Beirut</w:t>
            </w:r>
          </w:p>
        </w:tc>
        <w:tc>
          <w:tcPr>
            <w:tcW w:w="3117" w:type="dxa"/>
          </w:tcPr>
          <w:p w14:paraId="025A7C07"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01255412</w:t>
            </w:r>
          </w:p>
        </w:tc>
      </w:tr>
      <w:tr w:rsidR="001422A1" w14:paraId="73E9F735" w14:textId="77777777" w:rsidTr="001422A1">
        <w:tc>
          <w:tcPr>
            <w:tcW w:w="3116" w:type="dxa"/>
          </w:tcPr>
          <w:p w14:paraId="25B05BA5"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KhouryHome</w:t>
            </w:r>
          </w:p>
        </w:tc>
        <w:tc>
          <w:tcPr>
            <w:tcW w:w="3117" w:type="dxa"/>
          </w:tcPr>
          <w:p w14:paraId="79B899B6"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Beirut</w:t>
            </w:r>
          </w:p>
        </w:tc>
        <w:tc>
          <w:tcPr>
            <w:tcW w:w="3117" w:type="dxa"/>
          </w:tcPr>
          <w:p w14:paraId="39EDD3FA"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01453123</w:t>
            </w:r>
          </w:p>
        </w:tc>
      </w:tr>
      <w:tr w:rsidR="001422A1" w14:paraId="5EDA5253" w14:textId="77777777" w:rsidTr="001422A1">
        <w:tc>
          <w:tcPr>
            <w:tcW w:w="3116" w:type="dxa"/>
          </w:tcPr>
          <w:p w14:paraId="71BDA0D7"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AbedTahhan</w:t>
            </w:r>
          </w:p>
        </w:tc>
        <w:tc>
          <w:tcPr>
            <w:tcW w:w="3117" w:type="dxa"/>
          </w:tcPr>
          <w:p w14:paraId="12D04A39"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Beirut</w:t>
            </w:r>
          </w:p>
        </w:tc>
        <w:tc>
          <w:tcPr>
            <w:tcW w:w="3117" w:type="dxa"/>
          </w:tcPr>
          <w:p w14:paraId="5BBC38C2"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01879034</w:t>
            </w:r>
          </w:p>
        </w:tc>
      </w:tr>
      <w:tr w:rsidR="001422A1" w14:paraId="041FFDD5" w14:textId="77777777" w:rsidTr="001422A1">
        <w:tc>
          <w:tcPr>
            <w:tcW w:w="3116" w:type="dxa"/>
          </w:tcPr>
          <w:p w14:paraId="789530E9"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HamdanElectronics</w:t>
            </w:r>
          </w:p>
        </w:tc>
        <w:tc>
          <w:tcPr>
            <w:tcW w:w="3117" w:type="dxa"/>
          </w:tcPr>
          <w:p w14:paraId="0E825707"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Beirut</w:t>
            </w:r>
          </w:p>
        </w:tc>
        <w:tc>
          <w:tcPr>
            <w:tcW w:w="3117" w:type="dxa"/>
          </w:tcPr>
          <w:p w14:paraId="39516F1A" w14:textId="77777777" w:rsidR="001422A1" w:rsidRPr="0079278A" w:rsidRDefault="00A8099F"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01334455</w:t>
            </w:r>
          </w:p>
        </w:tc>
      </w:tr>
      <w:tr w:rsidR="001422A1" w14:paraId="19F8EF90" w14:textId="77777777" w:rsidTr="001422A1">
        <w:tc>
          <w:tcPr>
            <w:tcW w:w="3116" w:type="dxa"/>
          </w:tcPr>
          <w:p w14:paraId="5A598F7F" w14:textId="77777777" w:rsidR="001422A1" w:rsidRPr="0079278A" w:rsidRDefault="003B0133"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DVDhome</w:t>
            </w:r>
          </w:p>
        </w:tc>
        <w:tc>
          <w:tcPr>
            <w:tcW w:w="3117" w:type="dxa"/>
          </w:tcPr>
          <w:p w14:paraId="38E2E10A" w14:textId="77777777" w:rsidR="001422A1" w:rsidRPr="0079278A" w:rsidRDefault="006C344C"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Saida</w:t>
            </w:r>
          </w:p>
        </w:tc>
        <w:tc>
          <w:tcPr>
            <w:tcW w:w="3117" w:type="dxa"/>
          </w:tcPr>
          <w:p w14:paraId="72E017AB" w14:textId="77777777" w:rsidR="001422A1" w:rsidRPr="0079278A" w:rsidRDefault="001D24A7"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07565432</w:t>
            </w:r>
          </w:p>
        </w:tc>
      </w:tr>
      <w:tr w:rsidR="001422A1" w14:paraId="53922DAC" w14:textId="77777777" w:rsidTr="001422A1">
        <w:tc>
          <w:tcPr>
            <w:tcW w:w="3116" w:type="dxa"/>
          </w:tcPr>
          <w:p w14:paraId="7E0B2546" w14:textId="77777777" w:rsidR="001422A1" w:rsidRPr="0079278A" w:rsidRDefault="001D24A7"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Maped</w:t>
            </w:r>
          </w:p>
        </w:tc>
        <w:tc>
          <w:tcPr>
            <w:tcW w:w="3117" w:type="dxa"/>
          </w:tcPr>
          <w:p w14:paraId="0CA1F6F4" w14:textId="77777777" w:rsidR="001422A1" w:rsidRPr="0079278A" w:rsidRDefault="001D24A7"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Beirut</w:t>
            </w:r>
          </w:p>
        </w:tc>
        <w:tc>
          <w:tcPr>
            <w:tcW w:w="3117" w:type="dxa"/>
          </w:tcPr>
          <w:p w14:paraId="3C8BA052" w14:textId="77777777" w:rsidR="001422A1" w:rsidRPr="0079278A" w:rsidRDefault="001D24A7"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01776853</w:t>
            </w:r>
          </w:p>
        </w:tc>
      </w:tr>
      <w:tr w:rsidR="001422A1" w14:paraId="7A7CCD05" w14:textId="77777777" w:rsidTr="001422A1">
        <w:tc>
          <w:tcPr>
            <w:tcW w:w="3116" w:type="dxa"/>
          </w:tcPr>
          <w:p w14:paraId="29EF0F0E" w14:textId="77777777" w:rsidR="001422A1" w:rsidRPr="0079278A" w:rsidRDefault="001D24A7"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JoueClub</w:t>
            </w:r>
          </w:p>
        </w:tc>
        <w:tc>
          <w:tcPr>
            <w:tcW w:w="3117" w:type="dxa"/>
          </w:tcPr>
          <w:p w14:paraId="53215152" w14:textId="77777777" w:rsidR="001422A1" w:rsidRPr="0079278A" w:rsidRDefault="001D24A7"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Beirut</w:t>
            </w:r>
          </w:p>
        </w:tc>
        <w:tc>
          <w:tcPr>
            <w:tcW w:w="3117" w:type="dxa"/>
          </w:tcPr>
          <w:p w14:paraId="40398A56" w14:textId="77777777" w:rsidR="001422A1" w:rsidRPr="0079278A" w:rsidRDefault="001D24A7"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01212343</w:t>
            </w:r>
          </w:p>
        </w:tc>
      </w:tr>
      <w:tr w:rsidR="001422A1" w14:paraId="74038BCD" w14:textId="77777777" w:rsidTr="001422A1">
        <w:tc>
          <w:tcPr>
            <w:tcW w:w="3116" w:type="dxa"/>
          </w:tcPr>
          <w:p w14:paraId="20D23978" w14:textId="77777777" w:rsidR="001422A1" w:rsidRPr="0079278A" w:rsidRDefault="007C3479"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Crafts&amp;More</w:t>
            </w:r>
          </w:p>
        </w:tc>
        <w:tc>
          <w:tcPr>
            <w:tcW w:w="3117" w:type="dxa"/>
          </w:tcPr>
          <w:p w14:paraId="3BF385CA" w14:textId="77777777" w:rsidR="001422A1" w:rsidRPr="0079278A" w:rsidRDefault="007C3479"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Jounieh</w:t>
            </w:r>
          </w:p>
        </w:tc>
        <w:tc>
          <w:tcPr>
            <w:tcW w:w="3117" w:type="dxa"/>
          </w:tcPr>
          <w:p w14:paraId="08605E05" w14:textId="77777777" w:rsidR="001422A1" w:rsidRPr="0079278A" w:rsidRDefault="006E1BB3"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04312366</w:t>
            </w:r>
          </w:p>
        </w:tc>
      </w:tr>
      <w:tr w:rsidR="001422A1" w14:paraId="5447074A" w14:textId="77777777" w:rsidTr="001422A1">
        <w:tc>
          <w:tcPr>
            <w:tcW w:w="3116" w:type="dxa"/>
          </w:tcPr>
          <w:p w14:paraId="47173B32" w14:textId="77777777" w:rsidR="001422A1" w:rsidRPr="0079278A" w:rsidRDefault="00813A1B"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Virgin</w:t>
            </w:r>
          </w:p>
        </w:tc>
        <w:tc>
          <w:tcPr>
            <w:tcW w:w="3117" w:type="dxa"/>
          </w:tcPr>
          <w:p w14:paraId="6146D397" w14:textId="77777777" w:rsidR="001422A1" w:rsidRPr="0079278A" w:rsidRDefault="00CB38D4"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Jounieh</w:t>
            </w:r>
          </w:p>
        </w:tc>
        <w:tc>
          <w:tcPr>
            <w:tcW w:w="3117" w:type="dxa"/>
          </w:tcPr>
          <w:p w14:paraId="75302D4E" w14:textId="77777777" w:rsidR="001422A1" w:rsidRPr="0079278A" w:rsidRDefault="00CB38D4"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04565723</w:t>
            </w:r>
          </w:p>
        </w:tc>
      </w:tr>
      <w:tr w:rsidR="001422A1" w14:paraId="25DCB17F" w14:textId="77777777" w:rsidTr="001422A1">
        <w:tc>
          <w:tcPr>
            <w:tcW w:w="3116" w:type="dxa"/>
          </w:tcPr>
          <w:p w14:paraId="43EF88C2" w14:textId="77777777" w:rsidR="001422A1" w:rsidRPr="0079278A" w:rsidRDefault="00F34229"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ReadPlus</w:t>
            </w:r>
          </w:p>
        </w:tc>
        <w:tc>
          <w:tcPr>
            <w:tcW w:w="3117" w:type="dxa"/>
          </w:tcPr>
          <w:p w14:paraId="575E6360" w14:textId="77777777" w:rsidR="001422A1" w:rsidRPr="0079278A" w:rsidRDefault="002B350B"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Zahle</w:t>
            </w:r>
          </w:p>
        </w:tc>
        <w:tc>
          <w:tcPr>
            <w:tcW w:w="3117" w:type="dxa"/>
          </w:tcPr>
          <w:p w14:paraId="5B173F1A" w14:textId="77777777" w:rsidR="001422A1" w:rsidRPr="0079278A" w:rsidRDefault="0079278A" w:rsidP="23765456">
            <w:pPr>
              <w:pStyle w:val="NoSpacing"/>
              <w:rPr>
                <w:rFonts w:ascii="Times New Roman" w:eastAsia="Times New Roman" w:hAnsi="Times New Roman" w:cs="Times New Roman"/>
              </w:rPr>
            </w:pPr>
            <w:r w:rsidRPr="0079278A">
              <w:rPr>
                <w:rFonts w:ascii="Times New Roman" w:eastAsia="Times New Roman" w:hAnsi="Times New Roman" w:cs="Times New Roman"/>
              </w:rPr>
              <w:t>09623657</w:t>
            </w:r>
          </w:p>
        </w:tc>
      </w:tr>
    </w:tbl>
    <w:p w14:paraId="1E9221F1" w14:textId="77777777" w:rsidR="001422A1" w:rsidRDefault="001422A1" w:rsidP="23765456">
      <w:pPr>
        <w:pStyle w:val="NoSpacing"/>
        <w:rPr>
          <w:rFonts w:ascii="Times New Roman" w:eastAsia="Times New Roman" w:hAnsi="Times New Roman" w:cs="Times New Roman"/>
          <w:b/>
          <w:bCs/>
        </w:rPr>
      </w:pPr>
    </w:p>
    <w:p w14:paraId="672CD4FE" w14:textId="77777777" w:rsidR="007628CE" w:rsidRDefault="007628CE" w:rsidP="23765456">
      <w:pPr>
        <w:pStyle w:val="NoSpacing"/>
        <w:rPr>
          <w:rFonts w:ascii="Times New Roman" w:eastAsia="Times New Roman" w:hAnsi="Times New Roman" w:cs="Times New Roman"/>
          <w:b/>
          <w:bCs/>
        </w:rPr>
      </w:pPr>
    </w:p>
    <w:p w14:paraId="3DF40830" w14:textId="77777777" w:rsidR="00244D1A" w:rsidRDefault="00244D1A" w:rsidP="23765456">
      <w:pPr>
        <w:pStyle w:val="NoSpacing"/>
        <w:rPr>
          <w:rFonts w:ascii="Times New Roman" w:eastAsia="Times New Roman" w:hAnsi="Times New Roman" w:cs="Times New Roman"/>
          <w:b/>
          <w:bCs/>
        </w:rPr>
      </w:pPr>
    </w:p>
    <w:p w14:paraId="55EAF333" w14:textId="77777777" w:rsidR="00650F88" w:rsidRDefault="00244D1A" w:rsidP="00932B88">
      <w:pPr>
        <w:pStyle w:val="NoSpacing"/>
        <w:rPr>
          <w:rFonts w:ascii="Times New Roman" w:eastAsia="Times New Roman" w:hAnsi="Times New Roman" w:cs="Times New Roman"/>
          <w:b/>
          <w:bCs/>
        </w:rPr>
      </w:pPr>
      <w:r>
        <w:rPr>
          <w:rFonts w:ascii="Times New Roman" w:eastAsia="Times New Roman" w:hAnsi="Times New Roman" w:cs="Times New Roman"/>
          <w:b/>
          <w:bCs/>
        </w:rPr>
        <w:t>Library</w:t>
      </w:r>
    </w:p>
    <w:tbl>
      <w:tblPr>
        <w:tblStyle w:val="TableGrid"/>
        <w:tblW w:w="0" w:type="auto"/>
        <w:tblLook w:val="04A0" w:firstRow="1" w:lastRow="0" w:firstColumn="1" w:lastColumn="0" w:noHBand="0" w:noVBand="1"/>
      </w:tblPr>
      <w:tblGrid>
        <w:gridCol w:w="3116"/>
        <w:gridCol w:w="3117"/>
        <w:gridCol w:w="3117"/>
      </w:tblGrid>
      <w:tr w:rsidR="00650F88" w14:paraId="7AC5A54A" w14:textId="77777777" w:rsidTr="00650F88">
        <w:tc>
          <w:tcPr>
            <w:tcW w:w="3116" w:type="dxa"/>
          </w:tcPr>
          <w:p w14:paraId="3180DC98" w14:textId="77777777" w:rsidR="00650F88" w:rsidRDefault="00650F8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BranchID</w:t>
            </w:r>
          </w:p>
        </w:tc>
        <w:tc>
          <w:tcPr>
            <w:tcW w:w="3117" w:type="dxa"/>
          </w:tcPr>
          <w:p w14:paraId="379B90BB" w14:textId="77777777" w:rsidR="00650F88" w:rsidRDefault="00650F8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Address</w:t>
            </w:r>
          </w:p>
        </w:tc>
        <w:tc>
          <w:tcPr>
            <w:tcW w:w="3117" w:type="dxa"/>
          </w:tcPr>
          <w:p w14:paraId="660C23C8" w14:textId="77777777" w:rsidR="00650F88" w:rsidRDefault="00650F8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PhoneNumber</w:t>
            </w:r>
          </w:p>
        </w:tc>
      </w:tr>
      <w:tr w:rsidR="00650F88" w14:paraId="36AA302C" w14:textId="77777777" w:rsidTr="00650F88">
        <w:tc>
          <w:tcPr>
            <w:tcW w:w="3116" w:type="dxa"/>
          </w:tcPr>
          <w:p w14:paraId="0B630ED5" w14:textId="77777777" w:rsidR="00650F88" w:rsidRPr="00932B88" w:rsidRDefault="00650F88"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LB01</w:t>
            </w:r>
          </w:p>
        </w:tc>
        <w:tc>
          <w:tcPr>
            <w:tcW w:w="3117" w:type="dxa"/>
          </w:tcPr>
          <w:p w14:paraId="723CBA19" w14:textId="77777777" w:rsidR="00650F88" w:rsidRPr="00932B88" w:rsidRDefault="00650F88"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Hamra</w:t>
            </w:r>
          </w:p>
        </w:tc>
        <w:tc>
          <w:tcPr>
            <w:tcW w:w="3117" w:type="dxa"/>
          </w:tcPr>
          <w:p w14:paraId="1EBC3E2E" w14:textId="77777777" w:rsidR="00650F88" w:rsidRPr="00932B88" w:rsidRDefault="00650F88"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01412344</w:t>
            </w:r>
          </w:p>
        </w:tc>
      </w:tr>
      <w:tr w:rsidR="00650F88" w14:paraId="48262C72" w14:textId="77777777" w:rsidTr="00650F88">
        <w:tc>
          <w:tcPr>
            <w:tcW w:w="3116" w:type="dxa"/>
          </w:tcPr>
          <w:p w14:paraId="3A06CA12" w14:textId="77777777" w:rsidR="00650F88" w:rsidRPr="00932B88" w:rsidRDefault="00650F88"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LB02</w:t>
            </w:r>
          </w:p>
        </w:tc>
        <w:tc>
          <w:tcPr>
            <w:tcW w:w="3117" w:type="dxa"/>
          </w:tcPr>
          <w:p w14:paraId="3182F652" w14:textId="77777777" w:rsidR="00650F88" w:rsidRPr="00932B88" w:rsidRDefault="008D19B1"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Mazraa</w:t>
            </w:r>
          </w:p>
        </w:tc>
        <w:tc>
          <w:tcPr>
            <w:tcW w:w="3117" w:type="dxa"/>
          </w:tcPr>
          <w:p w14:paraId="08308335" w14:textId="77777777" w:rsidR="00650F88" w:rsidRPr="00932B88" w:rsidRDefault="008D19B1"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015134788</w:t>
            </w:r>
          </w:p>
        </w:tc>
      </w:tr>
      <w:tr w:rsidR="00650F88" w14:paraId="7E4A8FF5" w14:textId="77777777" w:rsidTr="00650F88">
        <w:tc>
          <w:tcPr>
            <w:tcW w:w="3116" w:type="dxa"/>
          </w:tcPr>
          <w:p w14:paraId="7B83E0FC" w14:textId="77777777" w:rsidR="00650F88" w:rsidRPr="00932B88" w:rsidRDefault="008D19B1"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LB03</w:t>
            </w:r>
          </w:p>
        </w:tc>
        <w:tc>
          <w:tcPr>
            <w:tcW w:w="3117" w:type="dxa"/>
          </w:tcPr>
          <w:p w14:paraId="0D5B2002"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Jal El Dib</w:t>
            </w:r>
          </w:p>
        </w:tc>
        <w:tc>
          <w:tcPr>
            <w:tcW w:w="3117" w:type="dxa"/>
          </w:tcPr>
          <w:p w14:paraId="7BE794F6"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04234432</w:t>
            </w:r>
          </w:p>
        </w:tc>
      </w:tr>
      <w:tr w:rsidR="00650F88" w14:paraId="4624AB12" w14:textId="77777777" w:rsidTr="00650F88">
        <w:tc>
          <w:tcPr>
            <w:tcW w:w="3116" w:type="dxa"/>
          </w:tcPr>
          <w:p w14:paraId="0D81AE1B"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LB04</w:t>
            </w:r>
          </w:p>
        </w:tc>
        <w:tc>
          <w:tcPr>
            <w:tcW w:w="3117" w:type="dxa"/>
          </w:tcPr>
          <w:p w14:paraId="4300FE47"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Jounieh</w:t>
            </w:r>
          </w:p>
        </w:tc>
        <w:tc>
          <w:tcPr>
            <w:tcW w:w="3117" w:type="dxa"/>
          </w:tcPr>
          <w:p w14:paraId="1827B3AD"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04512987</w:t>
            </w:r>
          </w:p>
        </w:tc>
      </w:tr>
      <w:tr w:rsidR="00650F88" w14:paraId="4ADD5F0F" w14:textId="77777777" w:rsidTr="00650F88">
        <w:tc>
          <w:tcPr>
            <w:tcW w:w="3116" w:type="dxa"/>
          </w:tcPr>
          <w:p w14:paraId="07C3A65D"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LB05</w:t>
            </w:r>
          </w:p>
        </w:tc>
        <w:tc>
          <w:tcPr>
            <w:tcW w:w="3117" w:type="dxa"/>
          </w:tcPr>
          <w:p w14:paraId="77D1E292"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Jbeil</w:t>
            </w:r>
          </w:p>
        </w:tc>
        <w:tc>
          <w:tcPr>
            <w:tcW w:w="3117" w:type="dxa"/>
          </w:tcPr>
          <w:p w14:paraId="49EE025C"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08212121</w:t>
            </w:r>
          </w:p>
        </w:tc>
      </w:tr>
      <w:tr w:rsidR="00650F88" w14:paraId="00879842" w14:textId="77777777" w:rsidTr="00650F88">
        <w:tc>
          <w:tcPr>
            <w:tcW w:w="3116" w:type="dxa"/>
          </w:tcPr>
          <w:p w14:paraId="2994A1E9"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LB06</w:t>
            </w:r>
          </w:p>
        </w:tc>
        <w:tc>
          <w:tcPr>
            <w:tcW w:w="3117" w:type="dxa"/>
          </w:tcPr>
          <w:p w14:paraId="46142ADB"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Tripoli</w:t>
            </w:r>
          </w:p>
        </w:tc>
        <w:tc>
          <w:tcPr>
            <w:tcW w:w="3117" w:type="dxa"/>
          </w:tcPr>
          <w:p w14:paraId="0EBCEAC7"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08787654</w:t>
            </w:r>
          </w:p>
        </w:tc>
      </w:tr>
      <w:tr w:rsidR="00650F88" w14:paraId="1DB10AAA" w14:textId="77777777" w:rsidTr="00650F88">
        <w:tc>
          <w:tcPr>
            <w:tcW w:w="3116" w:type="dxa"/>
          </w:tcPr>
          <w:p w14:paraId="6CE8C5C9"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LB07</w:t>
            </w:r>
          </w:p>
        </w:tc>
        <w:tc>
          <w:tcPr>
            <w:tcW w:w="3117" w:type="dxa"/>
          </w:tcPr>
          <w:p w14:paraId="38F8977F"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Zahle</w:t>
            </w:r>
          </w:p>
        </w:tc>
        <w:tc>
          <w:tcPr>
            <w:tcW w:w="3117" w:type="dxa"/>
          </w:tcPr>
          <w:p w14:paraId="33D8C2AC"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09128220</w:t>
            </w:r>
          </w:p>
        </w:tc>
      </w:tr>
      <w:tr w:rsidR="00650F88" w14:paraId="72125D56" w14:textId="77777777" w:rsidTr="00650F88">
        <w:tc>
          <w:tcPr>
            <w:tcW w:w="3116" w:type="dxa"/>
          </w:tcPr>
          <w:p w14:paraId="2BF2EEDB"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LB08</w:t>
            </w:r>
          </w:p>
        </w:tc>
        <w:tc>
          <w:tcPr>
            <w:tcW w:w="3117" w:type="dxa"/>
          </w:tcPr>
          <w:p w14:paraId="21C20BE5"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Saida</w:t>
            </w:r>
          </w:p>
        </w:tc>
        <w:tc>
          <w:tcPr>
            <w:tcW w:w="3117" w:type="dxa"/>
          </w:tcPr>
          <w:p w14:paraId="2C4F1CD8"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07987098</w:t>
            </w:r>
          </w:p>
        </w:tc>
      </w:tr>
      <w:tr w:rsidR="00650F88" w14:paraId="46EC28C5" w14:textId="77777777" w:rsidTr="00650F88">
        <w:tc>
          <w:tcPr>
            <w:tcW w:w="3116" w:type="dxa"/>
          </w:tcPr>
          <w:p w14:paraId="4593A866" w14:textId="77777777" w:rsidR="00650F88" w:rsidRPr="00932B88" w:rsidRDefault="001D0885"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LB09</w:t>
            </w:r>
          </w:p>
        </w:tc>
        <w:tc>
          <w:tcPr>
            <w:tcW w:w="3117" w:type="dxa"/>
          </w:tcPr>
          <w:p w14:paraId="4CB02A25" w14:textId="77777777" w:rsidR="00650F88" w:rsidRPr="00932B88" w:rsidRDefault="00C71AE7"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Nabatieh</w:t>
            </w:r>
          </w:p>
        </w:tc>
        <w:tc>
          <w:tcPr>
            <w:tcW w:w="3117" w:type="dxa"/>
          </w:tcPr>
          <w:p w14:paraId="1D4DA629" w14:textId="77777777" w:rsidR="00650F88" w:rsidRPr="00932B88" w:rsidRDefault="00C71AE7"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07</w:t>
            </w:r>
            <w:r w:rsidR="00112560" w:rsidRPr="00932B88">
              <w:rPr>
                <w:rFonts w:ascii="Times New Roman" w:eastAsia="Times New Roman" w:hAnsi="Times New Roman" w:cs="Times New Roman"/>
              </w:rPr>
              <w:t>565890</w:t>
            </w:r>
          </w:p>
        </w:tc>
      </w:tr>
      <w:tr w:rsidR="00650F88" w14:paraId="420DA6EF" w14:textId="77777777" w:rsidTr="00650F88">
        <w:tc>
          <w:tcPr>
            <w:tcW w:w="3116" w:type="dxa"/>
          </w:tcPr>
          <w:p w14:paraId="6CE4D80B" w14:textId="77777777" w:rsidR="00650F88" w:rsidRPr="00932B88" w:rsidRDefault="00112560"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LB10</w:t>
            </w:r>
          </w:p>
        </w:tc>
        <w:tc>
          <w:tcPr>
            <w:tcW w:w="3117" w:type="dxa"/>
          </w:tcPr>
          <w:p w14:paraId="22410CF8" w14:textId="77777777" w:rsidR="00650F88" w:rsidRPr="00932B88" w:rsidRDefault="00932B88"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Tyre</w:t>
            </w:r>
          </w:p>
        </w:tc>
        <w:tc>
          <w:tcPr>
            <w:tcW w:w="3117" w:type="dxa"/>
          </w:tcPr>
          <w:p w14:paraId="349B3A05" w14:textId="77777777" w:rsidR="00650F88" w:rsidRPr="00932B88" w:rsidRDefault="00932B88" w:rsidP="23765456">
            <w:pPr>
              <w:pStyle w:val="NoSpacing"/>
              <w:rPr>
                <w:rFonts w:ascii="Times New Roman" w:eastAsia="Times New Roman" w:hAnsi="Times New Roman" w:cs="Times New Roman"/>
              </w:rPr>
            </w:pPr>
            <w:r w:rsidRPr="00932B88">
              <w:rPr>
                <w:rFonts w:ascii="Times New Roman" w:eastAsia="Times New Roman" w:hAnsi="Times New Roman" w:cs="Times New Roman"/>
              </w:rPr>
              <w:t>07987911</w:t>
            </w:r>
          </w:p>
        </w:tc>
      </w:tr>
    </w:tbl>
    <w:p w14:paraId="20CA05DA" w14:textId="77777777" w:rsidR="00650F88" w:rsidRDefault="00650F88" w:rsidP="23765456">
      <w:pPr>
        <w:pStyle w:val="NoSpacing"/>
        <w:rPr>
          <w:rFonts w:ascii="Times New Roman" w:eastAsia="Times New Roman" w:hAnsi="Times New Roman" w:cs="Times New Roman"/>
          <w:b/>
          <w:bCs/>
        </w:rPr>
      </w:pPr>
    </w:p>
    <w:p w14:paraId="014F4CAC" w14:textId="77777777" w:rsidR="007A0F90" w:rsidRDefault="007A0F90" w:rsidP="23765456">
      <w:pPr>
        <w:pStyle w:val="NoSpacing"/>
        <w:rPr>
          <w:rFonts w:ascii="Times New Roman" w:eastAsia="Times New Roman" w:hAnsi="Times New Roman" w:cs="Times New Roman"/>
          <w:b/>
          <w:bCs/>
        </w:rPr>
      </w:pPr>
    </w:p>
    <w:p w14:paraId="5A3D191B" w14:textId="77777777" w:rsidR="007A0F90" w:rsidRDefault="007A0F90" w:rsidP="23765456">
      <w:pPr>
        <w:pStyle w:val="NoSpacing"/>
        <w:rPr>
          <w:rFonts w:ascii="Times New Roman" w:eastAsia="Times New Roman" w:hAnsi="Times New Roman" w:cs="Times New Roman"/>
          <w:b/>
          <w:bCs/>
        </w:rPr>
      </w:pPr>
    </w:p>
    <w:p w14:paraId="74F90A9B" w14:textId="77777777" w:rsidR="007A0F90" w:rsidRDefault="007A0F90" w:rsidP="23765456">
      <w:pPr>
        <w:pStyle w:val="NoSpacing"/>
        <w:rPr>
          <w:rFonts w:ascii="Times New Roman" w:eastAsia="Times New Roman" w:hAnsi="Times New Roman" w:cs="Times New Roman"/>
          <w:b/>
          <w:bCs/>
        </w:rPr>
      </w:pPr>
    </w:p>
    <w:p w14:paraId="1118D3E6" w14:textId="77777777" w:rsidR="009B3B45" w:rsidRDefault="009B3B45" w:rsidP="23765456">
      <w:pPr>
        <w:pStyle w:val="NoSpacing"/>
        <w:rPr>
          <w:rFonts w:ascii="Times New Roman" w:eastAsia="Times New Roman" w:hAnsi="Times New Roman" w:cs="Times New Roman"/>
          <w:b/>
          <w:bCs/>
        </w:rPr>
      </w:pPr>
    </w:p>
    <w:p w14:paraId="0085CE23" w14:textId="77777777" w:rsidR="007A0F90" w:rsidRDefault="007A0F90"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Publisher</w:t>
      </w:r>
    </w:p>
    <w:tbl>
      <w:tblPr>
        <w:tblStyle w:val="TableGrid"/>
        <w:tblW w:w="0" w:type="auto"/>
        <w:tblLook w:val="04A0" w:firstRow="1" w:lastRow="0" w:firstColumn="1" w:lastColumn="0" w:noHBand="0" w:noVBand="1"/>
      </w:tblPr>
      <w:tblGrid>
        <w:gridCol w:w="3116"/>
        <w:gridCol w:w="3117"/>
        <w:gridCol w:w="3117"/>
      </w:tblGrid>
      <w:tr w:rsidR="007A0F90" w14:paraId="13237C32" w14:textId="77777777" w:rsidTr="007A0F90">
        <w:tc>
          <w:tcPr>
            <w:tcW w:w="3116" w:type="dxa"/>
          </w:tcPr>
          <w:p w14:paraId="2841D54E" w14:textId="77777777" w:rsidR="007A0F90" w:rsidRDefault="007A0F90"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Name</w:t>
            </w:r>
          </w:p>
        </w:tc>
        <w:tc>
          <w:tcPr>
            <w:tcW w:w="3117" w:type="dxa"/>
          </w:tcPr>
          <w:p w14:paraId="00A0DAD9" w14:textId="77777777" w:rsidR="007A0F90" w:rsidRDefault="007A0F90"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Address</w:t>
            </w:r>
          </w:p>
        </w:tc>
        <w:tc>
          <w:tcPr>
            <w:tcW w:w="3117" w:type="dxa"/>
          </w:tcPr>
          <w:p w14:paraId="35F856B7" w14:textId="77777777" w:rsidR="007A0F90" w:rsidRDefault="007A0F90"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Phone_Number</w:t>
            </w:r>
          </w:p>
        </w:tc>
      </w:tr>
      <w:tr w:rsidR="007A0F90" w14:paraId="58E7233B" w14:textId="77777777" w:rsidTr="007A0F90">
        <w:tc>
          <w:tcPr>
            <w:tcW w:w="3116" w:type="dxa"/>
          </w:tcPr>
          <w:p w14:paraId="536038FE" w14:textId="77777777" w:rsidR="007A0F90" w:rsidRPr="00EE6304" w:rsidRDefault="00664114"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Dar Al-Kitaba</w:t>
            </w:r>
          </w:p>
        </w:tc>
        <w:tc>
          <w:tcPr>
            <w:tcW w:w="3117" w:type="dxa"/>
          </w:tcPr>
          <w:p w14:paraId="2D775645" w14:textId="77777777" w:rsidR="007A0F90" w:rsidRPr="00EE6304" w:rsidRDefault="00CA3C5B"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Beirut,Hamra</w:t>
            </w:r>
          </w:p>
        </w:tc>
        <w:tc>
          <w:tcPr>
            <w:tcW w:w="3117" w:type="dxa"/>
          </w:tcPr>
          <w:p w14:paraId="5635616B" w14:textId="77777777" w:rsidR="007A0F90" w:rsidRPr="00EE6304" w:rsidRDefault="00FB588E"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03355097</w:t>
            </w:r>
          </w:p>
        </w:tc>
      </w:tr>
      <w:tr w:rsidR="007A0F90" w14:paraId="4C0EF6A0" w14:textId="77777777" w:rsidTr="007A0F90">
        <w:tc>
          <w:tcPr>
            <w:tcW w:w="3116" w:type="dxa"/>
          </w:tcPr>
          <w:p w14:paraId="363F74B6" w14:textId="77777777" w:rsidR="007A0F90" w:rsidRPr="00EE6304" w:rsidRDefault="00664114"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Dar Al-</w:t>
            </w:r>
            <w:r w:rsidR="00FD26F9" w:rsidRPr="00EE6304">
              <w:rPr>
                <w:rFonts w:ascii="Times New Roman" w:eastAsia="Times New Roman" w:hAnsi="Times New Roman" w:cs="Times New Roman"/>
              </w:rPr>
              <w:t>Nour</w:t>
            </w:r>
          </w:p>
        </w:tc>
        <w:tc>
          <w:tcPr>
            <w:tcW w:w="3117" w:type="dxa"/>
          </w:tcPr>
          <w:p w14:paraId="3B6D41A2" w14:textId="77777777" w:rsidR="007A0F90" w:rsidRPr="00EE6304" w:rsidRDefault="00105738"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Mount Lebanon,Aley</w:t>
            </w:r>
          </w:p>
        </w:tc>
        <w:tc>
          <w:tcPr>
            <w:tcW w:w="3117" w:type="dxa"/>
          </w:tcPr>
          <w:p w14:paraId="697BC3AF" w14:textId="77777777" w:rsidR="007A0F90" w:rsidRPr="00EE6304" w:rsidRDefault="00105738"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7</w:t>
            </w:r>
            <w:r w:rsidR="0095218B" w:rsidRPr="00EE6304">
              <w:rPr>
                <w:rFonts w:ascii="Times New Roman" w:eastAsia="Times New Roman" w:hAnsi="Times New Roman" w:cs="Times New Roman"/>
              </w:rPr>
              <w:t>1</w:t>
            </w:r>
            <w:r w:rsidRPr="00EE6304">
              <w:rPr>
                <w:rFonts w:ascii="Times New Roman" w:eastAsia="Times New Roman" w:hAnsi="Times New Roman" w:cs="Times New Roman"/>
              </w:rPr>
              <w:t>232156</w:t>
            </w:r>
          </w:p>
        </w:tc>
      </w:tr>
      <w:tr w:rsidR="007A0F90" w14:paraId="637B7662" w14:textId="77777777" w:rsidTr="007A0F90">
        <w:tc>
          <w:tcPr>
            <w:tcW w:w="3116" w:type="dxa"/>
          </w:tcPr>
          <w:p w14:paraId="75184119" w14:textId="77777777" w:rsidR="007A0F90" w:rsidRPr="00EE6304" w:rsidRDefault="00E84FD5"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Lebanon Readings</w:t>
            </w:r>
          </w:p>
        </w:tc>
        <w:tc>
          <w:tcPr>
            <w:tcW w:w="3117" w:type="dxa"/>
          </w:tcPr>
          <w:p w14:paraId="3E864847" w14:textId="77777777" w:rsidR="007A0F90" w:rsidRPr="00EE6304" w:rsidRDefault="00105738"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 xml:space="preserve">Beirut, </w:t>
            </w:r>
            <w:r w:rsidR="00574724" w:rsidRPr="00EE6304">
              <w:rPr>
                <w:rFonts w:ascii="Times New Roman" w:eastAsia="Times New Roman" w:hAnsi="Times New Roman" w:cs="Times New Roman"/>
              </w:rPr>
              <w:t>Cola</w:t>
            </w:r>
          </w:p>
        </w:tc>
        <w:tc>
          <w:tcPr>
            <w:tcW w:w="3117" w:type="dxa"/>
          </w:tcPr>
          <w:p w14:paraId="408FB0B9" w14:textId="77777777" w:rsidR="007A0F90" w:rsidRPr="00EE6304" w:rsidRDefault="0095218B"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76876425</w:t>
            </w:r>
          </w:p>
        </w:tc>
      </w:tr>
      <w:tr w:rsidR="007A0F90" w14:paraId="3135F223" w14:textId="77777777" w:rsidTr="007A0F90">
        <w:tc>
          <w:tcPr>
            <w:tcW w:w="3116" w:type="dxa"/>
          </w:tcPr>
          <w:p w14:paraId="12796AE4" w14:textId="77777777" w:rsidR="007A0F90" w:rsidRPr="00EE6304" w:rsidRDefault="00E84FD5"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Dar Al-Nasher</w:t>
            </w:r>
          </w:p>
        </w:tc>
        <w:tc>
          <w:tcPr>
            <w:tcW w:w="3117" w:type="dxa"/>
          </w:tcPr>
          <w:p w14:paraId="570665C6" w14:textId="77777777" w:rsidR="007A0F90" w:rsidRPr="00EE6304" w:rsidRDefault="002A669F"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Jounieh</w:t>
            </w:r>
          </w:p>
        </w:tc>
        <w:tc>
          <w:tcPr>
            <w:tcW w:w="3117" w:type="dxa"/>
          </w:tcPr>
          <w:p w14:paraId="2B7B3892" w14:textId="77777777" w:rsidR="007A0F90" w:rsidRPr="00EE6304" w:rsidRDefault="00165D2E"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03436352</w:t>
            </w:r>
          </w:p>
        </w:tc>
      </w:tr>
      <w:tr w:rsidR="007A0F90" w14:paraId="23229B24" w14:textId="77777777" w:rsidTr="007A0F90">
        <w:tc>
          <w:tcPr>
            <w:tcW w:w="3116" w:type="dxa"/>
          </w:tcPr>
          <w:p w14:paraId="7D96EBEC" w14:textId="77777777" w:rsidR="007A0F90" w:rsidRPr="00EE6304" w:rsidRDefault="004A413A"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Today News</w:t>
            </w:r>
          </w:p>
        </w:tc>
        <w:tc>
          <w:tcPr>
            <w:tcW w:w="3117" w:type="dxa"/>
          </w:tcPr>
          <w:p w14:paraId="21E5BA51" w14:textId="77777777" w:rsidR="007A0F90" w:rsidRPr="00EE6304" w:rsidRDefault="004A413A"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Beirut</w:t>
            </w:r>
          </w:p>
        </w:tc>
        <w:tc>
          <w:tcPr>
            <w:tcW w:w="3117" w:type="dxa"/>
          </w:tcPr>
          <w:p w14:paraId="05297964" w14:textId="77777777" w:rsidR="007A0F90" w:rsidRPr="00EE6304" w:rsidRDefault="004A413A"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09824262</w:t>
            </w:r>
          </w:p>
        </w:tc>
      </w:tr>
      <w:tr w:rsidR="007A0F90" w14:paraId="399F41BE" w14:textId="77777777" w:rsidTr="007A0F90">
        <w:tc>
          <w:tcPr>
            <w:tcW w:w="3116" w:type="dxa"/>
          </w:tcPr>
          <w:p w14:paraId="01A67532" w14:textId="77777777" w:rsidR="007A0F90" w:rsidRPr="00EE6304" w:rsidRDefault="00F15F8F"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Dar Al-</w:t>
            </w:r>
            <w:r w:rsidR="00FB3E31" w:rsidRPr="00EE6304">
              <w:rPr>
                <w:rFonts w:ascii="Times New Roman" w:eastAsia="Times New Roman" w:hAnsi="Times New Roman" w:cs="Times New Roman"/>
              </w:rPr>
              <w:t>Balad</w:t>
            </w:r>
          </w:p>
        </w:tc>
        <w:tc>
          <w:tcPr>
            <w:tcW w:w="3117" w:type="dxa"/>
          </w:tcPr>
          <w:p w14:paraId="69EAACB8" w14:textId="77777777" w:rsidR="007A0F90" w:rsidRPr="00EE6304" w:rsidRDefault="00FB3E31"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Saida</w:t>
            </w:r>
          </w:p>
        </w:tc>
        <w:tc>
          <w:tcPr>
            <w:tcW w:w="3117" w:type="dxa"/>
          </w:tcPr>
          <w:p w14:paraId="6AF0F977" w14:textId="77777777" w:rsidR="007A0F90" w:rsidRPr="00EE6304" w:rsidRDefault="00B87CB5"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81423536</w:t>
            </w:r>
          </w:p>
        </w:tc>
      </w:tr>
      <w:tr w:rsidR="007A0F90" w14:paraId="321D75B8" w14:textId="77777777" w:rsidTr="007A0F90">
        <w:tc>
          <w:tcPr>
            <w:tcW w:w="3116" w:type="dxa"/>
          </w:tcPr>
          <w:p w14:paraId="2DA9E513" w14:textId="77777777" w:rsidR="007A0F90" w:rsidRPr="00EE6304" w:rsidRDefault="00B87CB5"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Dar Al-Maarifa</w:t>
            </w:r>
          </w:p>
        </w:tc>
        <w:tc>
          <w:tcPr>
            <w:tcW w:w="3117" w:type="dxa"/>
          </w:tcPr>
          <w:p w14:paraId="69C5D594" w14:textId="77777777" w:rsidR="007A0F90" w:rsidRPr="00EE6304" w:rsidRDefault="00025C21"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Nabatieh</w:t>
            </w:r>
          </w:p>
        </w:tc>
        <w:tc>
          <w:tcPr>
            <w:tcW w:w="3117" w:type="dxa"/>
          </w:tcPr>
          <w:p w14:paraId="659F7A23" w14:textId="77777777" w:rsidR="007A0F90" w:rsidRPr="00EE6304" w:rsidRDefault="00025C21"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07634562</w:t>
            </w:r>
          </w:p>
        </w:tc>
      </w:tr>
      <w:tr w:rsidR="007A0F90" w14:paraId="2494C89C" w14:textId="77777777" w:rsidTr="007A0F90">
        <w:tc>
          <w:tcPr>
            <w:tcW w:w="3116" w:type="dxa"/>
          </w:tcPr>
          <w:p w14:paraId="2F39E7FD" w14:textId="77777777" w:rsidR="007A0F90" w:rsidRPr="00EE6304" w:rsidRDefault="00025C21"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Dar Al-</w:t>
            </w:r>
            <w:r w:rsidR="00B4668A" w:rsidRPr="00EE6304">
              <w:rPr>
                <w:rFonts w:ascii="Times New Roman" w:eastAsia="Times New Roman" w:hAnsi="Times New Roman" w:cs="Times New Roman"/>
              </w:rPr>
              <w:t>Fikr</w:t>
            </w:r>
          </w:p>
        </w:tc>
        <w:tc>
          <w:tcPr>
            <w:tcW w:w="3117" w:type="dxa"/>
          </w:tcPr>
          <w:p w14:paraId="5B85AE13" w14:textId="77777777" w:rsidR="007A0F90" w:rsidRPr="00EE6304" w:rsidRDefault="00781731"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Tripoli</w:t>
            </w:r>
          </w:p>
        </w:tc>
        <w:tc>
          <w:tcPr>
            <w:tcW w:w="3117" w:type="dxa"/>
          </w:tcPr>
          <w:p w14:paraId="3273EE96" w14:textId="77777777" w:rsidR="007A0F90" w:rsidRPr="00EE6304" w:rsidRDefault="00781731"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09643225</w:t>
            </w:r>
          </w:p>
        </w:tc>
      </w:tr>
      <w:tr w:rsidR="007A0F90" w14:paraId="2FE81759" w14:textId="77777777" w:rsidTr="007A0F90">
        <w:tc>
          <w:tcPr>
            <w:tcW w:w="3116" w:type="dxa"/>
          </w:tcPr>
          <w:p w14:paraId="7AE0D386" w14:textId="77777777" w:rsidR="007A0F90" w:rsidRPr="00EE6304" w:rsidRDefault="00D840FF"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WassupLebanon</w:t>
            </w:r>
          </w:p>
        </w:tc>
        <w:tc>
          <w:tcPr>
            <w:tcW w:w="3117" w:type="dxa"/>
          </w:tcPr>
          <w:p w14:paraId="1E1FA721" w14:textId="77777777" w:rsidR="007A0F90" w:rsidRPr="00EE6304" w:rsidRDefault="009A4025"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Jbeil</w:t>
            </w:r>
          </w:p>
        </w:tc>
        <w:tc>
          <w:tcPr>
            <w:tcW w:w="3117" w:type="dxa"/>
          </w:tcPr>
          <w:p w14:paraId="3F5B62BF" w14:textId="77777777" w:rsidR="007A0F90" w:rsidRPr="00EE6304" w:rsidRDefault="009A4025"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71232321</w:t>
            </w:r>
          </w:p>
        </w:tc>
      </w:tr>
      <w:tr w:rsidR="007A0F90" w14:paraId="7D569C6A" w14:textId="77777777" w:rsidTr="007A0F90">
        <w:tc>
          <w:tcPr>
            <w:tcW w:w="3116" w:type="dxa"/>
          </w:tcPr>
          <w:p w14:paraId="75D482A0" w14:textId="77777777" w:rsidR="007A0F90" w:rsidRPr="00EE6304" w:rsidRDefault="009A4025"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Dar Al-</w:t>
            </w:r>
            <w:r w:rsidR="00E819E3" w:rsidRPr="00EE6304">
              <w:rPr>
                <w:rFonts w:ascii="Times New Roman" w:eastAsia="Times New Roman" w:hAnsi="Times New Roman" w:cs="Times New Roman"/>
              </w:rPr>
              <w:t>Salam</w:t>
            </w:r>
          </w:p>
        </w:tc>
        <w:tc>
          <w:tcPr>
            <w:tcW w:w="3117" w:type="dxa"/>
          </w:tcPr>
          <w:p w14:paraId="74A43765" w14:textId="77777777" w:rsidR="007A0F90" w:rsidRPr="00EE6304" w:rsidRDefault="004B032F"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Beirut</w:t>
            </w:r>
          </w:p>
        </w:tc>
        <w:tc>
          <w:tcPr>
            <w:tcW w:w="3117" w:type="dxa"/>
          </w:tcPr>
          <w:p w14:paraId="5AEE26E2" w14:textId="77777777" w:rsidR="007A0F90" w:rsidRPr="00EE6304" w:rsidRDefault="00EE6304" w:rsidP="23765456">
            <w:pPr>
              <w:pStyle w:val="NoSpacing"/>
              <w:rPr>
                <w:rFonts w:ascii="Times New Roman" w:eastAsia="Times New Roman" w:hAnsi="Times New Roman" w:cs="Times New Roman"/>
              </w:rPr>
            </w:pPr>
            <w:r w:rsidRPr="00EE6304">
              <w:rPr>
                <w:rFonts w:ascii="Times New Roman" w:eastAsia="Times New Roman" w:hAnsi="Times New Roman" w:cs="Times New Roman"/>
              </w:rPr>
              <w:t>81123333</w:t>
            </w:r>
          </w:p>
        </w:tc>
      </w:tr>
    </w:tbl>
    <w:p w14:paraId="7EBB996C" w14:textId="77777777" w:rsidR="00244D1A" w:rsidRDefault="00244D1A" w:rsidP="23765456">
      <w:pPr>
        <w:pStyle w:val="NoSpacing"/>
        <w:rPr>
          <w:rFonts w:ascii="Times New Roman" w:eastAsia="Times New Roman" w:hAnsi="Times New Roman" w:cs="Times New Roman"/>
          <w:b/>
          <w:bCs/>
        </w:rPr>
      </w:pPr>
    </w:p>
    <w:p w14:paraId="7DF9BB71" w14:textId="77777777" w:rsidR="007628CE" w:rsidRDefault="007628CE" w:rsidP="23765456">
      <w:pPr>
        <w:pStyle w:val="NoSpacing"/>
        <w:rPr>
          <w:rFonts w:ascii="Times New Roman" w:eastAsia="Times New Roman" w:hAnsi="Times New Roman" w:cs="Times New Roman"/>
          <w:b/>
          <w:bCs/>
        </w:rPr>
      </w:pPr>
    </w:p>
    <w:p w14:paraId="7098DDF3" w14:textId="77777777" w:rsidR="00244D1A" w:rsidRDefault="00244D1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Books_for_Sale</w:t>
      </w:r>
    </w:p>
    <w:tbl>
      <w:tblPr>
        <w:tblStyle w:val="TableGrid"/>
        <w:tblW w:w="0" w:type="auto"/>
        <w:tblLook w:val="04A0" w:firstRow="1" w:lastRow="0" w:firstColumn="1" w:lastColumn="0" w:noHBand="0" w:noVBand="1"/>
      </w:tblPr>
      <w:tblGrid>
        <w:gridCol w:w="919"/>
        <w:gridCol w:w="1024"/>
        <w:gridCol w:w="1027"/>
        <w:gridCol w:w="926"/>
        <w:gridCol w:w="1046"/>
        <w:gridCol w:w="965"/>
        <w:gridCol w:w="926"/>
        <w:gridCol w:w="1021"/>
        <w:gridCol w:w="1496"/>
      </w:tblGrid>
      <w:tr w:rsidR="00E440BC" w:rsidRPr="00A37AD5" w14:paraId="297AF50E" w14:textId="77777777" w:rsidTr="005737B0">
        <w:tc>
          <w:tcPr>
            <w:tcW w:w="1038" w:type="dxa"/>
          </w:tcPr>
          <w:p w14:paraId="3387B5E1" w14:textId="77777777" w:rsidR="005737B0" w:rsidRPr="00A37AD5" w:rsidRDefault="005737B0" w:rsidP="23765456">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ISBN</w:t>
            </w:r>
          </w:p>
        </w:tc>
        <w:tc>
          <w:tcPr>
            <w:tcW w:w="1039" w:type="dxa"/>
          </w:tcPr>
          <w:p w14:paraId="7859434A" w14:textId="77777777" w:rsidR="005737B0" w:rsidRPr="00A37AD5" w:rsidRDefault="005C0AD9" w:rsidP="23765456">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Title</w:t>
            </w:r>
          </w:p>
        </w:tc>
        <w:tc>
          <w:tcPr>
            <w:tcW w:w="1039" w:type="dxa"/>
          </w:tcPr>
          <w:p w14:paraId="137763D3" w14:textId="77777777" w:rsidR="005737B0" w:rsidRPr="00A37AD5" w:rsidRDefault="005C0AD9" w:rsidP="23765456">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Genre</w:t>
            </w:r>
          </w:p>
        </w:tc>
        <w:tc>
          <w:tcPr>
            <w:tcW w:w="1039" w:type="dxa"/>
          </w:tcPr>
          <w:p w14:paraId="663D4588" w14:textId="77777777" w:rsidR="005737B0" w:rsidRPr="00A37AD5" w:rsidRDefault="005C0AD9" w:rsidP="23765456">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Price</w:t>
            </w:r>
          </w:p>
        </w:tc>
        <w:tc>
          <w:tcPr>
            <w:tcW w:w="1039" w:type="dxa"/>
          </w:tcPr>
          <w:p w14:paraId="57A14EDE" w14:textId="77777777" w:rsidR="005737B0" w:rsidRPr="00A37AD5" w:rsidRDefault="00085BBE" w:rsidP="23765456">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Translator</w:t>
            </w:r>
          </w:p>
        </w:tc>
        <w:tc>
          <w:tcPr>
            <w:tcW w:w="1039" w:type="dxa"/>
          </w:tcPr>
          <w:p w14:paraId="625B7A08" w14:textId="77777777" w:rsidR="005737B0" w:rsidRPr="00A37AD5" w:rsidRDefault="00085BBE" w:rsidP="23765456">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Edition</w:t>
            </w:r>
          </w:p>
        </w:tc>
        <w:tc>
          <w:tcPr>
            <w:tcW w:w="1039" w:type="dxa"/>
          </w:tcPr>
          <w:p w14:paraId="6A656782" w14:textId="77777777" w:rsidR="005737B0" w:rsidRPr="00A37AD5" w:rsidRDefault="001E21DB" w:rsidP="23765456">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Pages</w:t>
            </w:r>
          </w:p>
        </w:tc>
        <w:tc>
          <w:tcPr>
            <w:tcW w:w="1039" w:type="dxa"/>
          </w:tcPr>
          <w:p w14:paraId="4F40E7ED" w14:textId="77777777" w:rsidR="005737B0" w:rsidRPr="00A37AD5" w:rsidRDefault="001E21DB" w:rsidP="23765456">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Language</w:t>
            </w:r>
          </w:p>
        </w:tc>
        <w:tc>
          <w:tcPr>
            <w:tcW w:w="1039" w:type="dxa"/>
          </w:tcPr>
          <w:p w14:paraId="080E590D" w14:textId="77777777" w:rsidR="005737B0" w:rsidRPr="00A37AD5" w:rsidRDefault="001E21DB" w:rsidP="23765456">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Pub</w:t>
            </w:r>
            <w:r w:rsidR="00CA5A3F" w:rsidRPr="00A37AD5">
              <w:rPr>
                <w:rFonts w:ascii="Times New Roman" w:eastAsia="Times New Roman" w:hAnsi="Times New Roman" w:cs="Times New Roman"/>
                <w:b/>
                <w:bCs/>
                <w:sz w:val="18"/>
                <w:szCs w:val="18"/>
              </w:rPr>
              <w:t>lisher_Name</w:t>
            </w:r>
          </w:p>
        </w:tc>
      </w:tr>
      <w:tr w:rsidR="00E440BC" w14:paraId="32DEC27B" w14:textId="77777777" w:rsidTr="005737B0">
        <w:tc>
          <w:tcPr>
            <w:tcW w:w="1038" w:type="dxa"/>
          </w:tcPr>
          <w:p w14:paraId="6D17EFCD" w14:textId="77777777" w:rsidR="005737B0" w:rsidRPr="00A37AD5" w:rsidRDefault="00EE6304"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2431</w:t>
            </w:r>
          </w:p>
        </w:tc>
        <w:tc>
          <w:tcPr>
            <w:tcW w:w="1039" w:type="dxa"/>
          </w:tcPr>
          <w:p w14:paraId="4A5783E2" w14:textId="77777777" w:rsidR="005737B0" w:rsidRPr="00A37AD5" w:rsidRDefault="00B37DFE"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Electronics</w:t>
            </w:r>
          </w:p>
        </w:tc>
        <w:tc>
          <w:tcPr>
            <w:tcW w:w="1039" w:type="dxa"/>
          </w:tcPr>
          <w:p w14:paraId="1A6B4B0C" w14:textId="77777777" w:rsidR="005737B0" w:rsidRPr="00A37AD5" w:rsidRDefault="00B37DFE"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Engineering</w:t>
            </w:r>
          </w:p>
        </w:tc>
        <w:tc>
          <w:tcPr>
            <w:tcW w:w="1039" w:type="dxa"/>
          </w:tcPr>
          <w:p w14:paraId="212ACBF3" w14:textId="77777777" w:rsidR="005737B0" w:rsidRPr="00A37AD5" w:rsidRDefault="00D95FA4"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89.00</w:t>
            </w:r>
          </w:p>
        </w:tc>
        <w:tc>
          <w:tcPr>
            <w:tcW w:w="1039" w:type="dxa"/>
          </w:tcPr>
          <w:p w14:paraId="01DEF2C9" w14:textId="77777777" w:rsidR="005737B0" w:rsidRPr="00A37AD5" w:rsidRDefault="00D95FA4"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1039" w:type="dxa"/>
          </w:tcPr>
          <w:p w14:paraId="6114C3C3" w14:textId="77777777" w:rsidR="005737B0" w:rsidRPr="00A37AD5" w:rsidRDefault="00CA5A3F"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3</w:t>
            </w:r>
          </w:p>
        </w:tc>
        <w:tc>
          <w:tcPr>
            <w:tcW w:w="1039" w:type="dxa"/>
          </w:tcPr>
          <w:p w14:paraId="74A6F943" w14:textId="77777777" w:rsidR="005737B0" w:rsidRPr="00A37AD5" w:rsidRDefault="00CA5A3F"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356</w:t>
            </w:r>
          </w:p>
        </w:tc>
        <w:tc>
          <w:tcPr>
            <w:tcW w:w="1039" w:type="dxa"/>
          </w:tcPr>
          <w:p w14:paraId="44B585FC" w14:textId="77777777" w:rsidR="005737B0" w:rsidRPr="00A37AD5" w:rsidRDefault="00CA5A3F"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039" w:type="dxa"/>
          </w:tcPr>
          <w:p w14:paraId="02E1FE20" w14:textId="77777777" w:rsidR="005737B0" w:rsidRPr="00A37AD5" w:rsidRDefault="00CA5A3F"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Al-Fikr</w:t>
            </w:r>
          </w:p>
        </w:tc>
      </w:tr>
      <w:tr w:rsidR="00E440BC" w14:paraId="27EC3939" w14:textId="77777777" w:rsidTr="005737B0">
        <w:tc>
          <w:tcPr>
            <w:tcW w:w="1038" w:type="dxa"/>
          </w:tcPr>
          <w:p w14:paraId="26D7ACA6" w14:textId="77777777" w:rsidR="005737B0" w:rsidRPr="00A37AD5" w:rsidRDefault="00CA5A3F"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3421</w:t>
            </w:r>
          </w:p>
        </w:tc>
        <w:tc>
          <w:tcPr>
            <w:tcW w:w="1039" w:type="dxa"/>
          </w:tcPr>
          <w:p w14:paraId="3B071D1E" w14:textId="77777777" w:rsidR="005737B0" w:rsidRPr="00A37AD5" w:rsidRDefault="00E440BC"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Alg&amp;Geo</w:t>
            </w:r>
          </w:p>
        </w:tc>
        <w:tc>
          <w:tcPr>
            <w:tcW w:w="1039" w:type="dxa"/>
          </w:tcPr>
          <w:p w14:paraId="1AF4E650" w14:textId="77777777" w:rsidR="005737B0" w:rsidRPr="00A37AD5" w:rsidRDefault="00E440BC"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Maths</w:t>
            </w:r>
          </w:p>
        </w:tc>
        <w:tc>
          <w:tcPr>
            <w:tcW w:w="1039" w:type="dxa"/>
          </w:tcPr>
          <w:p w14:paraId="40343972" w14:textId="77777777" w:rsidR="005737B0" w:rsidRPr="00A37AD5" w:rsidRDefault="00E440BC"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24.50</w:t>
            </w:r>
          </w:p>
        </w:tc>
        <w:tc>
          <w:tcPr>
            <w:tcW w:w="1039" w:type="dxa"/>
          </w:tcPr>
          <w:p w14:paraId="2E8C8E9A" w14:textId="77777777" w:rsidR="005737B0" w:rsidRPr="00A37AD5" w:rsidRDefault="00E440BC"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1039" w:type="dxa"/>
          </w:tcPr>
          <w:p w14:paraId="614768A9" w14:textId="77777777" w:rsidR="005737B0" w:rsidRPr="00A37AD5" w:rsidRDefault="00E440BC"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1039" w:type="dxa"/>
          </w:tcPr>
          <w:p w14:paraId="0B86F683" w14:textId="77777777" w:rsidR="005737B0" w:rsidRPr="00A37AD5" w:rsidRDefault="00364795"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87</w:t>
            </w:r>
          </w:p>
        </w:tc>
        <w:tc>
          <w:tcPr>
            <w:tcW w:w="1039" w:type="dxa"/>
          </w:tcPr>
          <w:p w14:paraId="53ABAE45" w14:textId="77777777" w:rsidR="005737B0" w:rsidRPr="00A37AD5" w:rsidRDefault="00D24AC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039" w:type="dxa"/>
          </w:tcPr>
          <w:p w14:paraId="7C496D1F" w14:textId="77777777" w:rsidR="005737B0" w:rsidRPr="00A37AD5" w:rsidRDefault="00D24AC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Al-Fikr</w:t>
            </w:r>
          </w:p>
        </w:tc>
      </w:tr>
      <w:tr w:rsidR="00E440BC" w14:paraId="7D93BE94" w14:textId="77777777" w:rsidTr="005737B0">
        <w:tc>
          <w:tcPr>
            <w:tcW w:w="1038" w:type="dxa"/>
          </w:tcPr>
          <w:p w14:paraId="2C5BF608" w14:textId="77777777" w:rsidR="005737B0" w:rsidRPr="00A37AD5" w:rsidRDefault="00D24AC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4562</w:t>
            </w:r>
          </w:p>
        </w:tc>
        <w:tc>
          <w:tcPr>
            <w:tcW w:w="1039" w:type="dxa"/>
          </w:tcPr>
          <w:p w14:paraId="5EFA5ED5" w14:textId="77777777" w:rsidR="005737B0" w:rsidRPr="00A37AD5" w:rsidRDefault="007F69AB"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LearnArbic</w:t>
            </w:r>
          </w:p>
        </w:tc>
        <w:tc>
          <w:tcPr>
            <w:tcW w:w="1039" w:type="dxa"/>
          </w:tcPr>
          <w:p w14:paraId="4614E79F" w14:textId="77777777" w:rsidR="005737B0" w:rsidRPr="00A37AD5" w:rsidRDefault="007F69AB"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Literature</w:t>
            </w:r>
          </w:p>
        </w:tc>
        <w:tc>
          <w:tcPr>
            <w:tcW w:w="1039" w:type="dxa"/>
          </w:tcPr>
          <w:p w14:paraId="2B069B3A" w14:textId="77777777" w:rsidR="005737B0" w:rsidRPr="00A37AD5" w:rsidRDefault="007F69AB"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30.00</w:t>
            </w:r>
          </w:p>
        </w:tc>
        <w:tc>
          <w:tcPr>
            <w:tcW w:w="1039" w:type="dxa"/>
          </w:tcPr>
          <w:p w14:paraId="377DB917" w14:textId="77777777" w:rsidR="005737B0" w:rsidRPr="00A37AD5" w:rsidRDefault="00F12612"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Asmaa Karam</w:t>
            </w:r>
          </w:p>
        </w:tc>
        <w:tc>
          <w:tcPr>
            <w:tcW w:w="1039" w:type="dxa"/>
          </w:tcPr>
          <w:p w14:paraId="6D3289F5" w14:textId="77777777" w:rsidR="005737B0" w:rsidRPr="00A37AD5" w:rsidRDefault="00F12612"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w:t>
            </w:r>
          </w:p>
        </w:tc>
        <w:tc>
          <w:tcPr>
            <w:tcW w:w="1039" w:type="dxa"/>
          </w:tcPr>
          <w:p w14:paraId="46E37DB4" w14:textId="77777777" w:rsidR="005737B0" w:rsidRPr="00A37AD5" w:rsidRDefault="004A4CE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102</w:t>
            </w:r>
          </w:p>
        </w:tc>
        <w:tc>
          <w:tcPr>
            <w:tcW w:w="1039" w:type="dxa"/>
          </w:tcPr>
          <w:p w14:paraId="205A4C6B" w14:textId="77777777" w:rsidR="005737B0" w:rsidRPr="00A37AD5" w:rsidRDefault="00B15E65"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Arabic</w:t>
            </w:r>
          </w:p>
        </w:tc>
        <w:tc>
          <w:tcPr>
            <w:tcW w:w="1039" w:type="dxa"/>
          </w:tcPr>
          <w:p w14:paraId="4332592C" w14:textId="77777777" w:rsidR="005737B0" w:rsidRPr="00A37AD5" w:rsidRDefault="00B15E65"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Al-Salam</w:t>
            </w:r>
          </w:p>
        </w:tc>
      </w:tr>
      <w:tr w:rsidR="00E440BC" w14:paraId="2E31E1B5" w14:textId="77777777" w:rsidTr="005737B0">
        <w:tc>
          <w:tcPr>
            <w:tcW w:w="1038" w:type="dxa"/>
          </w:tcPr>
          <w:p w14:paraId="28032C8D" w14:textId="77777777" w:rsidR="005737B0" w:rsidRPr="00A37AD5" w:rsidRDefault="00B15E65"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4989</w:t>
            </w:r>
          </w:p>
        </w:tc>
        <w:tc>
          <w:tcPr>
            <w:tcW w:w="1039" w:type="dxa"/>
          </w:tcPr>
          <w:p w14:paraId="1CD0EF92" w14:textId="77777777" w:rsidR="005737B0" w:rsidRPr="00A37AD5" w:rsidRDefault="00C205F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MenDuties</w:t>
            </w:r>
          </w:p>
        </w:tc>
        <w:tc>
          <w:tcPr>
            <w:tcW w:w="1039" w:type="dxa"/>
          </w:tcPr>
          <w:p w14:paraId="16837F6B" w14:textId="77777777" w:rsidR="005737B0" w:rsidRPr="00A37AD5" w:rsidRDefault="00C205F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Psychology</w:t>
            </w:r>
          </w:p>
        </w:tc>
        <w:tc>
          <w:tcPr>
            <w:tcW w:w="1039" w:type="dxa"/>
          </w:tcPr>
          <w:p w14:paraId="4DBBFB5F" w14:textId="77777777" w:rsidR="005737B0" w:rsidRPr="00A37AD5" w:rsidRDefault="00C205F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35.50</w:t>
            </w:r>
          </w:p>
        </w:tc>
        <w:tc>
          <w:tcPr>
            <w:tcW w:w="1039" w:type="dxa"/>
          </w:tcPr>
          <w:p w14:paraId="3FA73AA3" w14:textId="77777777" w:rsidR="005737B0" w:rsidRPr="00A37AD5" w:rsidRDefault="00C205F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1039" w:type="dxa"/>
          </w:tcPr>
          <w:p w14:paraId="0D8151DD" w14:textId="77777777" w:rsidR="005737B0" w:rsidRPr="00A37AD5" w:rsidRDefault="00C205F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1039" w:type="dxa"/>
          </w:tcPr>
          <w:p w14:paraId="352E4C2D" w14:textId="77777777" w:rsidR="005737B0" w:rsidRPr="00A37AD5" w:rsidRDefault="00C205F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234</w:t>
            </w:r>
          </w:p>
        </w:tc>
        <w:tc>
          <w:tcPr>
            <w:tcW w:w="1039" w:type="dxa"/>
          </w:tcPr>
          <w:p w14:paraId="4C2D195D" w14:textId="77777777" w:rsidR="005737B0" w:rsidRPr="00A37AD5" w:rsidRDefault="00DB7784"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039" w:type="dxa"/>
          </w:tcPr>
          <w:p w14:paraId="7932D568" w14:textId="77777777" w:rsidR="005737B0" w:rsidRPr="00A37AD5" w:rsidRDefault="00DB7784"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w:t>
            </w:r>
            <w:r w:rsidR="00934AF4" w:rsidRPr="00A37AD5">
              <w:rPr>
                <w:rFonts w:ascii="Times New Roman" w:eastAsia="Times New Roman" w:hAnsi="Times New Roman" w:cs="Times New Roman"/>
                <w:sz w:val="16"/>
                <w:szCs w:val="16"/>
              </w:rPr>
              <w:t>Balad</w:t>
            </w:r>
          </w:p>
        </w:tc>
      </w:tr>
      <w:tr w:rsidR="00E440BC" w14:paraId="2D17DAEE" w14:textId="77777777" w:rsidTr="005737B0">
        <w:tc>
          <w:tcPr>
            <w:tcW w:w="1038" w:type="dxa"/>
          </w:tcPr>
          <w:p w14:paraId="4AAC9806" w14:textId="77777777" w:rsidR="005737B0" w:rsidRPr="00A37AD5" w:rsidRDefault="00934AF4"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5232</w:t>
            </w:r>
          </w:p>
        </w:tc>
        <w:tc>
          <w:tcPr>
            <w:tcW w:w="1039" w:type="dxa"/>
          </w:tcPr>
          <w:p w14:paraId="5A50EBA7" w14:textId="77777777" w:rsidR="005737B0" w:rsidRPr="00A37AD5" w:rsidRDefault="00B8250B"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GirlsPower</w:t>
            </w:r>
          </w:p>
        </w:tc>
        <w:tc>
          <w:tcPr>
            <w:tcW w:w="1039" w:type="dxa"/>
          </w:tcPr>
          <w:p w14:paraId="6D6D5ED3" w14:textId="77777777" w:rsidR="005737B0" w:rsidRPr="00A37AD5" w:rsidRDefault="00B8250B"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Psychology</w:t>
            </w:r>
          </w:p>
        </w:tc>
        <w:tc>
          <w:tcPr>
            <w:tcW w:w="1039" w:type="dxa"/>
          </w:tcPr>
          <w:p w14:paraId="17DBB9D8" w14:textId="77777777" w:rsidR="005737B0" w:rsidRPr="00A37AD5" w:rsidRDefault="00B8250B"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120.00</w:t>
            </w:r>
          </w:p>
        </w:tc>
        <w:tc>
          <w:tcPr>
            <w:tcW w:w="1039" w:type="dxa"/>
          </w:tcPr>
          <w:p w14:paraId="63754A3D" w14:textId="77777777" w:rsidR="005737B0" w:rsidRPr="00A37AD5" w:rsidRDefault="00B8250B"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1039" w:type="dxa"/>
          </w:tcPr>
          <w:p w14:paraId="25ADFDE6" w14:textId="77777777" w:rsidR="005737B0" w:rsidRPr="00A37AD5" w:rsidRDefault="00B8250B"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1039" w:type="dxa"/>
          </w:tcPr>
          <w:p w14:paraId="1EF21E13" w14:textId="77777777" w:rsidR="005737B0" w:rsidRPr="00A37AD5" w:rsidRDefault="00C914D4"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675</w:t>
            </w:r>
          </w:p>
        </w:tc>
        <w:tc>
          <w:tcPr>
            <w:tcW w:w="1039" w:type="dxa"/>
          </w:tcPr>
          <w:p w14:paraId="49787740" w14:textId="77777777" w:rsidR="005737B0" w:rsidRPr="00A37AD5" w:rsidRDefault="00C914D4"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039" w:type="dxa"/>
          </w:tcPr>
          <w:p w14:paraId="2D839C81" w14:textId="77777777" w:rsidR="005737B0" w:rsidRPr="00A37AD5" w:rsidRDefault="00C914D4"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WassupLebanon</w:t>
            </w:r>
          </w:p>
        </w:tc>
      </w:tr>
      <w:tr w:rsidR="00E440BC" w14:paraId="6AC82F71" w14:textId="77777777" w:rsidTr="005737B0">
        <w:tc>
          <w:tcPr>
            <w:tcW w:w="1038" w:type="dxa"/>
          </w:tcPr>
          <w:p w14:paraId="07369CAE" w14:textId="77777777" w:rsidR="005737B0" w:rsidRPr="00A37AD5" w:rsidRDefault="00952F18"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5900</w:t>
            </w:r>
          </w:p>
        </w:tc>
        <w:tc>
          <w:tcPr>
            <w:tcW w:w="1039" w:type="dxa"/>
          </w:tcPr>
          <w:p w14:paraId="552565DF" w14:textId="77777777" w:rsidR="005737B0" w:rsidRPr="00A37AD5" w:rsidRDefault="007E3EF9"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LifeonEarth</w:t>
            </w:r>
          </w:p>
        </w:tc>
        <w:tc>
          <w:tcPr>
            <w:tcW w:w="1039" w:type="dxa"/>
          </w:tcPr>
          <w:p w14:paraId="16C211BA" w14:textId="77777777" w:rsidR="005737B0" w:rsidRPr="00A37AD5" w:rsidRDefault="007E3EF9"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Geography</w:t>
            </w:r>
          </w:p>
        </w:tc>
        <w:tc>
          <w:tcPr>
            <w:tcW w:w="1039" w:type="dxa"/>
          </w:tcPr>
          <w:p w14:paraId="2E2ECDC2" w14:textId="77777777" w:rsidR="005737B0" w:rsidRPr="00A37AD5" w:rsidRDefault="007E3EF9"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100.00</w:t>
            </w:r>
          </w:p>
        </w:tc>
        <w:tc>
          <w:tcPr>
            <w:tcW w:w="1039" w:type="dxa"/>
          </w:tcPr>
          <w:p w14:paraId="5498665D" w14:textId="77777777" w:rsidR="005737B0" w:rsidRPr="00A37AD5" w:rsidRDefault="007E3EF9"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1039" w:type="dxa"/>
          </w:tcPr>
          <w:p w14:paraId="759BE449" w14:textId="77777777" w:rsidR="005737B0" w:rsidRPr="00A37AD5" w:rsidRDefault="007E3EF9"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4</w:t>
            </w:r>
          </w:p>
        </w:tc>
        <w:tc>
          <w:tcPr>
            <w:tcW w:w="1039" w:type="dxa"/>
          </w:tcPr>
          <w:p w14:paraId="7891B0F0" w14:textId="77777777" w:rsidR="005737B0" w:rsidRPr="00A37AD5" w:rsidRDefault="00E727DA"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200</w:t>
            </w:r>
          </w:p>
        </w:tc>
        <w:tc>
          <w:tcPr>
            <w:tcW w:w="1039" w:type="dxa"/>
          </w:tcPr>
          <w:p w14:paraId="083DE119" w14:textId="77777777" w:rsidR="005737B0" w:rsidRPr="00A37AD5" w:rsidRDefault="00E727DA"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039" w:type="dxa"/>
          </w:tcPr>
          <w:p w14:paraId="48F143F0" w14:textId="77777777" w:rsidR="005737B0" w:rsidRPr="00A37AD5" w:rsidRDefault="00F879D8"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Today News</w:t>
            </w:r>
          </w:p>
        </w:tc>
      </w:tr>
      <w:tr w:rsidR="00E440BC" w14:paraId="30398E4B" w14:textId="77777777" w:rsidTr="005737B0">
        <w:tc>
          <w:tcPr>
            <w:tcW w:w="1038" w:type="dxa"/>
          </w:tcPr>
          <w:p w14:paraId="1CD0F96A" w14:textId="77777777" w:rsidR="005737B0" w:rsidRPr="00A37AD5" w:rsidRDefault="00A365A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6113</w:t>
            </w:r>
          </w:p>
        </w:tc>
        <w:tc>
          <w:tcPr>
            <w:tcW w:w="1039" w:type="dxa"/>
          </w:tcPr>
          <w:p w14:paraId="17FD18A0" w14:textId="77777777" w:rsidR="005737B0" w:rsidRPr="00A37AD5" w:rsidRDefault="00776E93"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Voila</w:t>
            </w:r>
          </w:p>
        </w:tc>
        <w:tc>
          <w:tcPr>
            <w:tcW w:w="1039" w:type="dxa"/>
          </w:tcPr>
          <w:p w14:paraId="63A65FAE" w14:textId="77777777" w:rsidR="005737B0" w:rsidRPr="00A37AD5" w:rsidRDefault="00776E93"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Literature</w:t>
            </w:r>
          </w:p>
        </w:tc>
        <w:tc>
          <w:tcPr>
            <w:tcW w:w="1039" w:type="dxa"/>
          </w:tcPr>
          <w:p w14:paraId="00B180D7" w14:textId="77777777" w:rsidR="005737B0" w:rsidRPr="00A37AD5" w:rsidRDefault="00C8167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31.25</w:t>
            </w:r>
          </w:p>
        </w:tc>
        <w:tc>
          <w:tcPr>
            <w:tcW w:w="1039" w:type="dxa"/>
          </w:tcPr>
          <w:p w14:paraId="34A8576D" w14:textId="77777777" w:rsidR="005737B0" w:rsidRPr="00A37AD5" w:rsidRDefault="00C8167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Karim Akram</w:t>
            </w:r>
          </w:p>
        </w:tc>
        <w:tc>
          <w:tcPr>
            <w:tcW w:w="1039" w:type="dxa"/>
          </w:tcPr>
          <w:p w14:paraId="392EC797" w14:textId="77777777" w:rsidR="005737B0" w:rsidRPr="00A37AD5" w:rsidRDefault="00C8167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5</w:t>
            </w:r>
          </w:p>
        </w:tc>
        <w:tc>
          <w:tcPr>
            <w:tcW w:w="1039" w:type="dxa"/>
          </w:tcPr>
          <w:p w14:paraId="52ABCCC6" w14:textId="77777777" w:rsidR="005737B0" w:rsidRPr="00A37AD5" w:rsidRDefault="00EE60D3"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150</w:t>
            </w:r>
          </w:p>
        </w:tc>
        <w:tc>
          <w:tcPr>
            <w:tcW w:w="1039" w:type="dxa"/>
          </w:tcPr>
          <w:p w14:paraId="23DBB314" w14:textId="77777777" w:rsidR="005737B0" w:rsidRPr="00A37AD5" w:rsidRDefault="00EE60D3"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French</w:t>
            </w:r>
          </w:p>
        </w:tc>
        <w:tc>
          <w:tcPr>
            <w:tcW w:w="1039" w:type="dxa"/>
          </w:tcPr>
          <w:p w14:paraId="3E71D65D" w14:textId="77777777" w:rsidR="005737B0" w:rsidRPr="00A37AD5" w:rsidRDefault="00EE60D3"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Al-Salam</w:t>
            </w:r>
          </w:p>
        </w:tc>
      </w:tr>
      <w:tr w:rsidR="00E440BC" w14:paraId="47D2BD02" w14:textId="77777777" w:rsidTr="005737B0">
        <w:tc>
          <w:tcPr>
            <w:tcW w:w="1038" w:type="dxa"/>
          </w:tcPr>
          <w:p w14:paraId="2B14AB4A" w14:textId="77777777" w:rsidR="005737B0" w:rsidRPr="00A37AD5" w:rsidRDefault="00EE60D3"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6772</w:t>
            </w:r>
          </w:p>
        </w:tc>
        <w:tc>
          <w:tcPr>
            <w:tcW w:w="1039" w:type="dxa"/>
          </w:tcPr>
          <w:p w14:paraId="52FBF9C4" w14:textId="77777777" w:rsidR="005737B0" w:rsidRPr="00A37AD5" w:rsidRDefault="00775A75"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Quand?</w:t>
            </w:r>
          </w:p>
        </w:tc>
        <w:tc>
          <w:tcPr>
            <w:tcW w:w="1039" w:type="dxa"/>
          </w:tcPr>
          <w:p w14:paraId="27A9C3C6" w14:textId="77777777" w:rsidR="005737B0" w:rsidRPr="00A37AD5" w:rsidRDefault="00775A75"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Literature</w:t>
            </w:r>
          </w:p>
        </w:tc>
        <w:tc>
          <w:tcPr>
            <w:tcW w:w="1039" w:type="dxa"/>
          </w:tcPr>
          <w:p w14:paraId="36C8482A" w14:textId="77777777" w:rsidR="005737B0" w:rsidRPr="00A37AD5" w:rsidRDefault="00775A75"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76.25</w:t>
            </w:r>
          </w:p>
        </w:tc>
        <w:tc>
          <w:tcPr>
            <w:tcW w:w="1039" w:type="dxa"/>
          </w:tcPr>
          <w:p w14:paraId="3C8546CE" w14:textId="77777777" w:rsidR="005737B0" w:rsidRPr="00A37AD5" w:rsidRDefault="000022A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Yolga Safa</w:t>
            </w:r>
          </w:p>
        </w:tc>
        <w:tc>
          <w:tcPr>
            <w:tcW w:w="1039" w:type="dxa"/>
          </w:tcPr>
          <w:p w14:paraId="5FFA149E" w14:textId="77777777" w:rsidR="005737B0" w:rsidRPr="00A37AD5" w:rsidRDefault="000022A0"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w:t>
            </w:r>
          </w:p>
        </w:tc>
        <w:tc>
          <w:tcPr>
            <w:tcW w:w="1039" w:type="dxa"/>
          </w:tcPr>
          <w:p w14:paraId="17F5CBB1" w14:textId="77777777" w:rsidR="005737B0" w:rsidRPr="00A37AD5" w:rsidRDefault="00FE059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89</w:t>
            </w:r>
          </w:p>
        </w:tc>
        <w:tc>
          <w:tcPr>
            <w:tcW w:w="1039" w:type="dxa"/>
          </w:tcPr>
          <w:p w14:paraId="4B93F40E" w14:textId="77777777" w:rsidR="005737B0" w:rsidRPr="00A37AD5" w:rsidRDefault="00FE059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French</w:t>
            </w:r>
          </w:p>
        </w:tc>
        <w:tc>
          <w:tcPr>
            <w:tcW w:w="1039" w:type="dxa"/>
          </w:tcPr>
          <w:p w14:paraId="0606A41E" w14:textId="77777777" w:rsidR="005737B0" w:rsidRPr="00A37AD5" w:rsidRDefault="0012056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Al-Maarifa</w:t>
            </w:r>
          </w:p>
        </w:tc>
      </w:tr>
      <w:tr w:rsidR="00E440BC" w14:paraId="11669BB8" w14:textId="77777777" w:rsidTr="005737B0">
        <w:tc>
          <w:tcPr>
            <w:tcW w:w="1038" w:type="dxa"/>
          </w:tcPr>
          <w:p w14:paraId="7AA9D2B6" w14:textId="77777777" w:rsidR="005737B0" w:rsidRPr="00A37AD5" w:rsidRDefault="0012056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7880</w:t>
            </w:r>
          </w:p>
        </w:tc>
        <w:tc>
          <w:tcPr>
            <w:tcW w:w="1039" w:type="dxa"/>
          </w:tcPr>
          <w:p w14:paraId="600579EA" w14:textId="77777777" w:rsidR="005737B0" w:rsidRPr="00A37AD5" w:rsidRDefault="004A26BE"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Seniorita</w:t>
            </w:r>
          </w:p>
        </w:tc>
        <w:tc>
          <w:tcPr>
            <w:tcW w:w="1039" w:type="dxa"/>
          </w:tcPr>
          <w:p w14:paraId="4D22F221" w14:textId="77777777" w:rsidR="005737B0" w:rsidRPr="00A37AD5" w:rsidRDefault="004A26BE"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Literature</w:t>
            </w:r>
          </w:p>
        </w:tc>
        <w:tc>
          <w:tcPr>
            <w:tcW w:w="1039" w:type="dxa"/>
          </w:tcPr>
          <w:p w14:paraId="50AFB9F3" w14:textId="77777777" w:rsidR="005737B0" w:rsidRPr="00A37AD5" w:rsidRDefault="00D276F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55.00</w:t>
            </w:r>
          </w:p>
        </w:tc>
        <w:tc>
          <w:tcPr>
            <w:tcW w:w="1039" w:type="dxa"/>
          </w:tcPr>
          <w:p w14:paraId="007D7094" w14:textId="77777777" w:rsidR="005737B0" w:rsidRPr="00A37AD5" w:rsidRDefault="000673A1"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Monica Smith</w:t>
            </w:r>
          </w:p>
        </w:tc>
        <w:tc>
          <w:tcPr>
            <w:tcW w:w="1039" w:type="dxa"/>
          </w:tcPr>
          <w:p w14:paraId="67549450" w14:textId="77777777" w:rsidR="005737B0" w:rsidRPr="00A37AD5" w:rsidRDefault="000673A1"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1039" w:type="dxa"/>
          </w:tcPr>
          <w:p w14:paraId="32CAA3E5" w14:textId="77777777" w:rsidR="005737B0" w:rsidRPr="00A37AD5" w:rsidRDefault="000673A1"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56</w:t>
            </w:r>
          </w:p>
        </w:tc>
        <w:tc>
          <w:tcPr>
            <w:tcW w:w="1039" w:type="dxa"/>
          </w:tcPr>
          <w:p w14:paraId="22FE5D89" w14:textId="77777777" w:rsidR="005737B0" w:rsidRPr="00A37AD5" w:rsidRDefault="000673A1"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Spanish</w:t>
            </w:r>
          </w:p>
        </w:tc>
        <w:tc>
          <w:tcPr>
            <w:tcW w:w="1039" w:type="dxa"/>
          </w:tcPr>
          <w:p w14:paraId="13572657" w14:textId="77777777" w:rsidR="005737B0" w:rsidRPr="00A37AD5" w:rsidRDefault="009D2ABE"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Al-fikr</w:t>
            </w:r>
          </w:p>
        </w:tc>
      </w:tr>
      <w:tr w:rsidR="00E440BC" w14:paraId="3337BB63" w14:textId="77777777" w:rsidTr="005737B0">
        <w:tc>
          <w:tcPr>
            <w:tcW w:w="1038" w:type="dxa"/>
          </w:tcPr>
          <w:p w14:paraId="28709998" w14:textId="77777777" w:rsidR="005737B0" w:rsidRPr="00A37AD5" w:rsidRDefault="009D2ABE"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7994</w:t>
            </w:r>
          </w:p>
        </w:tc>
        <w:tc>
          <w:tcPr>
            <w:tcW w:w="1039" w:type="dxa"/>
          </w:tcPr>
          <w:p w14:paraId="02C11518" w14:textId="77777777" w:rsidR="005737B0" w:rsidRPr="00A37AD5" w:rsidRDefault="00016AF8"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Wander</w:t>
            </w:r>
          </w:p>
        </w:tc>
        <w:tc>
          <w:tcPr>
            <w:tcW w:w="1039" w:type="dxa"/>
          </w:tcPr>
          <w:p w14:paraId="4452E806" w14:textId="77777777" w:rsidR="005737B0" w:rsidRPr="00A37AD5" w:rsidRDefault="002A15B8"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Geography</w:t>
            </w:r>
          </w:p>
        </w:tc>
        <w:tc>
          <w:tcPr>
            <w:tcW w:w="1039" w:type="dxa"/>
          </w:tcPr>
          <w:p w14:paraId="3B9C11C3" w14:textId="77777777" w:rsidR="005737B0" w:rsidRPr="00A37AD5" w:rsidRDefault="002A15B8"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46.00</w:t>
            </w:r>
          </w:p>
        </w:tc>
        <w:tc>
          <w:tcPr>
            <w:tcW w:w="1039" w:type="dxa"/>
          </w:tcPr>
          <w:p w14:paraId="6D623FAD" w14:textId="77777777" w:rsidR="005737B0" w:rsidRPr="00A37AD5" w:rsidRDefault="00B37C7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Sandra Kenaan</w:t>
            </w:r>
          </w:p>
        </w:tc>
        <w:tc>
          <w:tcPr>
            <w:tcW w:w="1039" w:type="dxa"/>
          </w:tcPr>
          <w:p w14:paraId="6D31C7E1" w14:textId="77777777" w:rsidR="005737B0" w:rsidRPr="00A37AD5" w:rsidRDefault="00B37C7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1039" w:type="dxa"/>
          </w:tcPr>
          <w:p w14:paraId="29CE02A4" w14:textId="77777777" w:rsidR="005737B0" w:rsidRPr="00A37AD5" w:rsidRDefault="00B37C7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89</w:t>
            </w:r>
          </w:p>
        </w:tc>
        <w:tc>
          <w:tcPr>
            <w:tcW w:w="1039" w:type="dxa"/>
          </w:tcPr>
          <w:p w14:paraId="5F4829D0" w14:textId="77777777" w:rsidR="005737B0" w:rsidRPr="00A37AD5" w:rsidRDefault="00B37C77"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039" w:type="dxa"/>
          </w:tcPr>
          <w:p w14:paraId="6E790167" w14:textId="77777777" w:rsidR="005737B0" w:rsidRPr="00A37AD5" w:rsidRDefault="00A37AD5" w:rsidP="23765456">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Al-Balad</w:t>
            </w:r>
          </w:p>
        </w:tc>
      </w:tr>
    </w:tbl>
    <w:p w14:paraId="7C1C9F40" w14:textId="77777777" w:rsidR="005737B0" w:rsidRDefault="005737B0" w:rsidP="23765456">
      <w:pPr>
        <w:pStyle w:val="NoSpacing"/>
        <w:rPr>
          <w:rFonts w:ascii="Times New Roman" w:eastAsia="Times New Roman" w:hAnsi="Times New Roman" w:cs="Times New Roman"/>
          <w:b/>
          <w:bCs/>
        </w:rPr>
      </w:pPr>
    </w:p>
    <w:p w14:paraId="711655BB" w14:textId="77777777" w:rsidR="001C3D24" w:rsidRDefault="001C3D24" w:rsidP="23765456">
      <w:pPr>
        <w:pStyle w:val="NoSpacing"/>
        <w:rPr>
          <w:rFonts w:ascii="Times New Roman" w:eastAsia="Times New Roman" w:hAnsi="Times New Roman" w:cs="Times New Roman"/>
          <w:b/>
          <w:bCs/>
        </w:rPr>
      </w:pPr>
    </w:p>
    <w:p w14:paraId="00E3CDF7" w14:textId="77777777" w:rsidR="00244D1A" w:rsidRDefault="00244D1A" w:rsidP="23765456">
      <w:pPr>
        <w:pStyle w:val="NoSpacing"/>
        <w:rPr>
          <w:rFonts w:ascii="Times New Roman" w:eastAsia="Times New Roman" w:hAnsi="Times New Roman" w:cs="Times New Roman"/>
          <w:b/>
          <w:bCs/>
        </w:rPr>
      </w:pPr>
    </w:p>
    <w:p w14:paraId="3E6126EA" w14:textId="77777777" w:rsidR="00244D1A" w:rsidRDefault="00244D1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Books_for_Rent</w:t>
      </w:r>
    </w:p>
    <w:tbl>
      <w:tblPr>
        <w:tblStyle w:val="TableGrid"/>
        <w:tblW w:w="0" w:type="auto"/>
        <w:tblLook w:val="04A0" w:firstRow="1" w:lastRow="0" w:firstColumn="1" w:lastColumn="0" w:noHBand="0" w:noVBand="1"/>
      </w:tblPr>
      <w:tblGrid>
        <w:gridCol w:w="654"/>
        <w:gridCol w:w="523"/>
        <w:gridCol w:w="778"/>
        <w:gridCol w:w="785"/>
        <w:gridCol w:w="507"/>
        <w:gridCol w:w="820"/>
        <w:gridCol w:w="631"/>
        <w:gridCol w:w="536"/>
        <w:gridCol w:w="770"/>
        <w:gridCol w:w="1147"/>
        <w:gridCol w:w="726"/>
        <w:gridCol w:w="696"/>
        <w:gridCol w:w="777"/>
      </w:tblGrid>
      <w:tr w:rsidR="00164634" w:rsidRPr="00A37AD5" w14:paraId="36E19D4E" w14:textId="77777777" w:rsidTr="00164634">
        <w:tc>
          <w:tcPr>
            <w:tcW w:w="692" w:type="dxa"/>
          </w:tcPr>
          <w:p w14:paraId="301EC2F7" w14:textId="77777777" w:rsidR="00164634" w:rsidRPr="00A37AD5" w:rsidRDefault="00164634">
            <w:pPr>
              <w:pStyle w:val="NoSpacing"/>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BookID</w:t>
            </w:r>
          </w:p>
        </w:tc>
        <w:tc>
          <w:tcPr>
            <w:tcW w:w="549" w:type="dxa"/>
          </w:tcPr>
          <w:p w14:paraId="272A4883" w14:textId="77777777" w:rsidR="00164634" w:rsidRPr="00A37AD5" w:rsidRDefault="00164634">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ISBN</w:t>
            </w:r>
          </w:p>
        </w:tc>
        <w:tc>
          <w:tcPr>
            <w:tcW w:w="828" w:type="dxa"/>
          </w:tcPr>
          <w:p w14:paraId="1C2C87B5" w14:textId="77777777" w:rsidR="00164634" w:rsidRPr="00A37AD5" w:rsidRDefault="00164634">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Title</w:t>
            </w:r>
          </w:p>
        </w:tc>
        <w:tc>
          <w:tcPr>
            <w:tcW w:w="835" w:type="dxa"/>
          </w:tcPr>
          <w:p w14:paraId="735EF47B" w14:textId="77777777" w:rsidR="00164634" w:rsidRPr="00A37AD5" w:rsidRDefault="00164634">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Genre</w:t>
            </w:r>
          </w:p>
        </w:tc>
        <w:tc>
          <w:tcPr>
            <w:tcW w:w="564" w:type="dxa"/>
          </w:tcPr>
          <w:p w14:paraId="1CD608B3" w14:textId="77777777" w:rsidR="00164634" w:rsidRPr="00A37AD5" w:rsidRDefault="00164634">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Price</w:t>
            </w:r>
          </w:p>
        </w:tc>
        <w:tc>
          <w:tcPr>
            <w:tcW w:w="873" w:type="dxa"/>
          </w:tcPr>
          <w:p w14:paraId="5A1871CC" w14:textId="77777777" w:rsidR="00164634" w:rsidRPr="00A37AD5" w:rsidRDefault="00164634">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Translator</w:t>
            </w:r>
          </w:p>
        </w:tc>
        <w:tc>
          <w:tcPr>
            <w:tcW w:w="668" w:type="dxa"/>
          </w:tcPr>
          <w:p w14:paraId="76D296D7" w14:textId="77777777" w:rsidR="00164634" w:rsidRPr="00A37AD5" w:rsidRDefault="00164634">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Edition</w:t>
            </w:r>
          </w:p>
        </w:tc>
        <w:tc>
          <w:tcPr>
            <w:tcW w:w="564" w:type="dxa"/>
          </w:tcPr>
          <w:p w14:paraId="07F1C05A" w14:textId="77777777" w:rsidR="00164634" w:rsidRPr="00A37AD5" w:rsidRDefault="00164634">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Pages</w:t>
            </w:r>
          </w:p>
        </w:tc>
        <w:tc>
          <w:tcPr>
            <w:tcW w:w="818" w:type="dxa"/>
          </w:tcPr>
          <w:p w14:paraId="606CF51D" w14:textId="77777777" w:rsidR="00164634" w:rsidRPr="00A37AD5" w:rsidRDefault="00164634">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Language</w:t>
            </w:r>
          </w:p>
        </w:tc>
        <w:tc>
          <w:tcPr>
            <w:tcW w:w="1229" w:type="dxa"/>
          </w:tcPr>
          <w:p w14:paraId="4F04511F" w14:textId="77777777" w:rsidR="00164634" w:rsidRPr="00A37AD5" w:rsidRDefault="00164634">
            <w:pPr>
              <w:pStyle w:val="NoSpacing"/>
              <w:rPr>
                <w:rFonts w:ascii="Times New Roman" w:eastAsia="Times New Roman" w:hAnsi="Times New Roman" w:cs="Times New Roman"/>
                <w:b/>
                <w:bCs/>
                <w:sz w:val="18"/>
                <w:szCs w:val="18"/>
              </w:rPr>
            </w:pPr>
            <w:r w:rsidRPr="00A37AD5">
              <w:rPr>
                <w:rFonts w:ascii="Times New Roman" w:eastAsia="Times New Roman" w:hAnsi="Times New Roman" w:cs="Times New Roman"/>
                <w:b/>
                <w:bCs/>
                <w:sz w:val="18"/>
                <w:szCs w:val="18"/>
              </w:rPr>
              <w:t>Publisher_Name</w:t>
            </w:r>
          </w:p>
        </w:tc>
        <w:tc>
          <w:tcPr>
            <w:tcW w:w="771" w:type="dxa"/>
          </w:tcPr>
          <w:p w14:paraId="73A8E834" w14:textId="77777777" w:rsidR="00164634" w:rsidRPr="00A37AD5" w:rsidRDefault="00164634">
            <w:pPr>
              <w:pStyle w:val="NoSpacing"/>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Shelf_No</w:t>
            </w:r>
          </w:p>
        </w:tc>
        <w:tc>
          <w:tcPr>
            <w:tcW w:w="738" w:type="dxa"/>
          </w:tcPr>
          <w:p w14:paraId="31E0F9D8" w14:textId="77777777" w:rsidR="00164634" w:rsidRDefault="00164634">
            <w:pPr>
              <w:pStyle w:val="NoSpacing"/>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Row_No</w:t>
            </w:r>
          </w:p>
        </w:tc>
        <w:tc>
          <w:tcPr>
            <w:tcW w:w="221" w:type="dxa"/>
          </w:tcPr>
          <w:p w14:paraId="1EDD9D20" w14:textId="77777777" w:rsidR="00164634" w:rsidRDefault="00164634">
            <w:pPr>
              <w:pStyle w:val="NoSpacing"/>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BranchID</w:t>
            </w:r>
          </w:p>
        </w:tc>
      </w:tr>
      <w:tr w:rsidR="00164634" w:rsidRPr="00A37AD5" w14:paraId="25CC5D62" w14:textId="77777777" w:rsidTr="00164634">
        <w:tc>
          <w:tcPr>
            <w:tcW w:w="692" w:type="dxa"/>
          </w:tcPr>
          <w:p w14:paraId="085C9A86"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2431#01</w:t>
            </w:r>
          </w:p>
        </w:tc>
        <w:tc>
          <w:tcPr>
            <w:tcW w:w="549" w:type="dxa"/>
          </w:tcPr>
          <w:p w14:paraId="63A0AA58"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2431</w:t>
            </w:r>
          </w:p>
        </w:tc>
        <w:tc>
          <w:tcPr>
            <w:tcW w:w="828" w:type="dxa"/>
          </w:tcPr>
          <w:p w14:paraId="25B3DD7E"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Electronics</w:t>
            </w:r>
          </w:p>
        </w:tc>
        <w:tc>
          <w:tcPr>
            <w:tcW w:w="835" w:type="dxa"/>
          </w:tcPr>
          <w:p w14:paraId="0044F75B"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Engineering</w:t>
            </w:r>
          </w:p>
        </w:tc>
        <w:tc>
          <w:tcPr>
            <w:tcW w:w="564" w:type="dxa"/>
          </w:tcPr>
          <w:p w14:paraId="70D20398" w14:textId="77777777" w:rsidR="00164634" w:rsidRPr="00A37AD5" w:rsidRDefault="00FE5EF1">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10.00</w:t>
            </w:r>
          </w:p>
        </w:tc>
        <w:tc>
          <w:tcPr>
            <w:tcW w:w="873" w:type="dxa"/>
          </w:tcPr>
          <w:p w14:paraId="43E0DE7F"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668" w:type="dxa"/>
          </w:tcPr>
          <w:p w14:paraId="24C4952A"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3</w:t>
            </w:r>
          </w:p>
        </w:tc>
        <w:tc>
          <w:tcPr>
            <w:tcW w:w="564" w:type="dxa"/>
          </w:tcPr>
          <w:p w14:paraId="249B3CBC"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356</w:t>
            </w:r>
          </w:p>
        </w:tc>
        <w:tc>
          <w:tcPr>
            <w:tcW w:w="818" w:type="dxa"/>
          </w:tcPr>
          <w:p w14:paraId="7275AEEB"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229" w:type="dxa"/>
          </w:tcPr>
          <w:p w14:paraId="27C4572C"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Al-Fikr</w:t>
            </w:r>
          </w:p>
        </w:tc>
        <w:tc>
          <w:tcPr>
            <w:tcW w:w="771" w:type="dxa"/>
          </w:tcPr>
          <w:p w14:paraId="3250F8BE"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25</w:t>
            </w:r>
          </w:p>
        </w:tc>
        <w:tc>
          <w:tcPr>
            <w:tcW w:w="738" w:type="dxa"/>
          </w:tcPr>
          <w:p w14:paraId="67636EFB"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221" w:type="dxa"/>
          </w:tcPr>
          <w:p w14:paraId="6CA58AD7"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LB01</w:t>
            </w:r>
          </w:p>
        </w:tc>
      </w:tr>
      <w:tr w:rsidR="00164634" w:rsidRPr="00A37AD5" w14:paraId="5F4D8E72" w14:textId="77777777" w:rsidTr="00164634">
        <w:tc>
          <w:tcPr>
            <w:tcW w:w="692" w:type="dxa"/>
          </w:tcPr>
          <w:p w14:paraId="2C273512"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3421#12</w:t>
            </w:r>
          </w:p>
        </w:tc>
        <w:tc>
          <w:tcPr>
            <w:tcW w:w="549" w:type="dxa"/>
          </w:tcPr>
          <w:p w14:paraId="772BBD6A"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3421</w:t>
            </w:r>
          </w:p>
        </w:tc>
        <w:tc>
          <w:tcPr>
            <w:tcW w:w="828" w:type="dxa"/>
          </w:tcPr>
          <w:p w14:paraId="640E8F74"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Alg&amp;Geo</w:t>
            </w:r>
          </w:p>
        </w:tc>
        <w:tc>
          <w:tcPr>
            <w:tcW w:w="835" w:type="dxa"/>
          </w:tcPr>
          <w:p w14:paraId="1DA25066"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Maths</w:t>
            </w:r>
          </w:p>
        </w:tc>
        <w:tc>
          <w:tcPr>
            <w:tcW w:w="564" w:type="dxa"/>
          </w:tcPr>
          <w:p w14:paraId="76F32B2C" w14:textId="77777777" w:rsidR="00164634" w:rsidRPr="00A37AD5" w:rsidRDefault="00FE5EF1">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10.00</w:t>
            </w:r>
          </w:p>
        </w:tc>
        <w:tc>
          <w:tcPr>
            <w:tcW w:w="873" w:type="dxa"/>
          </w:tcPr>
          <w:p w14:paraId="69CC3A2E"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668" w:type="dxa"/>
          </w:tcPr>
          <w:p w14:paraId="5AE0F903"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564" w:type="dxa"/>
          </w:tcPr>
          <w:p w14:paraId="03BDBD10"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87</w:t>
            </w:r>
          </w:p>
        </w:tc>
        <w:tc>
          <w:tcPr>
            <w:tcW w:w="818" w:type="dxa"/>
          </w:tcPr>
          <w:p w14:paraId="210AC18B"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229" w:type="dxa"/>
          </w:tcPr>
          <w:p w14:paraId="34AFA3D9"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Al-Fikr</w:t>
            </w:r>
          </w:p>
        </w:tc>
        <w:tc>
          <w:tcPr>
            <w:tcW w:w="771" w:type="dxa"/>
          </w:tcPr>
          <w:p w14:paraId="512D9811"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12</w:t>
            </w:r>
          </w:p>
        </w:tc>
        <w:tc>
          <w:tcPr>
            <w:tcW w:w="738" w:type="dxa"/>
          </w:tcPr>
          <w:p w14:paraId="5D2FB504"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221" w:type="dxa"/>
          </w:tcPr>
          <w:p w14:paraId="0A40496D"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LB01</w:t>
            </w:r>
          </w:p>
        </w:tc>
      </w:tr>
      <w:tr w:rsidR="00164634" w:rsidRPr="00A37AD5" w14:paraId="78DB6DFE" w14:textId="77777777" w:rsidTr="00164634">
        <w:tc>
          <w:tcPr>
            <w:tcW w:w="692" w:type="dxa"/>
          </w:tcPr>
          <w:p w14:paraId="3D5E9FEE"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4562#12</w:t>
            </w:r>
          </w:p>
        </w:tc>
        <w:tc>
          <w:tcPr>
            <w:tcW w:w="549" w:type="dxa"/>
          </w:tcPr>
          <w:p w14:paraId="722A323E"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4562</w:t>
            </w:r>
          </w:p>
        </w:tc>
        <w:tc>
          <w:tcPr>
            <w:tcW w:w="828" w:type="dxa"/>
          </w:tcPr>
          <w:p w14:paraId="57D66AFC"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LearnArbic</w:t>
            </w:r>
          </w:p>
        </w:tc>
        <w:tc>
          <w:tcPr>
            <w:tcW w:w="835" w:type="dxa"/>
          </w:tcPr>
          <w:p w14:paraId="57D32621"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Literature</w:t>
            </w:r>
          </w:p>
        </w:tc>
        <w:tc>
          <w:tcPr>
            <w:tcW w:w="564" w:type="dxa"/>
          </w:tcPr>
          <w:p w14:paraId="5A6A9EFF" w14:textId="77777777" w:rsidR="00164634" w:rsidRPr="00A37AD5" w:rsidRDefault="00FE5EF1">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15.00</w:t>
            </w:r>
          </w:p>
        </w:tc>
        <w:tc>
          <w:tcPr>
            <w:tcW w:w="873" w:type="dxa"/>
          </w:tcPr>
          <w:p w14:paraId="476282C4"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Asmaa Karam</w:t>
            </w:r>
          </w:p>
        </w:tc>
        <w:tc>
          <w:tcPr>
            <w:tcW w:w="668" w:type="dxa"/>
          </w:tcPr>
          <w:p w14:paraId="293F62C9"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w:t>
            </w:r>
          </w:p>
        </w:tc>
        <w:tc>
          <w:tcPr>
            <w:tcW w:w="564" w:type="dxa"/>
          </w:tcPr>
          <w:p w14:paraId="7FBD7ABA"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102</w:t>
            </w:r>
          </w:p>
        </w:tc>
        <w:tc>
          <w:tcPr>
            <w:tcW w:w="818" w:type="dxa"/>
          </w:tcPr>
          <w:p w14:paraId="231A3D3D"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Arabic</w:t>
            </w:r>
          </w:p>
        </w:tc>
        <w:tc>
          <w:tcPr>
            <w:tcW w:w="1229" w:type="dxa"/>
          </w:tcPr>
          <w:p w14:paraId="40AC16D1"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Al-Salam</w:t>
            </w:r>
          </w:p>
        </w:tc>
        <w:tc>
          <w:tcPr>
            <w:tcW w:w="771" w:type="dxa"/>
          </w:tcPr>
          <w:p w14:paraId="24F4189C"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12</w:t>
            </w:r>
          </w:p>
        </w:tc>
        <w:tc>
          <w:tcPr>
            <w:tcW w:w="738" w:type="dxa"/>
          </w:tcPr>
          <w:p w14:paraId="4360D37E"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221" w:type="dxa"/>
          </w:tcPr>
          <w:p w14:paraId="749E52CD"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LB02</w:t>
            </w:r>
          </w:p>
        </w:tc>
      </w:tr>
      <w:tr w:rsidR="00164634" w:rsidRPr="00A37AD5" w14:paraId="4F8050BE" w14:textId="77777777" w:rsidTr="00164634">
        <w:tc>
          <w:tcPr>
            <w:tcW w:w="692" w:type="dxa"/>
          </w:tcPr>
          <w:p w14:paraId="15179C4B"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4989#23</w:t>
            </w:r>
          </w:p>
        </w:tc>
        <w:tc>
          <w:tcPr>
            <w:tcW w:w="549" w:type="dxa"/>
          </w:tcPr>
          <w:p w14:paraId="45D395D4"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4989</w:t>
            </w:r>
          </w:p>
        </w:tc>
        <w:tc>
          <w:tcPr>
            <w:tcW w:w="828" w:type="dxa"/>
          </w:tcPr>
          <w:p w14:paraId="6127C2C6"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MenDuties</w:t>
            </w:r>
          </w:p>
        </w:tc>
        <w:tc>
          <w:tcPr>
            <w:tcW w:w="835" w:type="dxa"/>
          </w:tcPr>
          <w:p w14:paraId="4D682130"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Psychology</w:t>
            </w:r>
          </w:p>
        </w:tc>
        <w:tc>
          <w:tcPr>
            <w:tcW w:w="564" w:type="dxa"/>
          </w:tcPr>
          <w:p w14:paraId="2ECE008F" w14:textId="77777777" w:rsidR="00164634" w:rsidRPr="00A37AD5" w:rsidRDefault="00FE5EF1">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12.00</w:t>
            </w:r>
          </w:p>
        </w:tc>
        <w:tc>
          <w:tcPr>
            <w:tcW w:w="873" w:type="dxa"/>
          </w:tcPr>
          <w:p w14:paraId="2FF84AC9"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668" w:type="dxa"/>
          </w:tcPr>
          <w:p w14:paraId="6359DCE1"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564" w:type="dxa"/>
          </w:tcPr>
          <w:p w14:paraId="097B981B"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234</w:t>
            </w:r>
          </w:p>
        </w:tc>
        <w:tc>
          <w:tcPr>
            <w:tcW w:w="818" w:type="dxa"/>
          </w:tcPr>
          <w:p w14:paraId="6586FAA7"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229" w:type="dxa"/>
          </w:tcPr>
          <w:p w14:paraId="064AD760"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Al-Balad</w:t>
            </w:r>
          </w:p>
        </w:tc>
        <w:tc>
          <w:tcPr>
            <w:tcW w:w="771" w:type="dxa"/>
          </w:tcPr>
          <w:p w14:paraId="00353746"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738" w:type="dxa"/>
          </w:tcPr>
          <w:p w14:paraId="14963127"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221" w:type="dxa"/>
          </w:tcPr>
          <w:p w14:paraId="60E86BE6"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LB05</w:t>
            </w:r>
          </w:p>
        </w:tc>
      </w:tr>
      <w:tr w:rsidR="00164634" w:rsidRPr="00A37AD5" w14:paraId="5B2244BA" w14:textId="77777777" w:rsidTr="00164634">
        <w:tc>
          <w:tcPr>
            <w:tcW w:w="692" w:type="dxa"/>
          </w:tcPr>
          <w:p w14:paraId="08A6748D"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5232#03</w:t>
            </w:r>
          </w:p>
        </w:tc>
        <w:tc>
          <w:tcPr>
            <w:tcW w:w="549" w:type="dxa"/>
          </w:tcPr>
          <w:p w14:paraId="74D1EB6F"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5232</w:t>
            </w:r>
          </w:p>
        </w:tc>
        <w:tc>
          <w:tcPr>
            <w:tcW w:w="828" w:type="dxa"/>
          </w:tcPr>
          <w:p w14:paraId="3441F397"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GirlsPower</w:t>
            </w:r>
          </w:p>
        </w:tc>
        <w:tc>
          <w:tcPr>
            <w:tcW w:w="835" w:type="dxa"/>
          </w:tcPr>
          <w:p w14:paraId="612AC1D8"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Psychology</w:t>
            </w:r>
          </w:p>
        </w:tc>
        <w:tc>
          <w:tcPr>
            <w:tcW w:w="564" w:type="dxa"/>
          </w:tcPr>
          <w:p w14:paraId="405B5B14" w14:textId="77777777" w:rsidR="00164634" w:rsidRPr="00A37AD5" w:rsidRDefault="00FE5EF1">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70.00</w:t>
            </w:r>
          </w:p>
        </w:tc>
        <w:tc>
          <w:tcPr>
            <w:tcW w:w="873" w:type="dxa"/>
          </w:tcPr>
          <w:p w14:paraId="0BC1DF6B"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668" w:type="dxa"/>
          </w:tcPr>
          <w:p w14:paraId="27A4B47C"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564" w:type="dxa"/>
          </w:tcPr>
          <w:p w14:paraId="74ACBDC1"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675</w:t>
            </w:r>
          </w:p>
        </w:tc>
        <w:tc>
          <w:tcPr>
            <w:tcW w:w="818" w:type="dxa"/>
          </w:tcPr>
          <w:p w14:paraId="21F8849C"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229" w:type="dxa"/>
          </w:tcPr>
          <w:p w14:paraId="560412F0"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WassupLebanon</w:t>
            </w:r>
          </w:p>
        </w:tc>
        <w:tc>
          <w:tcPr>
            <w:tcW w:w="771" w:type="dxa"/>
          </w:tcPr>
          <w:p w14:paraId="755758DA"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17</w:t>
            </w:r>
          </w:p>
        </w:tc>
        <w:tc>
          <w:tcPr>
            <w:tcW w:w="738" w:type="dxa"/>
          </w:tcPr>
          <w:p w14:paraId="32F890F7"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221" w:type="dxa"/>
          </w:tcPr>
          <w:p w14:paraId="04DE319F"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LB05</w:t>
            </w:r>
          </w:p>
        </w:tc>
      </w:tr>
      <w:tr w:rsidR="00164634" w:rsidRPr="00A37AD5" w14:paraId="31FA0FB4" w14:textId="77777777" w:rsidTr="00164634">
        <w:tc>
          <w:tcPr>
            <w:tcW w:w="692" w:type="dxa"/>
          </w:tcPr>
          <w:p w14:paraId="4CB3749A"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5900#02</w:t>
            </w:r>
          </w:p>
        </w:tc>
        <w:tc>
          <w:tcPr>
            <w:tcW w:w="549" w:type="dxa"/>
          </w:tcPr>
          <w:p w14:paraId="1B8D1A67"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5900</w:t>
            </w:r>
          </w:p>
        </w:tc>
        <w:tc>
          <w:tcPr>
            <w:tcW w:w="828" w:type="dxa"/>
          </w:tcPr>
          <w:p w14:paraId="0F3AAED2"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LifeonEarth</w:t>
            </w:r>
          </w:p>
        </w:tc>
        <w:tc>
          <w:tcPr>
            <w:tcW w:w="835" w:type="dxa"/>
          </w:tcPr>
          <w:p w14:paraId="59517A1E"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Geography</w:t>
            </w:r>
          </w:p>
        </w:tc>
        <w:tc>
          <w:tcPr>
            <w:tcW w:w="564" w:type="dxa"/>
          </w:tcPr>
          <w:p w14:paraId="25C6A3D9" w14:textId="77777777" w:rsidR="00164634" w:rsidRPr="00A37AD5" w:rsidRDefault="00FE5EF1">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80.00</w:t>
            </w:r>
          </w:p>
        </w:tc>
        <w:tc>
          <w:tcPr>
            <w:tcW w:w="873" w:type="dxa"/>
          </w:tcPr>
          <w:p w14:paraId="5088723B"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Null</w:t>
            </w:r>
          </w:p>
        </w:tc>
        <w:tc>
          <w:tcPr>
            <w:tcW w:w="668" w:type="dxa"/>
          </w:tcPr>
          <w:p w14:paraId="1D931654"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4</w:t>
            </w:r>
          </w:p>
        </w:tc>
        <w:tc>
          <w:tcPr>
            <w:tcW w:w="564" w:type="dxa"/>
          </w:tcPr>
          <w:p w14:paraId="2ECC66A3"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200</w:t>
            </w:r>
          </w:p>
        </w:tc>
        <w:tc>
          <w:tcPr>
            <w:tcW w:w="818" w:type="dxa"/>
          </w:tcPr>
          <w:p w14:paraId="728A580C"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229" w:type="dxa"/>
          </w:tcPr>
          <w:p w14:paraId="4060C696"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Today News</w:t>
            </w:r>
          </w:p>
        </w:tc>
        <w:tc>
          <w:tcPr>
            <w:tcW w:w="771" w:type="dxa"/>
          </w:tcPr>
          <w:p w14:paraId="5BAF36A4" w14:textId="77777777" w:rsidR="00164634" w:rsidRPr="00A37AD5" w:rsidRDefault="000C16A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02</w:t>
            </w:r>
          </w:p>
        </w:tc>
        <w:tc>
          <w:tcPr>
            <w:tcW w:w="738" w:type="dxa"/>
          </w:tcPr>
          <w:p w14:paraId="6BD01CB9" w14:textId="77777777" w:rsidR="00164634" w:rsidRPr="00A37AD5" w:rsidRDefault="000C16A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221" w:type="dxa"/>
          </w:tcPr>
          <w:p w14:paraId="29EADBAC"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LB06</w:t>
            </w:r>
          </w:p>
        </w:tc>
      </w:tr>
      <w:tr w:rsidR="00164634" w:rsidRPr="00A37AD5" w14:paraId="744EB955" w14:textId="77777777" w:rsidTr="00164634">
        <w:tc>
          <w:tcPr>
            <w:tcW w:w="692" w:type="dxa"/>
          </w:tcPr>
          <w:p w14:paraId="61394B66"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6113#20</w:t>
            </w:r>
          </w:p>
        </w:tc>
        <w:tc>
          <w:tcPr>
            <w:tcW w:w="549" w:type="dxa"/>
          </w:tcPr>
          <w:p w14:paraId="6E0E6E2E"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6113</w:t>
            </w:r>
          </w:p>
        </w:tc>
        <w:tc>
          <w:tcPr>
            <w:tcW w:w="828" w:type="dxa"/>
          </w:tcPr>
          <w:p w14:paraId="3AA5CAA8"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Voila</w:t>
            </w:r>
          </w:p>
        </w:tc>
        <w:tc>
          <w:tcPr>
            <w:tcW w:w="835" w:type="dxa"/>
          </w:tcPr>
          <w:p w14:paraId="055C50E6"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Literature</w:t>
            </w:r>
          </w:p>
        </w:tc>
        <w:tc>
          <w:tcPr>
            <w:tcW w:w="564" w:type="dxa"/>
          </w:tcPr>
          <w:p w14:paraId="41982E11" w14:textId="77777777" w:rsidR="00164634" w:rsidRPr="00A37AD5" w:rsidRDefault="00FE5EF1">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15.00</w:t>
            </w:r>
          </w:p>
        </w:tc>
        <w:tc>
          <w:tcPr>
            <w:tcW w:w="873" w:type="dxa"/>
          </w:tcPr>
          <w:p w14:paraId="062C29F5"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Karim Akram</w:t>
            </w:r>
          </w:p>
        </w:tc>
        <w:tc>
          <w:tcPr>
            <w:tcW w:w="668" w:type="dxa"/>
          </w:tcPr>
          <w:p w14:paraId="67523F11"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5</w:t>
            </w:r>
          </w:p>
        </w:tc>
        <w:tc>
          <w:tcPr>
            <w:tcW w:w="564" w:type="dxa"/>
          </w:tcPr>
          <w:p w14:paraId="594A6FAD"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150</w:t>
            </w:r>
          </w:p>
        </w:tc>
        <w:tc>
          <w:tcPr>
            <w:tcW w:w="818" w:type="dxa"/>
          </w:tcPr>
          <w:p w14:paraId="17AB2D65"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French</w:t>
            </w:r>
          </w:p>
        </w:tc>
        <w:tc>
          <w:tcPr>
            <w:tcW w:w="1229" w:type="dxa"/>
          </w:tcPr>
          <w:p w14:paraId="1CF94499"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Al-Salam</w:t>
            </w:r>
          </w:p>
        </w:tc>
        <w:tc>
          <w:tcPr>
            <w:tcW w:w="771" w:type="dxa"/>
          </w:tcPr>
          <w:p w14:paraId="21C9714F" w14:textId="77777777" w:rsidR="00164634" w:rsidRPr="00A37AD5" w:rsidRDefault="000C16A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738" w:type="dxa"/>
          </w:tcPr>
          <w:p w14:paraId="480CA15D" w14:textId="77777777" w:rsidR="00164634" w:rsidRPr="00A37AD5" w:rsidRDefault="000C16A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221" w:type="dxa"/>
          </w:tcPr>
          <w:p w14:paraId="2797596F"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LB07</w:t>
            </w:r>
          </w:p>
        </w:tc>
      </w:tr>
      <w:tr w:rsidR="00164634" w:rsidRPr="00A37AD5" w14:paraId="5347B0C6" w14:textId="77777777" w:rsidTr="00164634">
        <w:tc>
          <w:tcPr>
            <w:tcW w:w="692" w:type="dxa"/>
          </w:tcPr>
          <w:p w14:paraId="0B28F30F"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6772#12</w:t>
            </w:r>
          </w:p>
        </w:tc>
        <w:tc>
          <w:tcPr>
            <w:tcW w:w="549" w:type="dxa"/>
          </w:tcPr>
          <w:p w14:paraId="3D013F9F"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6772</w:t>
            </w:r>
          </w:p>
        </w:tc>
        <w:tc>
          <w:tcPr>
            <w:tcW w:w="828" w:type="dxa"/>
          </w:tcPr>
          <w:p w14:paraId="73F280F0"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Quand?</w:t>
            </w:r>
          </w:p>
        </w:tc>
        <w:tc>
          <w:tcPr>
            <w:tcW w:w="835" w:type="dxa"/>
          </w:tcPr>
          <w:p w14:paraId="394970A6"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Literature</w:t>
            </w:r>
          </w:p>
        </w:tc>
        <w:tc>
          <w:tcPr>
            <w:tcW w:w="564" w:type="dxa"/>
          </w:tcPr>
          <w:p w14:paraId="517354B7" w14:textId="77777777" w:rsidR="00164634" w:rsidRPr="00A37AD5" w:rsidRDefault="00FE5EF1">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c>
          <w:tcPr>
            <w:tcW w:w="873" w:type="dxa"/>
          </w:tcPr>
          <w:p w14:paraId="5085C41A"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Yolga Safa</w:t>
            </w:r>
          </w:p>
        </w:tc>
        <w:tc>
          <w:tcPr>
            <w:tcW w:w="668" w:type="dxa"/>
          </w:tcPr>
          <w:p w14:paraId="36C0E832"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2</w:t>
            </w:r>
          </w:p>
        </w:tc>
        <w:tc>
          <w:tcPr>
            <w:tcW w:w="564" w:type="dxa"/>
          </w:tcPr>
          <w:p w14:paraId="21989C55"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89</w:t>
            </w:r>
          </w:p>
        </w:tc>
        <w:tc>
          <w:tcPr>
            <w:tcW w:w="818" w:type="dxa"/>
          </w:tcPr>
          <w:p w14:paraId="76B23E5E"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French</w:t>
            </w:r>
          </w:p>
        </w:tc>
        <w:tc>
          <w:tcPr>
            <w:tcW w:w="1229" w:type="dxa"/>
          </w:tcPr>
          <w:p w14:paraId="2F0FA605"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Al-Maarifa</w:t>
            </w:r>
          </w:p>
        </w:tc>
        <w:tc>
          <w:tcPr>
            <w:tcW w:w="771" w:type="dxa"/>
          </w:tcPr>
          <w:p w14:paraId="0660C9B0" w14:textId="77777777" w:rsidR="00164634" w:rsidRPr="00A37AD5" w:rsidRDefault="00103468">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738" w:type="dxa"/>
          </w:tcPr>
          <w:p w14:paraId="4A261D6F" w14:textId="77777777" w:rsidR="00164634" w:rsidRPr="00A37AD5" w:rsidRDefault="00103468">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221" w:type="dxa"/>
          </w:tcPr>
          <w:p w14:paraId="33440384"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LB02</w:t>
            </w:r>
          </w:p>
        </w:tc>
      </w:tr>
      <w:tr w:rsidR="00164634" w:rsidRPr="00A37AD5" w14:paraId="22F2EC08" w14:textId="77777777" w:rsidTr="00164634">
        <w:tc>
          <w:tcPr>
            <w:tcW w:w="692" w:type="dxa"/>
          </w:tcPr>
          <w:p w14:paraId="00558343"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7880#01</w:t>
            </w:r>
          </w:p>
        </w:tc>
        <w:tc>
          <w:tcPr>
            <w:tcW w:w="549" w:type="dxa"/>
          </w:tcPr>
          <w:p w14:paraId="6B9940F5"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7880</w:t>
            </w:r>
          </w:p>
        </w:tc>
        <w:tc>
          <w:tcPr>
            <w:tcW w:w="828" w:type="dxa"/>
          </w:tcPr>
          <w:p w14:paraId="715DE9DE"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Seniorita</w:t>
            </w:r>
          </w:p>
        </w:tc>
        <w:tc>
          <w:tcPr>
            <w:tcW w:w="835" w:type="dxa"/>
          </w:tcPr>
          <w:p w14:paraId="3AE1E368"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Literature</w:t>
            </w:r>
          </w:p>
        </w:tc>
        <w:tc>
          <w:tcPr>
            <w:tcW w:w="564" w:type="dxa"/>
          </w:tcPr>
          <w:p w14:paraId="06DDED11" w14:textId="77777777" w:rsidR="00164634" w:rsidRPr="00A37AD5" w:rsidRDefault="00DA7537">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25.00</w:t>
            </w:r>
          </w:p>
        </w:tc>
        <w:tc>
          <w:tcPr>
            <w:tcW w:w="873" w:type="dxa"/>
          </w:tcPr>
          <w:p w14:paraId="0ADC6851"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Monica Smith</w:t>
            </w:r>
          </w:p>
        </w:tc>
        <w:tc>
          <w:tcPr>
            <w:tcW w:w="668" w:type="dxa"/>
          </w:tcPr>
          <w:p w14:paraId="449A9550"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564" w:type="dxa"/>
          </w:tcPr>
          <w:p w14:paraId="795EE624"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56</w:t>
            </w:r>
          </w:p>
        </w:tc>
        <w:tc>
          <w:tcPr>
            <w:tcW w:w="818" w:type="dxa"/>
          </w:tcPr>
          <w:p w14:paraId="48AFE93D"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Spanish</w:t>
            </w:r>
          </w:p>
        </w:tc>
        <w:tc>
          <w:tcPr>
            <w:tcW w:w="1229" w:type="dxa"/>
          </w:tcPr>
          <w:p w14:paraId="1F93B43C"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Al-fikr</w:t>
            </w:r>
          </w:p>
        </w:tc>
        <w:tc>
          <w:tcPr>
            <w:tcW w:w="771" w:type="dxa"/>
          </w:tcPr>
          <w:p w14:paraId="00762AEE" w14:textId="77777777" w:rsidR="00164634" w:rsidRPr="00A37AD5" w:rsidRDefault="00103468">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738" w:type="dxa"/>
          </w:tcPr>
          <w:p w14:paraId="5059AABA" w14:textId="77777777" w:rsidR="00164634" w:rsidRPr="00A37AD5" w:rsidRDefault="00103468">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221" w:type="dxa"/>
          </w:tcPr>
          <w:p w14:paraId="1AF7793D"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LB02</w:t>
            </w:r>
          </w:p>
        </w:tc>
      </w:tr>
      <w:tr w:rsidR="00164634" w:rsidRPr="00A37AD5" w14:paraId="18CBE6E8" w14:textId="77777777" w:rsidTr="00164634">
        <w:tc>
          <w:tcPr>
            <w:tcW w:w="692" w:type="dxa"/>
          </w:tcPr>
          <w:p w14:paraId="5C55C4B3" w14:textId="77777777" w:rsidR="00164634" w:rsidRPr="00A37AD5" w:rsidRDefault="00164634">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7994#10</w:t>
            </w:r>
          </w:p>
        </w:tc>
        <w:tc>
          <w:tcPr>
            <w:tcW w:w="549" w:type="dxa"/>
          </w:tcPr>
          <w:p w14:paraId="6167E00A"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7994</w:t>
            </w:r>
          </w:p>
        </w:tc>
        <w:tc>
          <w:tcPr>
            <w:tcW w:w="828" w:type="dxa"/>
          </w:tcPr>
          <w:p w14:paraId="690AD7BE"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Wander</w:t>
            </w:r>
          </w:p>
        </w:tc>
        <w:tc>
          <w:tcPr>
            <w:tcW w:w="835" w:type="dxa"/>
          </w:tcPr>
          <w:p w14:paraId="60037461"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Geography</w:t>
            </w:r>
          </w:p>
        </w:tc>
        <w:tc>
          <w:tcPr>
            <w:tcW w:w="564" w:type="dxa"/>
          </w:tcPr>
          <w:p w14:paraId="7F949DB4" w14:textId="77777777" w:rsidR="00164634" w:rsidRPr="00A37AD5" w:rsidRDefault="00DA7537">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1</w:t>
            </w:r>
            <w:r w:rsidR="00164634" w:rsidRPr="00A37AD5">
              <w:rPr>
                <w:rFonts w:ascii="Times New Roman" w:eastAsia="Times New Roman" w:hAnsi="Times New Roman" w:cs="Times New Roman"/>
                <w:sz w:val="16"/>
                <w:szCs w:val="16"/>
              </w:rPr>
              <w:t>6.00</w:t>
            </w:r>
          </w:p>
        </w:tc>
        <w:tc>
          <w:tcPr>
            <w:tcW w:w="873" w:type="dxa"/>
          </w:tcPr>
          <w:p w14:paraId="0372F4E3"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Sandra Kenaan</w:t>
            </w:r>
          </w:p>
        </w:tc>
        <w:tc>
          <w:tcPr>
            <w:tcW w:w="668" w:type="dxa"/>
          </w:tcPr>
          <w:p w14:paraId="6C294A8E"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1</w:t>
            </w:r>
          </w:p>
        </w:tc>
        <w:tc>
          <w:tcPr>
            <w:tcW w:w="564" w:type="dxa"/>
          </w:tcPr>
          <w:p w14:paraId="071E1C3B"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89</w:t>
            </w:r>
          </w:p>
        </w:tc>
        <w:tc>
          <w:tcPr>
            <w:tcW w:w="818" w:type="dxa"/>
          </w:tcPr>
          <w:p w14:paraId="292DB39D"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English</w:t>
            </w:r>
          </w:p>
        </w:tc>
        <w:tc>
          <w:tcPr>
            <w:tcW w:w="1229" w:type="dxa"/>
          </w:tcPr>
          <w:p w14:paraId="59506001" w14:textId="77777777" w:rsidR="00164634" w:rsidRPr="00A37AD5" w:rsidRDefault="00164634">
            <w:pPr>
              <w:pStyle w:val="NoSpacing"/>
              <w:rPr>
                <w:rFonts w:ascii="Times New Roman" w:eastAsia="Times New Roman" w:hAnsi="Times New Roman" w:cs="Times New Roman"/>
                <w:sz w:val="16"/>
                <w:szCs w:val="16"/>
              </w:rPr>
            </w:pPr>
            <w:r w:rsidRPr="00A37AD5">
              <w:rPr>
                <w:rFonts w:ascii="Times New Roman" w:eastAsia="Times New Roman" w:hAnsi="Times New Roman" w:cs="Times New Roman"/>
                <w:sz w:val="16"/>
                <w:szCs w:val="16"/>
              </w:rPr>
              <w:t>Dar Al-Balad</w:t>
            </w:r>
          </w:p>
        </w:tc>
        <w:tc>
          <w:tcPr>
            <w:tcW w:w="771" w:type="dxa"/>
          </w:tcPr>
          <w:p w14:paraId="7B7FFB9F"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02</w:t>
            </w:r>
          </w:p>
        </w:tc>
        <w:tc>
          <w:tcPr>
            <w:tcW w:w="738" w:type="dxa"/>
          </w:tcPr>
          <w:p w14:paraId="77E50D3A"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221" w:type="dxa"/>
          </w:tcPr>
          <w:p w14:paraId="29395DB0" w14:textId="77777777" w:rsidR="00164634" w:rsidRPr="00A37AD5" w:rsidRDefault="0053122A">
            <w:pPr>
              <w:pStyle w:val="NoSpacing"/>
              <w:rPr>
                <w:rFonts w:ascii="Times New Roman" w:eastAsia="Times New Roman" w:hAnsi="Times New Roman" w:cs="Times New Roman"/>
                <w:sz w:val="16"/>
                <w:szCs w:val="16"/>
              </w:rPr>
            </w:pPr>
            <w:r>
              <w:rPr>
                <w:rFonts w:ascii="Times New Roman" w:eastAsia="Times New Roman" w:hAnsi="Times New Roman" w:cs="Times New Roman"/>
                <w:sz w:val="16"/>
                <w:szCs w:val="16"/>
              </w:rPr>
              <w:t>LB05</w:t>
            </w:r>
          </w:p>
        </w:tc>
      </w:tr>
    </w:tbl>
    <w:p w14:paraId="61660E13" w14:textId="77777777" w:rsidR="00BF0A51" w:rsidRDefault="00BF0A51" w:rsidP="23765456">
      <w:pPr>
        <w:pStyle w:val="NoSpacing"/>
        <w:rPr>
          <w:rFonts w:ascii="Times New Roman" w:eastAsia="Times New Roman" w:hAnsi="Times New Roman" w:cs="Times New Roman"/>
          <w:b/>
          <w:bCs/>
        </w:rPr>
      </w:pPr>
    </w:p>
    <w:p w14:paraId="2336C6CC" w14:textId="77777777" w:rsidR="00244D1A" w:rsidRDefault="00244D1A" w:rsidP="23765456">
      <w:pPr>
        <w:pStyle w:val="NoSpacing"/>
        <w:rPr>
          <w:rFonts w:ascii="Times New Roman" w:eastAsia="Times New Roman" w:hAnsi="Times New Roman" w:cs="Times New Roman"/>
          <w:b/>
          <w:bCs/>
        </w:rPr>
      </w:pPr>
    </w:p>
    <w:p w14:paraId="07753610" w14:textId="77777777" w:rsidR="0053122A" w:rsidRDefault="00244D1A" w:rsidP="00041FEB">
      <w:pPr>
        <w:pStyle w:val="NoSpacing"/>
        <w:rPr>
          <w:rFonts w:ascii="Times New Roman" w:eastAsia="Times New Roman" w:hAnsi="Times New Roman" w:cs="Times New Roman"/>
          <w:b/>
          <w:bCs/>
        </w:rPr>
      </w:pPr>
      <w:r>
        <w:rPr>
          <w:rFonts w:ascii="Times New Roman" w:eastAsia="Times New Roman" w:hAnsi="Times New Roman" w:cs="Times New Roman"/>
          <w:b/>
          <w:bCs/>
        </w:rPr>
        <w:t>Authors_booksale</w:t>
      </w:r>
    </w:p>
    <w:tbl>
      <w:tblPr>
        <w:tblStyle w:val="TableGrid"/>
        <w:tblW w:w="0" w:type="auto"/>
        <w:tblLook w:val="04A0" w:firstRow="1" w:lastRow="0" w:firstColumn="1" w:lastColumn="0" w:noHBand="0" w:noVBand="1"/>
      </w:tblPr>
      <w:tblGrid>
        <w:gridCol w:w="4675"/>
        <w:gridCol w:w="4675"/>
      </w:tblGrid>
      <w:tr w:rsidR="0053122A" w14:paraId="053CC43A" w14:textId="77777777" w:rsidTr="0053122A">
        <w:tc>
          <w:tcPr>
            <w:tcW w:w="4675" w:type="dxa"/>
          </w:tcPr>
          <w:p w14:paraId="36A7AEE6" w14:textId="77777777" w:rsidR="0053122A" w:rsidRDefault="0053122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ISBN</w:t>
            </w:r>
          </w:p>
        </w:tc>
        <w:tc>
          <w:tcPr>
            <w:tcW w:w="4675" w:type="dxa"/>
          </w:tcPr>
          <w:p w14:paraId="59ED720A" w14:textId="77777777" w:rsidR="0053122A" w:rsidRDefault="0053122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Author_Name</w:t>
            </w:r>
          </w:p>
        </w:tc>
      </w:tr>
      <w:tr w:rsidR="0053122A" w14:paraId="52C9B6FE" w14:textId="77777777" w:rsidTr="0053122A">
        <w:tc>
          <w:tcPr>
            <w:tcW w:w="4675" w:type="dxa"/>
          </w:tcPr>
          <w:p w14:paraId="07408957" w14:textId="77777777" w:rsidR="0053122A" w:rsidRPr="00D168EA" w:rsidRDefault="0053122A"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2431</w:t>
            </w:r>
          </w:p>
        </w:tc>
        <w:tc>
          <w:tcPr>
            <w:tcW w:w="4675" w:type="dxa"/>
          </w:tcPr>
          <w:p w14:paraId="51E17EC9" w14:textId="77777777" w:rsidR="0053122A" w:rsidRPr="00D168EA" w:rsidRDefault="0053122A"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Sandra Smith</w:t>
            </w:r>
          </w:p>
        </w:tc>
      </w:tr>
      <w:tr w:rsidR="0053122A" w14:paraId="5640F09B" w14:textId="77777777" w:rsidTr="0053122A">
        <w:tc>
          <w:tcPr>
            <w:tcW w:w="4675" w:type="dxa"/>
          </w:tcPr>
          <w:p w14:paraId="1F7DFD2D" w14:textId="77777777" w:rsidR="0053122A" w:rsidRPr="00D168EA" w:rsidRDefault="0053122A"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3421</w:t>
            </w:r>
          </w:p>
        </w:tc>
        <w:tc>
          <w:tcPr>
            <w:tcW w:w="4675" w:type="dxa"/>
          </w:tcPr>
          <w:p w14:paraId="3F666517" w14:textId="77777777" w:rsidR="0053122A" w:rsidRPr="00D168EA" w:rsidRDefault="00296C29"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Francois Olivier</w:t>
            </w:r>
          </w:p>
        </w:tc>
      </w:tr>
      <w:tr w:rsidR="0053122A" w14:paraId="29629B83" w14:textId="77777777" w:rsidTr="0053122A">
        <w:tc>
          <w:tcPr>
            <w:tcW w:w="4675" w:type="dxa"/>
          </w:tcPr>
          <w:p w14:paraId="145B4E91" w14:textId="77777777" w:rsidR="0053122A" w:rsidRPr="00D168EA" w:rsidRDefault="00296C29"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3421</w:t>
            </w:r>
          </w:p>
        </w:tc>
        <w:tc>
          <w:tcPr>
            <w:tcW w:w="4675" w:type="dxa"/>
          </w:tcPr>
          <w:p w14:paraId="0DE1C581" w14:textId="77777777" w:rsidR="0053122A" w:rsidRPr="00D168EA" w:rsidRDefault="00296C29"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Maurice Dupont</w:t>
            </w:r>
          </w:p>
        </w:tc>
      </w:tr>
      <w:tr w:rsidR="0053122A" w14:paraId="0340482F" w14:textId="77777777" w:rsidTr="0053122A">
        <w:tc>
          <w:tcPr>
            <w:tcW w:w="4675" w:type="dxa"/>
          </w:tcPr>
          <w:p w14:paraId="46F4CC87" w14:textId="77777777" w:rsidR="0053122A" w:rsidRPr="00D168EA" w:rsidRDefault="00A577F3"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4562</w:t>
            </w:r>
          </w:p>
        </w:tc>
        <w:tc>
          <w:tcPr>
            <w:tcW w:w="4675" w:type="dxa"/>
          </w:tcPr>
          <w:p w14:paraId="38572C03" w14:textId="77777777" w:rsidR="0053122A" w:rsidRPr="00D168EA" w:rsidRDefault="00FB5D61"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 xml:space="preserve">Rawad </w:t>
            </w:r>
            <w:r w:rsidR="0081735E" w:rsidRPr="00D168EA">
              <w:rPr>
                <w:rFonts w:ascii="Times New Roman" w:eastAsia="Times New Roman" w:hAnsi="Times New Roman" w:cs="Times New Roman"/>
              </w:rPr>
              <w:t>Kaadan</w:t>
            </w:r>
          </w:p>
        </w:tc>
      </w:tr>
      <w:tr w:rsidR="0053122A" w14:paraId="42978D39" w14:textId="77777777" w:rsidTr="0053122A">
        <w:tc>
          <w:tcPr>
            <w:tcW w:w="4675" w:type="dxa"/>
          </w:tcPr>
          <w:p w14:paraId="541DE56D" w14:textId="77777777" w:rsidR="0053122A" w:rsidRPr="00D168EA" w:rsidRDefault="0081735E"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4562</w:t>
            </w:r>
          </w:p>
        </w:tc>
        <w:tc>
          <w:tcPr>
            <w:tcW w:w="4675" w:type="dxa"/>
          </w:tcPr>
          <w:p w14:paraId="19F762D7" w14:textId="77777777" w:rsidR="0053122A" w:rsidRPr="00D168EA" w:rsidRDefault="0081735E"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Raed L</w:t>
            </w:r>
            <w:r w:rsidR="00AD1F16" w:rsidRPr="00D168EA">
              <w:rPr>
                <w:rFonts w:ascii="Times New Roman" w:eastAsia="Times New Roman" w:hAnsi="Times New Roman" w:cs="Times New Roman"/>
              </w:rPr>
              <w:t>awand</w:t>
            </w:r>
          </w:p>
        </w:tc>
      </w:tr>
      <w:tr w:rsidR="0053122A" w14:paraId="69B63431" w14:textId="77777777" w:rsidTr="0053122A">
        <w:tc>
          <w:tcPr>
            <w:tcW w:w="4675" w:type="dxa"/>
          </w:tcPr>
          <w:p w14:paraId="4B11A99C" w14:textId="77777777" w:rsidR="0053122A" w:rsidRPr="00D168EA" w:rsidRDefault="00A81960"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4562</w:t>
            </w:r>
          </w:p>
        </w:tc>
        <w:tc>
          <w:tcPr>
            <w:tcW w:w="4675" w:type="dxa"/>
          </w:tcPr>
          <w:p w14:paraId="7FA4A0B5" w14:textId="77777777" w:rsidR="0053122A" w:rsidRPr="00D168EA" w:rsidRDefault="00C46541"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W</w:t>
            </w:r>
            <w:r w:rsidR="00E12737" w:rsidRPr="00D168EA">
              <w:rPr>
                <w:rFonts w:ascii="Times New Roman" w:eastAsia="Times New Roman" w:hAnsi="Times New Roman" w:cs="Times New Roman"/>
              </w:rPr>
              <w:t>ael Kassis</w:t>
            </w:r>
          </w:p>
        </w:tc>
      </w:tr>
      <w:tr w:rsidR="0053122A" w14:paraId="52628755" w14:textId="77777777" w:rsidTr="0053122A">
        <w:tc>
          <w:tcPr>
            <w:tcW w:w="4675" w:type="dxa"/>
          </w:tcPr>
          <w:p w14:paraId="0DFD2022" w14:textId="77777777" w:rsidR="0053122A" w:rsidRPr="00D168EA" w:rsidRDefault="00CD5AC2"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6772</w:t>
            </w:r>
          </w:p>
        </w:tc>
        <w:tc>
          <w:tcPr>
            <w:tcW w:w="4675" w:type="dxa"/>
          </w:tcPr>
          <w:p w14:paraId="42C67425" w14:textId="77777777" w:rsidR="0053122A" w:rsidRPr="00D168EA" w:rsidRDefault="00E463E2"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Zeinab Kalach</w:t>
            </w:r>
          </w:p>
        </w:tc>
      </w:tr>
      <w:tr w:rsidR="0053122A" w14:paraId="1DF204BD" w14:textId="77777777" w:rsidTr="0053122A">
        <w:tc>
          <w:tcPr>
            <w:tcW w:w="4675" w:type="dxa"/>
          </w:tcPr>
          <w:p w14:paraId="28EEA431" w14:textId="77777777" w:rsidR="0053122A" w:rsidRPr="00D168EA" w:rsidRDefault="00606C85"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6772</w:t>
            </w:r>
          </w:p>
        </w:tc>
        <w:tc>
          <w:tcPr>
            <w:tcW w:w="4675" w:type="dxa"/>
          </w:tcPr>
          <w:p w14:paraId="661DBD3F" w14:textId="77777777" w:rsidR="0053122A" w:rsidRPr="00D168EA" w:rsidRDefault="00606C85"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 xml:space="preserve">Pamela </w:t>
            </w:r>
            <w:r w:rsidR="00B378AA" w:rsidRPr="00D168EA">
              <w:rPr>
                <w:rFonts w:ascii="Times New Roman" w:eastAsia="Times New Roman" w:hAnsi="Times New Roman" w:cs="Times New Roman"/>
              </w:rPr>
              <w:t>Hok</w:t>
            </w:r>
            <w:r w:rsidR="0034620B" w:rsidRPr="00D168EA">
              <w:rPr>
                <w:rFonts w:ascii="Times New Roman" w:eastAsia="Times New Roman" w:hAnsi="Times New Roman" w:cs="Times New Roman"/>
              </w:rPr>
              <w:t>ayem</w:t>
            </w:r>
          </w:p>
        </w:tc>
      </w:tr>
      <w:tr w:rsidR="0053122A" w14:paraId="79496C42" w14:textId="77777777" w:rsidTr="0053122A">
        <w:tc>
          <w:tcPr>
            <w:tcW w:w="4675" w:type="dxa"/>
          </w:tcPr>
          <w:p w14:paraId="68AC7AE2" w14:textId="77777777" w:rsidR="0053122A" w:rsidRPr="00D168EA" w:rsidRDefault="0034620B"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7880</w:t>
            </w:r>
          </w:p>
        </w:tc>
        <w:tc>
          <w:tcPr>
            <w:tcW w:w="4675" w:type="dxa"/>
          </w:tcPr>
          <w:p w14:paraId="3BF32118" w14:textId="77777777" w:rsidR="0053122A" w:rsidRPr="00D168EA" w:rsidRDefault="00532DC3"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 xml:space="preserve">Camilla </w:t>
            </w:r>
            <w:r w:rsidR="00505C5E" w:rsidRPr="00D168EA">
              <w:rPr>
                <w:rFonts w:ascii="Times New Roman" w:eastAsia="Times New Roman" w:hAnsi="Times New Roman" w:cs="Times New Roman"/>
              </w:rPr>
              <w:t>Ponduras</w:t>
            </w:r>
          </w:p>
        </w:tc>
      </w:tr>
      <w:tr w:rsidR="0053122A" w14:paraId="29891837" w14:textId="77777777" w:rsidTr="0053122A">
        <w:tc>
          <w:tcPr>
            <w:tcW w:w="4675" w:type="dxa"/>
          </w:tcPr>
          <w:p w14:paraId="10CB1851" w14:textId="77777777" w:rsidR="0053122A" w:rsidRPr="00D168EA" w:rsidRDefault="00505C5E"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7</w:t>
            </w:r>
            <w:r w:rsidR="00A80C0A" w:rsidRPr="00D168EA">
              <w:rPr>
                <w:rFonts w:ascii="Times New Roman" w:eastAsia="Times New Roman" w:hAnsi="Times New Roman" w:cs="Times New Roman"/>
              </w:rPr>
              <w:t>994</w:t>
            </w:r>
          </w:p>
        </w:tc>
        <w:tc>
          <w:tcPr>
            <w:tcW w:w="4675" w:type="dxa"/>
          </w:tcPr>
          <w:p w14:paraId="5A70841C" w14:textId="77777777" w:rsidR="0053122A" w:rsidRPr="00D168EA" w:rsidRDefault="00E80F4C" w:rsidP="23765456">
            <w:pPr>
              <w:pStyle w:val="NoSpacing"/>
              <w:rPr>
                <w:rFonts w:ascii="Times New Roman" w:eastAsia="Times New Roman" w:hAnsi="Times New Roman" w:cs="Times New Roman"/>
              </w:rPr>
            </w:pPr>
            <w:r w:rsidRPr="00D168EA">
              <w:rPr>
                <w:rFonts w:ascii="Times New Roman" w:eastAsia="Times New Roman" w:hAnsi="Times New Roman" w:cs="Times New Roman"/>
              </w:rPr>
              <w:t xml:space="preserve">Donald </w:t>
            </w:r>
            <w:r w:rsidR="00D168EA" w:rsidRPr="00D168EA">
              <w:rPr>
                <w:rFonts w:ascii="Times New Roman" w:eastAsia="Times New Roman" w:hAnsi="Times New Roman" w:cs="Times New Roman"/>
              </w:rPr>
              <w:t>Harris</w:t>
            </w:r>
          </w:p>
        </w:tc>
      </w:tr>
    </w:tbl>
    <w:p w14:paraId="0B72BAFE" w14:textId="77777777" w:rsidR="00244D1A" w:rsidRDefault="00244D1A" w:rsidP="23765456">
      <w:pPr>
        <w:pStyle w:val="NoSpacing"/>
        <w:rPr>
          <w:rFonts w:ascii="Times New Roman" w:eastAsia="Times New Roman" w:hAnsi="Times New Roman" w:cs="Times New Roman"/>
          <w:b/>
          <w:bCs/>
        </w:rPr>
      </w:pPr>
    </w:p>
    <w:p w14:paraId="4B7C60EA" w14:textId="77777777" w:rsidR="00244D1A" w:rsidRDefault="00244D1A"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Authors_bookrent</w:t>
      </w:r>
    </w:p>
    <w:tbl>
      <w:tblPr>
        <w:tblStyle w:val="TableGrid"/>
        <w:tblW w:w="0" w:type="auto"/>
        <w:tblLook w:val="04A0" w:firstRow="1" w:lastRow="0" w:firstColumn="1" w:lastColumn="0" w:noHBand="0" w:noVBand="1"/>
      </w:tblPr>
      <w:tblGrid>
        <w:gridCol w:w="4675"/>
        <w:gridCol w:w="4675"/>
      </w:tblGrid>
      <w:tr w:rsidR="0065731D" w14:paraId="0B4396B7" w14:textId="77777777">
        <w:tc>
          <w:tcPr>
            <w:tcW w:w="4675" w:type="dxa"/>
          </w:tcPr>
          <w:p w14:paraId="7D9EC526" w14:textId="77777777" w:rsidR="0065731D" w:rsidRDefault="0065731D" w:rsidP="0065731D">
            <w:pPr>
              <w:pStyle w:val="NoSpacing"/>
              <w:tabs>
                <w:tab w:val="center" w:pos="2229"/>
              </w:tabs>
              <w:rPr>
                <w:rFonts w:ascii="Times New Roman" w:eastAsia="Times New Roman" w:hAnsi="Times New Roman" w:cs="Times New Roman"/>
                <w:b/>
                <w:bCs/>
              </w:rPr>
            </w:pPr>
            <w:r>
              <w:rPr>
                <w:rFonts w:ascii="Times New Roman" w:eastAsia="Times New Roman" w:hAnsi="Times New Roman" w:cs="Times New Roman"/>
                <w:b/>
                <w:bCs/>
              </w:rPr>
              <w:t>BookID</w:t>
            </w:r>
          </w:p>
        </w:tc>
        <w:tc>
          <w:tcPr>
            <w:tcW w:w="4675" w:type="dxa"/>
          </w:tcPr>
          <w:p w14:paraId="4EFE4255" w14:textId="77777777" w:rsidR="0065731D" w:rsidRDefault="0065731D">
            <w:pPr>
              <w:pStyle w:val="NoSpacing"/>
              <w:rPr>
                <w:rFonts w:ascii="Times New Roman" w:eastAsia="Times New Roman" w:hAnsi="Times New Roman" w:cs="Times New Roman"/>
                <w:b/>
                <w:bCs/>
              </w:rPr>
            </w:pPr>
            <w:r>
              <w:rPr>
                <w:rFonts w:ascii="Times New Roman" w:eastAsia="Times New Roman" w:hAnsi="Times New Roman" w:cs="Times New Roman"/>
                <w:b/>
                <w:bCs/>
              </w:rPr>
              <w:t>Author_Name</w:t>
            </w:r>
          </w:p>
        </w:tc>
      </w:tr>
      <w:tr w:rsidR="00BD027A" w:rsidRPr="00D168EA" w14:paraId="470FDF6A" w14:textId="77777777">
        <w:tc>
          <w:tcPr>
            <w:tcW w:w="4675" w:type="dxa"/>
          </w:tcPr>
          <w:p w14:paraId="3AF9AA2C"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2431#01</w:t>
            </w:r>
          </w:p>
        </w:tc>
        <w:tc>
          <w:tcPr>
            <w:tcW w:w="4675" w:type="dxa"/>
          </w:tcPr>
          <w:p w14:paraId="17021C99"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Sandra Smith</w:t>
            </w:r>
          </w:p>
        </w:tc>
      </w:tr>
      <w:tr w:rsidR="00BD027A" w:rsidRPr="00D168EA" w14:paraId="7115B691" w14:textId="77777777">
        <w:tc>
          <w:tcPr>
            <w:tcW w:w="4675" w:type="dxa"/>
          </w:tcPr>
          <w:p w14:paraId="46FACA70"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3421#12</w:t>
            </w:r>
          </w:p>
        </w:tc>
        <w:tc>
          <w:tcPr>
            <w:tcW w:w="4675" w:type="dxa"/>
          </w:tcPr>
          <w:p w14:paraId="1E34F7DE"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Francois Olivier</w:t>
            </w:r>
          </w:p>
        </w:tc>
      </w:tr>
      <w:tr w:rsidR="00BD027A" w:rsidRPr="00D168EA" w14:paraId="3AA1248E" w14:textId="77777777">
        <w:tc>
          <w:tcPr>
            <w:tcW w:w="4675" w:type="dxa"/>
          </w:tcPr>
          <w:p w14:paraId="6909DE58"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4562#12</w:t>
            </w:r>
          </w:p>
        </w:tc>
        <w:tc>
          <w:tcPr>
            <w:tcW w:w="4675" w:type="dxa"/>
          </w:tcPr>
          <w:p w14:paraId="3AA3D7F8"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Maurice Dupont</w:t>
            </w:r>
          </w:p>
        </w:tc>
      </w:tr>
      <w:tr w:rsidR="00BD027A" w:rsidRPr="00D168EA" w14:paraId="05D60D7B" w14:textId="77777777">
        <w:tc>
          <w:tcPr>
            <w:tcW w:w="4675" w:type="dxa"/>
          </w:tcPr>
          <w:p w14:paraId="53041ECC"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4989#23</w:t>
            </w:r>
          </w:p>
        </w:tc>
        <w:tc>
          <w:tcPr>
            <w:tcW w:w="4675" w:type="dxa"/>
          </w:tcPr>
          <w:p w14:paraId="601E4F53"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Rawad Kaadan</w:t>
            </w:r>
          </w:p>
        </w:tc>
      </w:tr>
      <w:tr w:rsidR="00BD027A" w:rsidRPr="00D168EA" w14:paraId="63F0893E" w14:textId="77777777">
        <w:tc>
          <w:tcPr>
            <w:tcW w:w="4675" w:type="dxa"/>
          </w:tcPr>
          <w:p w14:paraId="7FCFD17D"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5232#03</w:t>
            </w:r>
          </w:p>
        </w:tc>
        <w:tc>
          <w:tcPr>
            <w:tcW w:w="4675" w:type="dxa"/>
          </w:tcPr>
          <w:p w14:paraId="62A4B63F"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Raed Lawand</w:t>
            </w:r>
          </w:p>
        </w:tc>
      </w:tr>
      <w:tr w:rsidR="00BD027A" w:rsidRPr="00D168EA" w14:paraId="3C5E8F3C" w14:textId="77777777">
        <w:tc>
          <w:tcPr>
            <w:tcW w:w="4675" w:type="dxa"/>
          </w:tcPr>
          <w:p w14:paraId="1DCE011E"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5900#02</w:t>
            </w:r>
          </w:p>
        </w:tc>
        <w:tc>
          <w:tcPr>
            <w:tcW w:w="4675" w:type="dxa"/>
          </w:tcPr>
          <w:p w14:paraId="030D9D77"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Wael Kassis</w:t>
            </w:r>
          </w:p>
        </w:tc>
      </w:tr>
      <w:tr w:rsidR="00BD027A" w:rsidRPr="00D168EA" w14:paraId="10A69DBF" w14:textId="77777777">
        <w:tc>
          <w:tcPr>
            <w:tcW w:w="4675" w:type="dxa"/>
          </w:tcPr>
          <w:p w14:paraId="12A9C2B3"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6113#20</w:t>
            </w:r>
          </w:p>
        </w:tc>
        <w:tc>
          <w:tcPr>
            <w:tcW w:w="4675" w:type="dxa"/>
          </w:tcPr>
          <w:p w14:paraId="159F059A"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Zeinab Kalach</w:t>
            </w:r>
          </w:p>
        </w:tc>
      </w:tr>
      <w:tr w:rsidR="00BD027A" w:rsidRPr="00D168EA" w14:paraId="6BB0D41B" w14:textId="77777777">
        <w:tc>
          <w:tcPr>
            <w:tcW w:w="4675" w:type="dxa"/>
          </w:tcPr>
          <w:p w14:paraId="62FE4FB9"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6772#12</w:t>
            </w:r>
          </w:p>
        </w:tc>
        <w:tc>
          <w:tcPr>
            <w:tcW w:w="4675" w:type="dxa"/>
          </w:tcPr>
          <w:p w14:paraId="514553E8"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Pamela Hokayem</w:t>
            </w:r>
          </w:p>
        </w:tc>
      </w:tr>
      <w:tr w:rsidR="00BD027A" w:rsidRPr="00D168EA" w14:paraId="0AD2B594" w14:textId="77777777">
        <w:tc>
          <w:tcPr>
            <w:tcW w:w="4675" w:type="dxa"/>
          </w:tcPr>
          <w:p w14:paraId="79C5EE11"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7880#01</w:t>
            </w:r>
          </w:p>
        </w:tc>
        <w:tc>
          <w:tcPr>
            <w:tcW w:w="4675" w:type="dxa"/>
          </w:tcPr>
          <w:p w14:paraId="394AEF7F"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Camilla Ponduras</w:t>
            </w:r>
          </w:p>
        </w:tc>
      </w:tr>
      <w:tr w:rsidR="00BD027A" w:rsidRPr="00D168EA" w14:paraId="261E961B" w14:textId="77777777">
        <w:tc>
          <w:tcPr>
            <w:tcW w:w="4675" w:type="dxa"/>
          </w:tcPr>
          <w:p w14:paraId="508CAB75" w14:textId="77777777" w:rsidR="00BD027A" w:rsidRPr="00BD027A" w:rsidRDefault="00BD027A" w:rsidP="00BD027A">
            <w:pPr>
              <w:pStyle w:val="NoSpacing"/>
              <w:rPr>
                <w:rFonts w:ascii="Times New Roman" w:eastAsia="Times New Roman" w:hAnsi="Times New Roman" w:cs="Times New Roman"/>
              </w:rPr>
            </w:pPr>
            <w:r w:rsidRPr="00BD027A">
              <w:rPr>
                <w:rFonts w:ascii="Times New Roman" w:eastAsia="Times New Roman" w:hAnsi="Times New Roman" w:cs="Times New Roman"/>
              </w:rPr>
              <w:t>7994#10</w:t>
            </w:r>
          </w:p>
        </w:tc>
        <w:tc>
          <w:tcPr>
            <w:tcW w:w="4675" w:type="dxa"/>
          </w:tcPr>
          <w:p w14:paraId="3F9A864A" w14:textId="77777777" w:rsidR="00BD027A" w:rsidRPr="00D168EA" w:rsidRDefault="00BD027A" w:rsidP="00BD027A">
            <w:pPr>
              <w:pStyle w:val="NoSpacing"/>
              <w:rPr>
                <w:rFonts w:ascii="Times New Roman" w:eastAsia="Times New Roman" w:hAnsi="Times New Roman" w:cs="Times New Roman"/>
              </w:rPr>
            </w:pPr>
            <w:r w:rsidRPr="00D168EA">
              <w:rPr>
                <w:rFonts w:ascii="Times New Roman" w:eastAsia="Times New Roman" w:hAnsi="Times New Roman" w:cs="Times New Roman"/>
              </w:rPr>
              <w:t>Donald Harris</w:t>
            </w:r>
          </w:p>
        </w:tc>
      </w:tr>
    </w:tbl>
    <w:p w14:paraId="7E715FBF" w14:textId="77777777" w:rsidR="001C3D24" w:rsidRDefault="001C3D24" w:rsidP="23765456">
      <w:pPr>
        <w:pStyle w:val="NoSpacing"/>
        <w:rPr>
          <w:rFonts w:ascii="Times New Roman" w:eastAsia="Times New Roman" w:hAnsi="Times New Roman" w:cs="Times New Roman"/>
          <w:b/>
          <w:bCs/>
        </w:rPr>
      </w:pPr>
    </w:p>
    <w:p w14:paraId="5E732FB3" w14:textId="77777777" w:rsidR="00244D1A" w:rsidRDefault="007628CE"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Stores_Items</w:t>
      </w:r>
    </w:p>
    <w:tbl>
      <w:tblPr>
        <w:tblStyle w:val="TableGrid"/>
        <w:tblW w:w="0" w:type="auto"/>
        <w:tblLook w:val="04A0" w:firstRow="1" w:lastRow="0" w:firstColumn="1" w:lastColumn="0" w:noHBand="0" w:noVBand="1"/>
      </w:tblPr>
      <w:tblGrid>
        <w:gridCol w:w="3116"/>
        <w:gridCol w:w="3117"/>
        <w:gridCol w:w="3117"/>
      </w:tblGrid>
      <w:tr w:rsidR="00B3339F" w14:paraId="642A26F4" w14:textId="77777777" w:rsidTr="00B3339F">
        <w:tc>
          <w:tcPr>
            <w:tcW w:w="3116" w:type="dxa"/>
          </w:tcPr>
          <w:p w14:paraId="03F9D60D" w14:textId="77777777" w:rsidR="00B3339F" w:rsidRDefault="00B3339F"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BranchID</w:t>
            </w:r>
          </w:p>
        </w:tc>
        <w:tc>
          <w:tcPr>
            <w:tcW w:w="3117" w:type="dxa"/>
          </w:tcPr>
          <w:p w14:paraId="2295530B" w14:textId="77777777" w:rsidR="00B3339F" w:rsidRDefault="00B3339F"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Barcode</w:t>
            </w:r>
          </w:p>
        </w:tc>
        <w:tc>
          <w:tcPr>
            <w:tcW w:w="3117" w:type="dxa"/>
          </w:tcPr>
          <w:p w14:paraId="559F87D0" w14:textId="77777777" w:rsidR="00B3339F" w:rsidRDefault="00B3339F"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Qty_Stored</w:t>
            </w:r>
          </w:p>
        </w:tc>
      </w:tr>
      <w:tr w:rsidR="00A844D0" w14:paraId="06C25DEF" w14:textId="77777777" w:rsidTr="00B3339F">
        <w:tc>
          <w:tcPr>
            <w:tcW w:w="3116" w:type="dxa"/>
          </w:tcPr>
          <w:p w14:paraId="40254A2A" w14:textId="77777777" w:rsidR="00A844D0" w:rsidRPr="005610E5" w:rsidRDefault="00A844D0"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LB01</w:t>
            </w:r>
          </w:p>
        </w:tc>
        <w:tc>
          <w:tcPr>
            <w:tcW w:w="3117" w:type="dxa"/>
          </w:tcPr>
          <w:p w14:paraId="719AF9D5"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10001</w:t>
            </w:r>
          </w:p>
        </w:tc>
        <w:tc>
          <w:tcPr>
            <w:tcW w:w="3117" w:type="dxa"/>
          </w:tcPr>
          <w:p w14:paraId="616F52A5"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25</w:t>
            </w:r>
          </w:p>
        </w:tc>
      </w:tr>
      <w:tr w:rsidR="00A844D0" w14:paraId="430005B8" w14:textId="77777777" w:rsidTr="00B3339F">
        <w:tc>
          <w:tcPr>
            <w:tcW w:w="3116" w:type="dxa"/>
          </w:tcPr>
          <w:p w14:paraId="699A5311"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LB01</w:t>
            </w:r>
          </w:p>
        </w:tc>
        <w:tc>
          <w:tcPr>
            <w:tcW w:w="3117" w:type="dxa"/>
          </w:tcPr>
          <w:p w14:paraId="6071AAAF"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20198</w:t>
            </w:r>
          </w:p>
        </w:tc>
        <w:tc>
          <w:tcPr>
            <w:tcW w:w="3117" w:type="dxa"/>
          </w:tcPr>
          <w:p w14:paraId="03ADF0EA"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30</w:t>
            </w:r>
          </w:p>
        </w:tc>
      </w:tr>
      <w:tr w:rsidR="00A844D0" w14:paraId="30AD2AAC" w14:textId="77777777" w:rsidTr="00B3339F">
        <w:tc>
          <w:tcPr>
            <w:tcW w:w="3116" w:type="dxa"/>
          </w:tcPr>
          <w:p w14:paraId="72E82CF9"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LB02</w:t>
            </w:r>
          </w:p>
        </w:tc>
        <w:tc>
          <w:tcPr>
            <w:tcW w:w="3117" w:type="dxa"/>
          </w:tcPr>
          <w:p w14:paraId="50123116"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20290</w:t>
            </w:r>
          </w:p>
        </w:tc>
        <w:tc>
          <w:tcPr>
            <w:tcW w:w="3117" w:type="dxa"/>
          </w:tcPr>
          <w:p w14:paraId="64F1F0BB"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29</w:t>
            </w:r>
          </w:p>
        </w:tc>
      </w:tr>
      <w:tr w:rsidR="00A844D0" w14:paraId="3644DED1" w14:textId="77777777" w:rsidTr="00B3339F">
        <w:tc>
          <w:tcPr>
            <w:tcW w:w="3116" w:type="dxa"/>
          </w:tcPr>
          <w:p w14:paraId="7E4AE22C"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LB03</w:t>
            </w:r>
          </w:p>
        </w:tc>
        <w:tc>
          <w:tcPr>
            <w:tcW w:w="3117" w:type="dxa"/>
          </w:tcPr>
          <w:p w14:paraId="19D39C16"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30278</w:t>
            </w:r>
          </w:p>
        </w:tc>
        <w:tc>
          <w:tcPr>
            <w:tcW w:w="3117" w:type="dxa"/>
          </w:tcPr>
          <w:p w14:paraId="6617B342"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34</w:t>
            </w:r>
          </w:p>
        </w:tc>
      </w:tr>
      <w:tr w:rsidR="00A844D0" w14:paraId="304D015F" w14:textId="77777777" w:rsidTr="00B3339F">
        <w:tc>
          <w:tcPr>
            <w:tcW w:w="3116" w:type="dxa"/>
          </w:tcPr>
          <w:p w14:paraId="0B24CABA"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LB03</w:t>
            </w:r>
          </w:p>
        </w:tc>
        <w:tc>
          <w:tcPr>
            <w:tcW w:w="3117" w:type="dxa"/>
          </w:tcPr>
          <w:p w14:paraId="1D81EA09"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30240</w:t>
            </w:r>
          </w:p>
        </w:tc>
        <w:tc>
          <w:tcPr>
            <w:tcW w:w="3117" w:type="dxa"/>
          </w:tcPr>
          <w:p w14:paraId="1BFC120B" w14:textId="77777777" w:rsidR="00A844D0" w:rsidRPr="005610E5" w:rsidRDefault="0020104D"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35</w:t>
            </w:r>
          </w:p>
        </w:tc>
      </w:tr>
      <w:tr w:rsidR="00A844D0" w14:paraId="56EF5FC9" w14:textId="77777777" w:rsidTr="00B3339F">
        <w:tc>
          <w:tcPr>
            <w:tcW w:w="3116" w:type="dxa"/>
          </w:tcPr>
          <w:p w14:paraId="153A5708"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LB04</w:t>
            </w:r>
          </w:p>
        </w:tc>
        <w:tc>
          <w:tcPr>
            <w:tcW w:w="3117" w:type="dxa"/>
          </w:tcPr>
          <w:p w14:paraId="7A298640"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30560</w:t>
            </w:r>
          </w:p>
        </w:tc>
        <w:tc>
          <w:tcPr>
            <w:tcW w:w="3117" w:type="dxa"/>
          </w:tcPr>
          <w:p w14:paraId="261035DE"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12</w:t>
            </w:r>
          </w:p>
        </w:tc>
      </w:tr>
      <w:tr w:rsidR="00A844D0" w14:paraId="69CFEC39" w14:textId="77777777" w:rsidTr="00B3339F">
        <w:tc>
          <w:tcPr>
            <w:tcW w:w="3116" w:type="dxa"/>
          </w:tcPr>
          <w:p w14:paraId="383A8F91"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w:t>
            </w:r>
            <w:r w:rsidR="0020104D" w:rsidRPr="005610E5">
              <w:rPr>
                <w:rFonts w:ascii="Times New Roman" w:eastAsia="Times New Roman" w:hAnsi="Times New Roman" w:cs="Times New Roman"/>
              </w:rPr>
              <w:t>05</w:t>
            </w:r>
          </w:p>
        </w:tc>
        <w:tc>
          <w:tcPr>
            <w:tcW w:w="3117" w:type="dxa"/>
          </w:tcPr>
          <w:p w14:paraId="39A27695"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40134</w:t>
            </w:r>
          </w:p>
        </w:tc>
        <w:tc>
          <w:tcPr>
            <w:tcW w:w="3117" w:type="dxa"/>
          </w:tcPr>
          <w:p w14:paraId="28AC01DB"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34</w:t>
            </w:r>
          </w:p>
        </w:tc>
      </w:tr>
      <w:tr w:rsidR="00A844D0" w14:paraId="4A0FE13B" w14:textId="77777777" w:rsidTr="00B3339F">
        <w:tc>
          <w:tcPr>
            <w:tcW w:w="3116" w:type="dxa"/>
          </w:tcPr>
          <w:p w14:paraId="68A6335A" w14:textId="77777777" w:rsidR="00A844D0" w:rsidRPr="005610E5" w:rsidRDefault="0020104D"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LB09</w:t>
            </w:r>
          </w:p>
        </w:tc>
        <w:tc>
          <w:tcPr>
            <w:tcW w:w="3117" w:type="dxa"/>
          </w:tcPr>
          <w:p w14:paraId="4B0CEC12"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40250</w:t>
            </w:r>
          </w:p>
        </w:tc>
        <w:tc>
          <w:tcPr>
            <w:tcW w:w="3117" w:type="dxa"/>
          </w:tcPr>
          <w:p w14:paraId="49C9495A" w14:textId="77777777" w:rsidR="00A844D0" w:rsidRPr="005610E5" w:rsidRDefault="0020104D"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5</w:t>
            </w:r>
          </w:p>
        </w:tc>
      </w:tr>
      <w:tr w:rsidR="00A844D0" w14:paraId="7DFA9896" w14:textId="77777777" w:rsidTr="00B3339F">
        <w:tc>
          <w:tcPr>
            <w:tcW w:w="3116" w:type="dxa"/>
          </w:tcPr>
          <w:p w14:paraId="5E405E9C" w14:textId="77777777" w:rsidR="00A844D0" w:rsidRPr="005610E5" w:rsidRDefault="0020104D"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LB03</w:t>
            </w:r>
          </w:p>
        </w:tc>
        <w:tc>
          <w:tcPr>
            <w:tcW w:w="3117" w:type="dxa"/>
          </w:tcPr>
          <w:p w14:paraId="667A8021"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40255</w:t>
            </w:r>
          </w:p>
        </w:tc>
        <w:tc>
          <w:tcPr>
            <w:tcW w:w="3117" w:type="dxa"/>
          </w:tcPr>
          <w:p w14:paraId="04925CB1" w14:textId="77777777" w:rsidR="00A844D0" w:rsidRPr="005610E5" w:rsidRDefault="0020104D"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14</w:t>
            </w:r>
          </w:p>
        </w:tc>
      </w:tr>
      <w:tr w:rsidR="00A844D0" w14:paraId="65017A00" w14:textId="77777777" w:rsidTr="00B3339F">
        <w:tc>
          <w:tcPr>
            <w:tcW w:w="3116" w:type="dxa"/>
          </w:tcPr>
          <w:p w14:paraId="11BCABBB" w14:textId="77777777" w:rsidR="00A844D0" w:rsidRPr="005610E5" w:rsidRDefault="0020104D"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LB03</w:t>
            </w:r>
          </w:p>
        </w:tc>
        <w:tc>
          <w:tcPr>
            <w:tcW w:w="3117" w:type="dxa"/>
          </w:tcPr>
          <w:p w14:paraId="0E14D484" w14:textId="77777777" w:rsidR="00A844D0" w:rsidRPr="007B0530" w:rsidRDefault="00A844D0" w:rsidP="00A844D0">
            <w:pPr>
              <w:pStyle w:val="NoSpacing"/>
              <w:rPr>
                <w:rFonts w:ascii="Times New Roman" w:eastAsia="Times New Roman" w:hAnsi="Times New Roman" w:cs="Times New Roman"/>
                <w:b/>
                <w:bCs/>
              </w:rPr>
            </w:pPr>
            <w:r w:rsidRPr="007B0530">
              <w:rPr>
                <w:rFonts w:ascii="Times New Roman" w:eastAsia="Times New Roman" w:hAnsi="Times New Roman" w:cs="Times New Roman"/>
              </w:rPr>
              <w:t>40300</w:t>
            </w:r>
          </w:p>
        </w:tc>
        <w:tc>
          <w:tcPr>
            <w:tcW w:w="3117" w:type="dxa"/>
          </w:tcPr>
          <w:p w14:paraId="50298C8A" w14:textId="77777777" w:rsidR="00A844D0" w:rsidRPr="005610E5" w:rsidRDefault="00CF7947" w:rsidP="00A844D0">
            <w:pPr>
              <w:pStyle w:val="NoSpacing"/>
              <w:rPr>
                <w:rFonts w:ascii="Times New Roman" w:eastAsia="Times New Roman" w:hAnsi="Times New Roman" w:cs="Times New Roman"/>
              </w:rPr>
            </w:pPr>
            <w:r w:rsidRPr="005610E5">
              <w:rPr>
                <w:rFonts w:ascii="Times New Roman" w:eastAsia="Times New Roman" w:hAnsi="Times New Roman" w:cs="Times New Roman"/>
              </w:rPr>
              <w:t>38</w:t>
            </w:r>
          </w:p>
        </w:tc>
      </w:tr>
    </w:tbl>
    <w:p w14:paraId="04B2331C" w14:textId="77777777" w:rsidR="00B3339F" w:rsidRDefault="00B3339F" w:rsidP="23765456">
      <w:pPr>
        <w:pStyle w:val="NoSpacing"/>
        <w:rPr>
          <w:rFonts w:ascii="Times New Roman" w:eastAsia="Times New Roman" w:hAnsi="Times New Roman" w:cs="Times New Roman"/>
          <w:b/>
          <w:bCs/>
        </w:rPr>
      </w:pPr>
    </w:p>
    <w:p w14:paraId="435F7C3C" w14:textId="77777777" w:rsidR="001C3D24" w:rsidRDefault="001C3D24" w:rsidP="23765456">
      <w:pPr>
        <w:pStyle w:val="NoSpacing"/>
        <w:rPr>
          <w:rFonts w:ascii="Times New Roman" w:eastAsia="Times New Roman" w:hAnsi="Times New Roman" w:cs="Times New Roman"/>
          <w:b/>
          <w:bCs/>
        </w:rPr>
      </w:pPr>
    </w:p>
    <w:p w14:paraId="412DD314" w14:textId="77777777" w:rsidR="007628CE" w:rsidRDefault="007628CE" w:rsidP="23765456">
      <w:pPr>
        <w:pStyle w:val="NoSpacing"/>
        <w:rPr>
          <w:rFonts w:ascii="Times New Roman" w:eastAsia="Times New Roman" w:hAnsi="Times New Roman" w:cs="Times New Roman"/>
          <w:b/>
          <w:bCs/>
        </w:rPr>
      </w:pPr>
    </w:p>
    <w:p w14:paraId="16077278" w14:textId="77777777" w:rsidR="0020104D" w:rsidRDefault="007628CE" w:rsidP="00693BBA">
      <w:pPr>
        <w:pStyle w:val="NoSpacing"/>
        <w:rPr>
          <w:rFonts w:ascii="Times New Roman" w:eastAsia="Times New Roman" w:hAnsi="Times New Roman" w:cs="Times New Roman"/>
          <w:b/>
          <w:bCs/>
        </w:rPr>
      </w:pPr>
      <w:r>
        <w:rPr>
          <w:rFonts w:ascii="Times New Roman" w:eastAsia="Times New Roman" w:hAnsi="Times New Roman" w:cs="Times New Roman"/>
          <w:b/>
          <w:bCs/>
        </w:rPr>
        <w:t>Stores_booksforsale</w:t>
      </w:r>
    </w:p>
    <w:tbl>
      <w:tblPr>
        <w:tblStyle w:val="TableGrid"/>
        <w:tblW w:w="0" w:type="auto"/>
        <w:tblLook w:val="04A0" w:firstRow="1" w:lastRow="0" w:firstColumn="1" w:lastColumn="0" w:noHBand="0" w:noVBand="1"/>
      </w:tblPr>
      <w:tblGrid>
        <w:gridCol w:w="3116"/>
        <w:gridCol w:w="3117"/>
        <w:gridCol w:w="3117"/>
      </w:tblGrid>
      <w:tr w:rsidR="00B04A38" w14:paraId="0385A496" w14:textId="77777777" w:rsidTr="00B04A38">
        <w:tc>
          <w:tcPr>
            <w:tcW w:w="3116" w:type="dxa"/>
          </w:tcPr>
          <w:p w14:paraId="36BF3505" w14:textId="77777777" w:rsidR="00B04A38" w:rsidRDefault="005610E5"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BranchID</w:t>
            </w:r>
          </w:p>
        </w:tc>
        <w:tc>
          <w:tcPr>
            <w:tcW w:w="3117" w:type="dxa"/>
          </w:tcPr>
          <w:p w14:paraId="6061C8F8" w14:textId="77777777" w:rsidR="00B04A38" w:rsidRDefault="005610E5"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ISBN</w:t>
            </w:r>
          </w:p>
        </w:tc>
        <w:tc>
          <w:tcPr>
            <w:tcW w:w="3117" w:type="dxa"/>
          </w:tcPr>
          <w:p w14:paraId="2267CF3A" w14:textId="77777777" w:rsidR="00B04A38" w:rsidRDefault="005610E5"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Number_of_Copies</w:t>
            </w:r>
          </w:p>
        </w:tc>
      </w:tr>
      <w:tr w:rsidR="005610E5" w14:paraId="1930BE5A" w14:textId="77777777" w:rsidTr="00B04A38">
        <w:tc>
          <w:tcPr>
            <w:tcW w:w="3116" w:type="dxa"/>
          </w:tcPr>
          <w:p w14:paraId="3907D107" w14:textId="77777777" w:rsidR="005610E5" w:rsidRPr="002461B3" w:rsidRDefault="005610E5"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LB01</w:t>
            </w:r>
          </w:p>
        </w:tc>
        <w:tc>
          <w:tcPr>
            <w:tcW w:w="3117" w:type="dxa"/>
          </w:tcPr>
          <w:p w14:paraId="7BEADEC5"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2431</w:t>
            </w:r>
          </w:p>
        </w:tc>
        <w:tc>
          <w:tcPr>
            <w:tcW w:w="3117" w:type="dxa"/>
          </w:tcPr>
          <w:p w14:paraId="7C71149D" w14:textId="77777777" w:rsidR="002461B3" w:rsidRPr="002461B3" w:rsidRDefault="002461B3" w:rsidP="002461B3">
            <w:pPr>
              <w:pStyle w:val="NoSpacing"/>
              <w:rPr>
                <w:rFonts w:ascii="Times New Roman" w:eastAsia="Times New Roman" w:hAnsi="Times New Roman" w:cs="Times New Roman"/>
              </w:rPr>
            </w:pPr>
            <w:r w:rsidRPr="002461B3">
              <w:rPr>
                <w:rFonts w:ascii="Times New Roman" w:eastAsia="Times New Roman" w:hAnsi="Times New Roman" w:cs="Times New Roman"/>
              </w:rPr>
              <w:t>12</w:t>
            </w:r>
          </w:p>
        </w:tc>
      </w:tr>
      <w:tr w:rsidR="005610E5" w14:paraId="205122FA" w14:textId="77777777" w:rsidTr="00B04A38">
        <w:tc>
          <w:tcPr>
            <w:tcW w:w="3116" w:type="dxa"/>
          </w:tcPr>
          <w:p w14:paraId="7E034B26"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LB03</w:t>
            </w:r>
          </w:p>
        </w:tc>
        <w:tc>
          <w:tcPr>
            <w:tcW w:w="3117" w:type="dxa"/>
          </w:tcPr>
          <w:p w14:paraId="5F66E372"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3421</w:t>
            </w:r>
          </w:p>
        </w:tc>
        <w:tc>
          <w:tcPr>
            <w:tcW w:w="3117" w:type="dxa"/>
          </w:tcPr>
          <w:p w14:paraId="093062F6"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34</w:t>
            </w:r>
          </w:p>
        </w:tc>
      </w:tr>
      <w:tr w:rsidR="005610E5" w14:paraId="79DCDB4B" w14:textId="77777777" w:rsidTr="00B04A38">
        <w:tc>
          <w:tcPr>
            <w:tcW w:w="3116" w:type="dxa"/>
          </w:tcPr>
          <w:p w14:paraId="63B79FB8" w14:textId="7AF3B298"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w:t>
            </w:r>
            <w:r w:rsidR="003107FB">
              <w:rPr>
                <w:rFonts w:ascii="Times New Roman" w:eastAsia="Times New Roman" w:hAnsi="Times New Roman" w:cs="Times New Roman"/>
              </w:rPr>
              <w:t>2</w:t>
            </w:r>
          </w:p>
        </w:tc>
        <w:tc>
          <w:tcPr>
            <w:tcW w:w="3117" w:type="dxa"/>
          </w:tcPr>
          <w:p w14:paraId="167739F3"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3421</w:t>
            </w:r>
          </w:p>
        </w:tc>
        <w:tc>
          <w:tcPr>
            <w:tcW w:w="3117" w:type="dxa"/>
          </w:tcPr>
          <w:p w14:paraId="76F6EC86"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23</w:t>
            </w:r>
          </w:p>
        </w:tc>
      </w:tr>
      <w:tr w:rsidR="005610E5" w14:paraId="4119BFCB" w14:textId="77777777" w:rsidTr="00B04A38">
        <w:tc>
          <w:tcPr>
            <w:tcW w:w="3116" w:type="dxa"/>
          </w:tcPr>
          <w:p w14:paraId="28D5CDF3" w14:textId="64CC6A73"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w:t>
            </w:r>
            <w:r w:rsidR="003107FB">
              <w:rPr>
                <w:rFonts w:ascii="Times New Roman" w:eastAsia="Times New Roman" w:hAnsi="Times New Roman" w:cs="Times New Roman"/>
              </w:rPr>
              <w:t>3</w:t>
            </w:r>
          </w:p>
        </w:tc>
        <w:tc>
          <w:tcPr>
            <w:tcW w:w="3117" w:type="dxa"/>
          </w:tcPr>
          <w:p w14:paraId="2D4AA6F0"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4562</w:t>
            </w:r>
          </w:p>
        </w:tc>
        <w:tc>
          <w:tcPr>
            <w:tcW w:w="3117" w:type="dxa"/>
          </w:tcPr>
          <w:p w14:paraId="23F31FDA"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21</w:t>
            </w:r>
          </w:p>
        </w:tc>
      </w:tr>
      <w:tr w:rsidR="005610E5" w14:paraId="2A5FB275" w14:textId="77777777" w:rsidTr="00B04A38">
        <w:tc>
          <w:tcPr>
            <w:tcW w:w="3116" w:type="dxa"/>
          </w:tcPr>
          <w:p w14:paraId="13DFA12C" w14:textId="13867C54"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w:t>
            </w:r>
            <w:r w:rsidR="003107FB">
              <w:rPr>
                <w:rFonts w:ascii="Times New Roman" w:eastAsia="Times New Roman" w:hAnsi="Times New Roman" w:cs="Times New Roman"/>
              </w:rPr>
              <w:t>4</w:t>
            </w:r>
          </w:p>
        </w:tc>
        <w:tc>
          <w:tcPr>
            <w:tcW w:w="3117" w:type="dxa"/>
          </w:tcPr>
          <w:p w14:paraId="0536C0F9"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4562</w:t>
            </w:r>
          </w:p>
        </w:tc>
        <w:tc>
          <w:tcPr>
            <w:tcW w:w="3117" w:type="dxa"/>
          </w:tcPr>
          <w:p w14:paraId="2095B579"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23</w:t>
            </w:r>
          </w:p>
        </w:tc>
      </w:tr>
      <w:tr w:rsidR="005610E5" w14:paraId="4A3F6C53" w14:textId="77777777" w:rsidTr="00B04A38">
        <w:tc>
          <w:tcPr>
            <w:tcW w:w="3116" w:type="dxa"/>
          </w:tcPr>
          <w:p w14:paraId="344E01A1"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LB05</w:t>
            </w:r>
          </w:p>
        </w:tc>
        <w:tc>
          <w:tcPr>
            <w:tcW w:w="3117" w:type="dxa"/>
          </w:tcPr>
          <w:p w14:paraId="2FA15023"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4562</w:t>
            </w:r>
          </w:p>
        </w:tc>
        <w:tc>
          <w:tcPr>
            <w:tcW w:w="3117" w:type="dxa"/>
          </w:tcPr>
          <w:p w14:paraId="5A8C0F9A"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33</w:t>
            </w:r>
          </w:p>
        </w:tc>
      </w:tr>
      <w:tr w:rsidR="005610E5" w14:paraId="1067A07F" w14:textId="77777777" w:rsidTr="00B04A38">
        <w:tc>
          <w:tcPr>
            <w:tcW w:w="3116" w:type="dxa"/>
          </w:tcPr>
          <w:p w14:paraId="7E2B7CC6"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LB06</w:t>
            </w:r>
          </w:p>
        </w:tc>
        <w:tc>
          <w:tcPr>
            <w:tcW w:w="3117" w:type="dxa"/>
          </w:tcPr>
          <w:p w14:paraId="655EA2DA"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6772</w:t>
            </w:r>
          </w:p>
        </w:tc>
        <w:tc>
          <w:tcPr>
            <w:tcW w:w="3117" w:type="dxa"/>
          </w:tcPr>
          <w:p w14:paraId="7A9A66D3"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10</w:t>
            </w:r>
          </w:p>
        </w:tc>
      </w:tr>
      <w:tr w:rsidR="005610E5" w14:paraId="0D581AD5" w14:textId="77777777" w:rsidTr="00B04A38">
        <w:tc>
          <w:tcPr>
            <w:tcW w:w="3116" w:type="dxa"/>
          </w:tcPr>
          <w:p w14:paraId="7284D4B7"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LB07</w:t>
            </w:r>
          </w:p>
        </w:tc>
        <w:tc>
          <w:tcPr>
            <w:tcW w:w="3117" w:type="dxa"/>
          </w:tcPr>
          <w:p w14:paraId="6CE1739A"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6772</w:t>
            </w:r>
          </w:p>
        </w:tc>
        <w:tc>
          <w:tcPr>
            <w:tcW w:w="3117" w:type="dxa"/>
          </w:tcPr>
          <w:p w14:paraId="201CD65B"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09</w:t>
            </w:r>
          </w:p>
        </w:tc>
      </w:tr>
      <w:tr w:rsidR="005610E5" w14:paraId="4FE6DC8A" w14:textId="77777777" w:rsidTr="00B04A38">
        <w:tc>
          <w:tcPr>
            <w:tcW w:w="3116" w:type="dxa"/>
          </w:tcPr>
          <w:p w14:paraId="080A1295"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LB08</w:t>
            </w:r>
          </w:p>
        </w:tc>
        <w:tc>
          <w:tcPr>
            <w:tcW w:w="3117" w:type="dxa"/>
          </w:tcPr>
          <w:p w14:paraId="05779043"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7880</w:t>
            </w:r>
          </w:p>
        </w:tc>
        <w:tc>
          <w:tcPr>
            <w:tcW w:w="3117" w:type="dxa"/>
          </w:tcPr>
          <w:p w14:paraId="56E5FB4F"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03</w:t>
            </w:r>
          </w:p>
        </w:tc>
      </w:tr>
      <w:tr w:rsidR="005610E5" w14:paraId="5CDFAD9A" w14:textId="77777777" w:rsidTr="00B04A38">
        <w:tc>
          <w:tcPr>
            <w:tcW w:w="3116" w:type="dxa"/>
          </w:tcPr>
          <w:p w14:paraId="66A787FA"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LB09</w:t>
            </w:r>
          </w:p>
        </w:tc>
        <w:tc>
          <w:tcPr>
            <w:tcW w:w="3117" w:type="dxa"/>
          </w:tcPr>
          <w:p w14:paraId="44186699" w14:textId="77777777" w:rsidR="005610E5" w:rsidRDefault="005610E5" w:rsidP="005610E5">
            <w:pPr>
              <w:pStyle w:val="NoSpacing"/>
              <w:rPr>
                <w:rFonts w:ascii="Times New Roman" w:eastAsia="Times New Roman" w:hAnsi="Times New Roman" w:cs="Times New Roman"/>
                <w:b/>
                <w:bCs/>
              </w:rPr>
            </w:pPr>
            <w:r w:rsidRPr="00D168EA">
              <w:rPr>
                <w:rFonts w:ascii="Times New Roman" w:eastAsia="Times New Roman" w:hAnsi="Times New Roman" w:cs="Times New Roman"/>
              </w:rPr>
              <w:t>7994</w:t>
            </w:r>
          </w:p>
        </w:tc>
        <w:tc>
          <w:tcPr>
            <w:tcW w:w="3117" w:type="dxa"/>
          </w:tcPr>
          <w:p w14:paraId="7724E12F" w14:textId="77777777" w:rsidR="005610E5" w:rsidRPr="002461B3" w:rsidRDefault="002461B3" w:rsidP="005610E5">
            <w:pPr>
              <w:pStyle w:val="NoSpacing"/>
              <w:rPr>
                <w:rFonts w:ascii="Times New Roman" w:eastAsia="Times New Roman" w:hAnsi="Times New Roman" w:cs="Times New Roman"/>
              </w:rPr>
            </w:pPr>
            <w:r w:rsidRPr="002461B3">
              <w:rPr>
                <w:rFonts w:ascii="Times New Roman" w:eastAsia="Times New Roman" w:hAnsi="Times New Roman" w:cs="Times New Roman"/>
              </w:rPr>
              <w:t>18</w:t>
            </w:r>
          </w:p>
        </w:tc>
      </w:tr>
    </w:tbl>
    <w:p w14:paraId="0C13CB95" w14:textId="77777777" w:rsidR="0020104D" w:rsidRDefault="0020104D" w:rsidP="23765456">
      <w:pPr>
        <w:pStyle w:val="NoSpacing"/>
        <w:rPr>
          <w:rFonts w:ascii="Times New Roman" w:eastAsia="Times New Roman" w:hAnsi="Times New Roman" w:cs="Times New Roman"/>
          <w:b/>
          <w:bCs/>
        </w:rPr>
      </w:pPr>
    </w:p>
    <w:p w14:paraId="6E75D669" w14:textId="77777777" w:rsidR="009475F3" w:rsidRDefault="009475F3" w:rsidP="23765456">
      <w:pPr>
        <w:pStyle w:val="NoSpacing"/>
        <w:rPr>
          <w:rFonts w:ascii="Times New Roman" w:eastAsia="Times New Roman" w:hAnsi="Times New Roman" w:cs="Times New Roman"/>
          <w:b/>
          <w:bCs/>
        </w:rPr>
      </w:pPr>
    </w:p>
    <w:p w14:paraId="39AF7EB2" w14:textId="77777777" w:rsidR="007628CE" w:rsidRDefault="007628CE" w:rsidP="23765456">
      <w:pPr>
        <w:pStyle w:val="NoSpacing"/>
        <w:rPr>
          <w:rFonts w:ascii="Times New Roman" w:eastAsia="Times New Roman" w:hAnsi="Times New Roman" w:cs="Times New Roman"/>
          <w:b/>
          <w:bCs/>
        </w:rPr>
      </w:pPr>
    </w:p>
    <w:p w14:paraId="551C5C82" w14:textId="77777777" w:rsidR="0051500C" w:rsidRDefault="0051500C" w:rsidP="23765456">
      <w:pPr>
        <w:pStyle w:val="NoSpacing"/>
        <w:rPr>
          <w:rFonts w:ascii="Times New Roman" w:eastAsia="Times New Roman" w:hAnsi="Times New Roman" w:cs="Times New Roman"/>
          <w:b/>
          <w:bCs/>
        </w:rPr>
      </w:pPr>
    </w:p>
    <w:p w14:paraId="1C9C3295" w14:textId="5728D912" w:rsidR="007628CE" w:rsidRDefault="007628CE"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Buys_Books</w:t>
      </w:r>
    </w:p>
    <w:tbl>
      <w:tblPr>
        <w:tblStyle w:val="TableGrid"/>
        <w:tblW w:w="0" w:type="auto"/>
        <w:tblLook w:val="04A0" w:firstRow="1" w:lastRow="0" w:firstColumn="1" w:lastColumn="0" w:noHBand="0" w:noVBand="1"/>
      </w:tblPr>
      <w:tblGrid>
        <w:gridCol w:w="1870"/>
        <w:gridCol w:w="1870"/>
        <w:gridCol w:w="1870"/>
        <w:gridCol w:w="1137"/>
        <w:gridCol w:w="2603"/>
      </w:tblGrid>
      <w:tr w:rsidR="006F47D6" w14:paraId="26389B67" w14:textId="77777777" w:rsidTr="00140693">
        <w:tc>
          <w:tcPr>
            <w:tcW w:w="1870" w:type="dxa"/>
          </w:tcPr>
          <w:p w14:paraId="2F4D2F49" w14:textId="77777777" w:rsidR="006F47D6" w:rsidRDefault="00D1352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Username</w:t>
            </w:r>
          </w:p>
        </w:tc>
        <w:tc>
          <w:tcPr>
            <w:tcW w:w="1870" w:type="dxa"/>
          </w:tcPr>
          <w:p w14:paraId="3F1BBCFD" w14:textId="77777777" w:rsidR="006F47D6" w:rsidRDefault="00D1352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BranchID</w:t>
            </w:r>
          </w:p>
        </w:tc>
        <w:tc>
          <w:tcPr>
            <w:tcW w:w="1870" w:type="dxa"/>
          </w:tcPr>
          <w:p w14:paraId="262E1BF7" w14:textId="77777777" w:rsidR="006F47D6" w:rsidRDefault="00D1352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ISBN</w:t>
            </w:r>
          </w:p>
        </w:tc>
        <w:tc>
          <w:tcPr>
            <w:tcW w:w="1137" w:type="dxa"/>
          </w:tcPr>
          <w:p w14:paraId="51F39557" w14:textId="77777777" w:rsidR="006F47D6" w:rsidRDefault="00D1352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Quantity</w:t>
            </w:r>
          </w:p>
        </w:tc>
        <w:tc>
          <w:tcPr>
            <w:tcW w:w="2603" w:type="dxa"/>
          </w:tcPr>
          <w:p w14:paraId="08B516CE" w14:textId="77777777" w:rsidR="006F47D6" w:rsidRDefault="00D1352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DateTime</w:t>
            </w:r>
          </w:p>
        </w:tc>
      </w:tr>
      <w:tr w:rsidR="00D4365A" w14:paraId="3E2936EB" w14:textId="77777777" w:rsidTr="00140693">
        <w:tc>
          <w:tcPr>
            <w:tcW w:w="1870" w:type="dxa"/>
          </w:tcPr>
          <w:p w14:paraId="64AE8B98"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en01</w:t>
            </w:r>
          </w:p>
        </w:tc>
        <w:tc>
          <w:tcPr>
            <w:tcW w:w="1870" w:type="dxa"/>
          </w:tcPr>
          <w:p w14:paraId="172E2382"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LB01</w:t>
            </w:r>
          </w:p>
        </w:tc>
        <w:tc>
          <w:tcPr>
            <w:tcW w:w="1870" w:type="dxa"/>
          </w:tcPr>
          <w:p w14:paraId="6014EB2C"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2431</w:t>
            </w:r>
          </w:p>
        </w:tc>
        <w:tc>
          <w:tcPr>
            <w:tcW w:w="1137" w:type="dxa"/>
          </w:tcPr>
          <w:p w14:paraId="1D8ED2A0"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2</w:t>
            </w:r>
          </w:p>
        </w:tc>
        <w:tc>
          <w:tcPr>
            <w:tcW w:w="2603" w:type="dxa"/>
          </w:tcPr>
          <w:p w14:paraId="0B32FD39" w14:textId="77777777" w:rsidR="00D4365A" w:rsidRPr="00F27E26" w:rsidRDefault="00D4365A"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2024-10-01 11:12</w:t>
            </w:r>
            <w:r w:rsidR="00EE1BB7" w:rsidRPr="00F27E26">
              <w:rPr>
                <w:rFonts w:ascii="Times New Roman" w:eastAsia="Times New Roman" w:hAnsi="Times New Roman" w:cs="Times New Roman"/>
              </w:rPr>
              <w:t>:23</w:t>
            </w:r>
          </w:p>
        </w:tc>
      </w:tr>
      <w:tr w:rsidR="00D4365A" w14:paraId="741EAC45" w14:textId="77777777" w:rsidTr="00140693">
        <w:tc>
          <w:tcPr>
            <w:tcW w:w="1870" w:type="dxa"/>
          </w:tcPr>
          <w:p w14:paraId="4E2CAC96"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gh21</w:t>
            </w:r>
          </w:p>
        </w:tc>
        <w:tc>
          <w:tcPr>
            <w:tcW w:w="1870" w:type="dxa"/>
          </w:tcPr>
          <w:p w14:paraId="22E5E0D1"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LB02</w:t>
            </w:r>
          </w:p>
        </w:tc>
        <w:tc>
          <w:tcPr>
            <w:tcW w:w="1870" w:type="dxa"/>
          </w:tcPr>
          <w:p w14:paraId="67EE8219"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3421</w:t>
            </w:r>
          </w:p>
        </w:tc>
        <w:tc>
          <w:tcPr>
            <w:tcW w:w="1137" w:type="dxa"/>
          </w:tcPr>
          <w:p w14:paraId="4401E08F"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1710A1DF" w14:textId="77777777" w:rsidR="00D4365A" w:rsidRPr="00F27E26" w:rsidRDefault="00EE1BB7"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 xml:space="preserve">2024-09-10 </w:t>
            </w:r>
            <w:r w:rsidR="00930521" w:rsidRPr="00F27E26">
              <w:rPr>
                <w:rFonts w:ascii="Times New Roman" w:eastAsia="Times New Roman" w:hAnsi="Times New Roman" w:cs="Times New Roman"/>
              </w:rPr>
              <w:t>13:31:02</w:t>
            </w:r>
          </w:p>
        </w:tc>
      </w:tr>
      <w:tr w:rsidR="00D4365A" w14:paraId="048378AA" w14:textId="77777777" w:rsidTr="00140693">
        <w:tc>
          <w:tcPr>
            <w:tcW w:w="1870" w:type="dxa"/>
          </w:tcPr>
          <w:p w14:paraId="57C3BF1D"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jf10</w:t>
            </w:r>
          </w:p>
        </w:tc>
        <w:tc>
          <w:tcPr>
            <w:tcW w:w="1870" w:type="dxa"/>
          </w:tcPr>
          <w:p w14:paraId="0B8792AE"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LB02</w:t>
            </w:r>
          </w:p>
        </w:tc>
        <w:tc>
          <w:tcPr>
            <w:tcW w:w="1870" w:type="dxa"/>
          </w:tcPr>
          <w:p w14:paraId="6B12DA33"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3421</w:t>
            </w:r>
          </w:p>
        </w:tc>
        <w:tc>
          <w:tcPr>
            <w:tcW w:w="1137" w:type="dxa"/>
          </w:tcPr>
          <w:p w14:paraId="4D49D12F"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23EADF41" w14:textId="77777777" w:rsidR="00D4365A" w:rsidRPr="00F27E26" w:rsidRDefault="00140693"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2024-06-30 17:05:15</w:t>
            </w:r>
          </w:p>
        </w:tc>
      </w:tr>
      <w:tr w:rsidR="00D4365A" w14:paraId="62E0D7FD" w14:textId="77777777" w:rsidTr="00140693">
        <w:tc>
          <w:tcPr>
            <w:tcW w:w="1870" w:type="dxa"/>
          </w:tcPr>
          <w:p w14:paraId="42B8C023"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fm02</w:t>
            </w:r>
          </w:p>
        </w:tc>
        <w:tc>
          <w:tcPr>
            <w:tcW w:w="1870" w:type="dxa"/>
          </w:tcPr>
          <w:p w14:paraId="44AFE943"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LB01</w:t>
            </w:r>
          </w:p>
        </w:tc>
        <w:tc>
          <w:tcPr>
            <w:tcW w:w="1870" w:type="dxa"/>
          </w:tcPr>
          <w:p w14:paraId="2B94946B"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4562</w:t>
            </w:r>
          </w:p>
        </w:tc>
        <w:tc>
          <w:tcPr>
            <w:tcW w:w="1137" w:type="dxa"/>
          </w:tcPr>
          <w:p w14:paraId="7E0EA7FB"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2</w:t>
            </w:r>
          </w:p>
        </w:tc>
        <w:tc>
          <w:tcPr>
            <w:tcW w:w="2603" w:type="dxa"/>
          </w:tcPr>
          <w:p w14:paraId="134F4398" w14:textId="77777777" w:rsidR="00D4365A" w:rsidRPr="00F27E26" w:rsidRDefault="00140693"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2024-04-</w:t>
            </w:r>
            <w:r w:rsidR="008B593D" w:rsidRPr="00F27E26">
              <w:rPr>
                <w:rFonts w:ascii="Times New Roman" w:eastAsia="Times New Roman" w:hAnsi="Times New Roman" w:cs="Times New Roman"/>
              </w:rPr>
              <w:t xml:space="preserve">01 </w:t>
            </w:r>
            <w:r w:rsidR="0049279C" w:rsidRPr="00F27E26">
              <w:rPr>
                <w:rFonts w:ascii="Times New Roman" w:eastAsia="Times New Roman" w:hAnsi="Times New Roman" w:cs="Times New Roman"/>
              </w:rPr>
              <w:t>20:45:09</w:t>
            </w:r>
          </w:p>
        </w:tc>
      </w:tr>
      <w:tr w:rsidR="00D4365A" w14:paraId="2A712F9B" w14:textId="77777777" w:rsidTr="00140693">
        <w:tc>
          <w:tcPr>
            <w:tcW w:w="1870" w:type="dxa"/>
          </w:tcPr>
          <w:p w14:paraId="66CAE078"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jb01</w:t>
            </w:r>
          </w:p>
        </w:tc>
        <w:tc>
          <w:tcPr>
            <w:tcW w:w="1870" w:type="dxa"/>
          </w:tcPr>
          <w:p w14:paraId="10125A73"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LB09</w:t>
            </w:r>
          </w:p>
        </w:tc>
        <w:tc>
          <w:tcPr>
            <w:tcW w:w="1870" w:type="dxa"/>
          </w:tcPr>
          <w:p w14:paraId="2B24B51C"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4562</w:t>
            </w:r>
          </w:p>
        </w:tc>
        <w:tc>
          <w:tcPr>
            <w:tcW w:w="1137" w:type="dxa"/>
          </w:tcPr>
          <w:p w14:paraId="3A44CA04"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7C06C2EE" w14:textId="77777777" w:rsidR="00D4365A" w:rsidRPr="00F27E26" w:rsidRDefault="002C14EA"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2024-</w:t>
            </w:r>
            <w:r w:rsidR="004160F6" w:rsidRPr="00F27E26">
              <w:rPr>
                <w:rFonts w:ascii="Times New Roman" w:eastAsia="Times New Roman" w:hAnsi="Times New Roman" w:cs="Times New Roman"/>
              </w:rPr>
              <w:t>07-31 18:10:10</w:t>
            </w:r>
          </w:p>
        </w:tc>
      </w:tr>
      <w:tr w:rsidR="00D4365A" w14:paraId="3D379661" w14:textId="77777777" w:rsidTr="00140693">
        <w:tc>
          <w:tcPr>
            <w:tcW w:w="1870" w:type="dxa"/>
          </w:tcPr>
          <w:p w14:paraId="533C0C9F"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nn12</w:t>
            </w:r>
          </w:p>
        </w:tc>
        <w:tc>
          <w:tcPr>
            <w:tcW w:w="1870" w:type="dxa"/>
          </w:tcPr>
          <w:p w14:paraId="41BD1C42"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LB07</w:t>
            </w:r>
          </w:p>
        </w:tc>
        <w:tc>
          <w:tcPr>
            <w:tcW w:w="1870" w:type="dxa"/>
          </w:tcPr>
          <w:p w14:paraId="0EF1EA6B"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4562</w:t>
            </w:r>
          </w:p>
        </w:tc>
        <w:tc>
          <w:tcPr>
            <w:tcW w:w="1137" w:type="dxa"/>
          </w:tcPr>
          <w:p w14:paraId="71BAC78F"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2586BE19" w14:textId="77777777" w:rsidR="00D4365A" w:rsidRPr="00F27E26" w:rsidRDefault="004160F6"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2024-05-23 1</w:t>
            </w:r>
            <w:r w:rsidR="00065AFB" w:rsidRPr="00F27E26">
              <w:rPr>
                <w:rFonts w:ascii="Times New Roman" w:eastAsia="Times New Roman" w:hAnsi="Times New Roman" w:cs="Times New Roman"/>
              </w:rPr>
              <w:t>0:40:34</w:t>
            </w:r>
          </w:p>
        </w:tc>
      </w:tr>
      <w:tr w:rsidR="00D4365A" w14:paraId="28BFBBB0" w14:textId="77777777" w:rsidTr="00140693">
        <w:tc>
          <w:tcPr>
            <w:tcW w:w="1870" w:type="dxa"/>
          </w:tcPr>
          <w:p w14:paraId="1890E427"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rh17</w:t>
            </w:r>
          </w:p>
        </w:tc>
        <w:tc>
          <w:tcPr>
            <w:tcW w:w="1870" w:type="dxa"/>
          </w:tcPr>
          <w:p w14:paraId="098D68A4"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LB05</w:t>
            </w:r>
          </w:p>
        </w:tc>
        <w:tc>
          <w:tcPr>
            <w:tcW w:w="1870" w:type="dxa"/>
          </w:tcPr>
          <w:p w14:paraId="10F3FF19"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6772</w:t>
            </w:r>
          </w:p>
        </w:tc>
        <w:tc>
          <w:tcPr>
            <w:tcW w:w="1137" w:type="dxa"/>
          </w:tcPr>
          <w:p w14:paraId="7B8E194D"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156D9A28" w14:textId="77777777" w:rsidR="00D4365A" w:rsidRPr="00F27E26" w:rsidRDefault="00065AFB"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2024</w:t>
            </w:r>
            <w:r w:rsidR="006303BF" w:rsidRPr="00F27E26">
              <w:rPr>
                <w:rFonts w:ascii="Times New Roman" w:eastAsia="Times New Roman" w:hAnsi="Times New Roman" w:cs="Times New Roman"/>
              </w:rPr>
              <w:t xml:space="preserve">-08-17 </w:t>
            </w:r>
            <w:r w:rsidR="00280E8C" w:rsidRPr="00F27E26">
              <w:rPr>
                <w:rFonts w:ascii="Times New Roman" w:eastAsia="Times New Roman" w:hAnsi="Times New Roman" w:cs="Times New Roman"/>
              </w:rPr>
              <w:t>11:</w:t>
            </w:r>
            <w:r w:rsidR="002704E7" w:rsidRPr="00F27E26">
              <w:rPr>
                <w:rFonts w:ascii="Times New Roman" w:eastAsia="Times New Roman" w:hAnsi="Times New Roman" w:cs="Times New Roman"/>
              </w:rPr>
              <w:t>11:</w:t>
            </w:r>
            <w:r w:rsidR="00436116" w:rsidRPr="00F27E26">
              <w:rPr>
                <w:rFonts w:ascii="Times New Roman" w:eastAsia="Times New Roman" w:hAnsi="Times New Roman" w:cs="Times New Roman"/>
              </w:rPr>
              <w:t>09</w:t>
            </w:r>
          </w:p>
        </w:tc>
      </w:tr>
      <w:tr w:rsidR="00D4365A" w14:paraId="1672DD41" w14:textId="77777777" w:rsidTr="00140693">
        <w:tc>
          <w:tcPr>
            <w:tcW w:w="1870" w:type="dxa"/>
          </w:tcPr>
          <w:p w14:paraId="5E900988"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rh18</w:t>
            </w:r>
          </w:p>
        </w:tc>
        <w:tc>
          <w:tcPr>
            <w:tcW w:w="1870" w:type="dxa"/>
          </w:tcPr>
          <w:p w14:paraId="56CA81E5"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LB08</w:t>
            </w:r>
          </w:p>
        </w:tc>
        <w:tc>
          <w:tcPr>
            <w:tcW w:w="1870" w:type="dxa"/>
          </w:tcPr>
          <w:p w14:paraId="31E5FFB7"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6772</w:t>
            </w:r>
          </w:p>
        </w:tc>
        <w:tc>
          <w:tcPr>
            <w:tcW w:w="1137" w:type="dxa"/>
          </w:tcPr>
          <w:p w14:paraId="5F8FDAEF"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2</w:t>
            </w:r>
          </w:p>
        </w:tc>
        <w:tc>
          <w:tcPr>
            <w:tcW w:w="2603" w:type="dxa"/>
          </w:tcPr>
          <w:p w14:paraId="2CCED94B" w14:textId="77777777" w:rsidR="00D4365A" w:rsidRPr="00F27E26" w:rsidRDefault="00E24F63"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2024-04-14 12:30:23</w:t>
            </w:r>
          </w:p>
        </w:tc>
      </w:tr>
      <w:tr w:rsidR="00D4365A" w14:paraId="3A3F57D0" w14:textId="77777777" w:rsidTr="00140693">
        <w:tc>
          <w:tcPr>
            <w:tcW w:w="1870" w:type="dxa"/>
          </w:tcPr>
          <w:p w14:paraId="4F9EB345"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es02</w:t>
            </w:r>
          </w:p>
        </w:tc>
        <w:tc>
          <w:tcPr>
            <w:tcW w:w="1870" w:type="dxa"/>
          </w:tcPr>
          <w:p w14:paraId="165041CD"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LB09</w:t>
            </w:r>
          </w:p>
        </w:tc>
        <w:tc>
          <w:tcPr>
            <w:tcW w:w="1870" w:type="dxa"/>
          </w:tcPr>
          <w:p w14:paraId="1FF8FFE2"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7880</w:t>
            </w:r>
          </w:p>
        </w:tc>
        <w:tc>
          <w:tcPr>
            <w:tcW w:w="1137" w:type="dxa"/>
          </w:tcPr>
          <w:p w14:paraId="2E7D5399"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3</w:t>
            </w:r>
          </w:p>
        </w:tc>
        <w:tc>
          <w:tcPr>
            <w:tcW w:w="2603" w:type="dxa"/>
          </w:tcPr>
          <w:p w14:paraId="18FCEDE6" w14:textId="77777777" w:rsidR="00D4365A" w:rsidRPr="00F27E26" w:rsidRDefault="00E24F63"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 xml:space="preserve">2024-05-31 </w:t>
            </w:r>
            <w:r w:rsidR="00C670D1" w:rsidRPr="00F27E26">
              <w:rPr>
                <w:rFonts w:ascii="Times New Roman" w:eastAsia="Times New Roman" w:hAnsi="Times New Roman" w:cs="Times New Roman"/>
              </w:rPr>
              <w:t>17:32:06</w:t>
            </w:r>
          </w:p>
        </w:tc>
      </w:tr>
      <w:tr w:rsidR="00D4365A" w14:paraId="68D555CD" w14:textId="77777777" w:rsidTr="00140693">
        <w:tc>
          <w:tcPr>
            <w:tcW w:w="1870" w:type="dxa"/>
          </w:tcPr>
          <w:p w14:paraId="2B189670" w14:textId="77777777" w:rsidR="00D4365A" w:rsidRPr="004A7359" w:rsidRDefault="00D4365A" w:rsidP="00D4365A">
            <w:pPr>
              <w:pStyle w:val="NoSpacing"/>
              <w:rPr>
                <w:rFonts w:ascii="Times New Roman" w:eastAsia="Times New Roman" w:hAnsi="Times New Roman" w:cs="Times New Roman"/>
                <w:b/>
                <w:bCs/>
              </w:rPr>
            </w:pPr>
            <w:r w:rsidRPr="004A7359">
              <w:rPr>
                <w:rFonts w:ascii="Times New Roman" w:eastAsia="Times New Roman" w:hAnsi="Times New Roman" w:cs="Times New Roman"/>
              </w:rPr>
              <w:t>nm01</w:t>
            </w:r>
          </w:p>
        </w:tc>
        <w:tc>
          <w:tcPr>
            <w:tcW w:w="1870" w:type="dxa"/>
          </w:tcPr>
          <w:p w14:paraId="6950124A"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LB10</w:t>
            </w:r>
          </w:p>
        </w:tc>
        <w:tc>
          <w:tcPr>
            <w:tcW w:w="1870" w:type="dxa"/>
          </w:tcPr>
          <w:p w14:paraId="3FDA8549" w14:textId="77777777" w:rsidR="00D4365A" w:rsidRDefault="00D4365A" w:rsidP="00D4365A">
            <w:pPr>
              <w:pStyle w:val="NoSpacing"/>
              <w:rPr>
                <w:rFonts w:ascii="Times New Roman" w:eastAsia="Times New Roman" w:hAnsi="Times New Roman" w:cs="Times New Roman"/>
                <w:b/>
                <w:bCs/>
              </w:rPr>
            </w:pPr>
            <w:r w:rsidRPr="00D168EA">
              <w:rPr>
                <w:rFonts w:ascii="Times New Roman" w:eastAsia="Times New Roman" w:hAnsi="Times New Roman" w:cs="Times New Roman"/>
              </w:rPr>
              <w:t>7994</w:t>
            </w:r>
          </w:p>
        </w:tc>
        <w:tc>
          <w:tcPr>
            <w:tcW w:w="1137" w:type="dxa"/>
          </w:tcPr>
          <w:p w14:paraId="3D382AA5" w14:textId="77777777" w:rsidR="00D4365A" w:rsidRPr="00140693" w:rsidRDefault="00D4365A" w:rsidP="00D4365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2EC8CFB6" w14:textId="77777777" w:rsidR="00D4365A" w:rsidRPr="00F27E26" w:rsidRDefault="00E8436F" w:rsidP="00D4365A">
            <w:pPr>
              <w:pStyle w:val="NoSpacing"/>
              <w:rPr>
                <w:rFonts w:ascii="Times New Roman" w:eastAsia="Times New Roman" w:hAnsi="Times New Roman" w:cs="Times New Roman"/>
              </w:rPr>
            </w:pPr>
            <w:r w:rsidRPr="00F27E26">
              <w:rPr>
                <w:rFonts w:ascii="Times New Roman" w:eastAsia="Times New Roman" w:hAnsi="Times New Roman" w:cs="Times New Roman"/>
              </w:rPr>
              <w:t xml:space="preserve">2024-08-06 </w:t>
            </w:r>
            <w:r w:rsidR="00F27E26" w:rsidRPr="00F27E26">
              <w:rPr>
                <w:rFonts w:ascii="Times New Roman" w:eastAsia="Times New Roman" w:hAnsi="Times New Roman" w:cs="Times New Roman"/>
              </w:rPr>
              <w:t>11:57:05</w:t>
            </w:r>
          </w:p>
        </w:tc>
      </w:tr>
    </w:tbl>
    <w:p w14:paraId="5B498DC3" w14:textId="77777777" w:rsidR="00151FA6" w:rsidRDefault="00151FA6" w:rsidP="23765456">
      <w:pPr>
        <w:pStyle w:val="NoSpacing"/>
        <w:rPr>
          <w:rFonts w:ascii="Times New Roman" w:eastAsia="Times New Roman" w:hAnsi="Times New Roman" w:cs="Times New Roman"/>
          <w:b/>
          <w:bCs/>
        </w:rPr>
      </w:pPr>
    </w:p>
    <w:p w14:paraId="2FD04815" w14:textId="77777777" w:rsidR="0091693C" w:rsidRDefault="0091693C" w:rsidP="23765456">
      <w:pPr>
        <w:pStyle w:val="NoSpacing"/>
        <w:rPr>
          <w:rFonts w:ascii="Times New Roman" w:eastAsia="Times New Roman" w:hAnsi="Times New Roman" w:cs="Times New Roman"/>
          <w:b/>
          <w:bCs/>
        </w:rPr>
      </w:pPr>
    </w:p>
    <w:p w14:paraId="646A2A17" w14:textId="77777777" w:rsidR="007628CE" w:rsidRDefault="007628CE" w:rsidP="23765456">
      <w:pPr>
        <w:pStyle w:val="NoSpacing"/>
        <w:rPr>
          <w:rFonts w:ascii="Times New Roman" w:eastAsia="Times New Roman" w:hAnsi="Times New Roman" w:cs="Times New Roman"/>
          <w:b/>
          <w:bCs/>
        </w:rPr>
      </w:pPr>
    </w:p>
    <w:p w14:paraId="57DD93BD" w14:textId="77777777" w:rsidR="007628CE" w:rsidRDefault="007628CE"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Purchases_Items</w:t>
      </w:r>
    </w:p>
    <w:tbl>
      <w:tblPr>
        <w:tblStyle w:val="TableGrid"/>
        <w:tblW w:w="0" w:type="auto"/>
        <w:tblLook w:val="04A0" w:firstRow="1" w:lastRow="0" w:firstColumn="1" w:lastColumn="0" w:noHBand="0" w:noVBand="1"/>
      </w:tblPr>
      <w:tblGrid>
        <w:gridCol w:w="1870"/>
        <w:gridCol w:w="1870"/>
        <w:gridCol w:w="1870"/>
        <w:gridCol w:w="1137"/>
        <w:gridCol w:w="2603"/>
      </w:tblGrid>
      <w:tr w:rsidR="00C335EA" w14:paraId="0FF81690" w14:textId="77777777">
        <w:tc>
          <w:tcPr>
            <w:tcW w:w="1870" w:type="dxa"/>
          </w:tcPr>
          <w:p w14:paraId="6A799C43" w14:textId="77777777" w:rsidR="00C335EA" w:rsidRDefault="00C335EA">
            <w:pPr>
              <w:pStyle w:val="NoSpacing"/>
              <w:rPr>
                <w:rFonts w:ascii="Times New Roman" w:eastAsia="Times New Roman" w:hAnsi="Times New Roman" w:cs="Times New Roman"/>
                <w:b/>
                <w:bCs/>
              </w:rPr>
            </w:pPr>
            <w:r>
              <w:rPr>
                <w:rFonts w:ascii="Times New Roman" w:eastAsia="Times New Roman" w:hAnsi="Times New Roman" w:cs="Times New Roman"/>
                <w:b/>
                <w:bCs/>
              </w:rPr>
              <w:t>Username</w:t>
            </w:r>
          </w:p>
        </w:tc>
        <w:tc>
          <w:tcPr>
            <w:tcW w:w="1870" w:type="dxa"/>
          </w:tcPr>
          <w:p w14:paraId="566CB80A" w14:textId="77777777" w:rsidR="00C335EA" w:rsidRDefault="00C335EA">
            <w:pPr>
              <w:pStyle w:val="NoSpacing"/>
              <w:rPr>
                <w:rFonts w:ascii="Times New Roman" w:eastAsia="Times New Roman" w:hAnsi="Times New Roman" w:cs="Times New Roman"/>
                <w:b/>
                <w:bCs/>
              </w:rPr>
            </w:pPr>
            <w:r>
              <w:rPr>
                <w:rFonts w:ascii="Times New Roman" w:eastAsia="Times New Roman" w:hAnsi="Times New Roman" w:cs="Times New Roman"/>
                <w:b/>
                <w:bCs/>
              </w:rPr>
              <w:t>BranchID</w:t>
            </w:r>
          </w:p>
        </w:tc>
        <w:tc>
          <w:tcPr>
            <w:tcW w:w="1870" w:type="dxa"/>
          </w:tcPr>
          <w:p w14:paraId="23DD4195" w14:textId="77777777" w:rsidR="00C335EA" w:rsidRDefault="00C335EA">
            <w:pPr>
              <w:pStyle w:val="NoSpacing"/>
              <w:rPr>
                <w:rFonts w:ascii="Times New Roman" w:eastAsia="Times New Roman" w:hAnsi="Times New Roman" w:cs="Times New Roman"/>
                <w:b/>
                <w:bCs/>
              </w:rPr>
            </w:pPr>
            <w:r>
              <w:rPr>
                <w:rFonts w:ascii="Times New Roman" w:eastAsia="Times New Roman" w:hAnsi="Times New Roman" w:cs="Times New Roman"/>
                <w:b/>
                <w:bCs/>
              </w:rPr>
              <w:t>Barcode</w:t>
            </w:r>
          </w:p>
        </w:tc>
        <w:tc>
          <w:tcPr>
            <w:tcW w:w="1137" w:type="dxa"/>
          </w:tcPr>
          <w:p w14:paraId="7A29C4D2" w14:textId="77777777" w:rsidR="00C335EA" w:rsidRDefault="00C335EA">
            <w:pPr>
              <w:pStyle w:val="NoSpacing"/>
              <w:rPr>
                <w:rFonts w:ascii="Times New Roman" w:eastAsia="Times New Roman" w:hAnsi="Times New Roman" w:cs="Times New Roman"/>
                <w:b/>
                <w:bCs/>
              </w:rPr>
            </w:pPr>
            <w:r>
              <w:rPr>
                <w:rFonts w:ascii="Times New Roman" w:eastAsia="Times New Roman" w:hAnsi="Times New Roman" w:cs="Times New Roman"/>
                <w:b/>
                <w:bCs/>
              </w:rPr>
              <w:t>Quantity</w:t>
            </w:r>
          </w:p>
        </w:tc>
        <w:tc>
          <w:tcPr>
            <w:tcW w:w="2603" w:type="dxa"/>
          </w:tcPr>
          <w:p w14:paraId="2F70A85F" w14:textId="77777777" w:rsidR="00C335EA" w:rsidRDefault="00C335EA">
            <w:pPr>
              <w:pStyle w:val="NoSpacing"/>
              <w:rPr>
                <w:rFonts w:ascii="Times New Roman" w:eastAsia="Times New Roman" w:hAnsi="Times New Roman" w:cs="Times New Roman"/>
                <w:b/>
                <w:bCs/>
              </w:rPr>
            </w:pPr>
            <w:r>
              <w:rPr>
                <w:rFonts w:ascii="Times New Roman" w:eastAsia="Times New Roman" w:hAnsi="Times New Roman" w:cs="Times New Roman"/>
                <w:b/>
                <w:bCs/>
              </w:rPr>
              <w:t>DateTime</w:t>
            </w:r>
          </w:p>
        </w:tc>
      </w:tr>
      <w:tr w:rsidR="00C335EA" w:rsidRPr="00F27E26" w14:paraId="500B0EF8" w14:textId="77777777">
        <w:tc>
          <w:tcPr>
            <w:tcW w:w="1870" w:type="dxa"/>
          </w:tcPr>
          <w:p w14:paraId="3B8641D1"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en01</w:t>
            </w:r>
          </w:p>
        </w:tc>
        <w:tc>
          <w:tcPr>
            <w:tcW w:w="1870" w:type="dxa"/>
          </w:tcPr>
          <w:p w14:paraId="2897CEE9"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LB01</w:t>
            </w:r>
          </w:p>
        </w:tc>
        <w:tc>
          <w:tcPr>
            <w:tcW w:w="1870" w:type="dxa"/>
          </w:tcPr>
          <w:p w14:paraId="62E98E45"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10001</w:t>
            </w:r>
          </w:p>
        </w:tc>
        <w:tc>
          <w:tcPr>
            <w:tcW w:w="1137" w:type="dxa"/>
          </w:tcPr>
          <w:p w14:paraId="3503CDCD"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2</w:t>
            </w:r>
          </w:p>
        </w:tc>
        <w:tc>
          <w:tcPr>
            <w:tcW w:w="2603" w:type="dxa"/>
          </w:tcPr>
          <w:p w14:paraId="6DFAF80D"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2024-10-01 11:12:23</w:t>
            </w:r>
          </w:p>
        </w:tc>
      </w:tr>
      <w:tr w:rsidR="00C335EA" w:rsidRPr="00F27E26" w14:paraId="3DAF74A3" w14:textId="77777777">
        <w:tc>
          <w:tcPr>
            <w:tcW w:w="1870" w:type="dxa"/>
          </w:tcPr>
          <w:p w14:paraId="534A30DC"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gh21</w:t>
            </w:r>
          </w:p>
        </w:tc>
        <w:tc>
          <w:tcPr>
            <w:tcW w:w="1870" w:type="dxa"/>
          </w:tcPr>
          <w:p w14:paraId="60414FEC"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LB02</w:t>
            </w:r>
          </w:p>
        </w:tc>
        <w:tc>
          <w:tcPr>
            <w:tcW w:w="1870" w:type="dxa"/>
          </w:tcPr>
          <w:p w14:paraId="44A3EF12"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20198</w:t>
            </w:r>
          </w:p>
        </w:tc>
        <w:tc>
          <w:tcPr>
            <w:tcW w:w="1137" w:type="dxa"/>
          </w:tcPr>
          <w:p w14:paraId="60175350"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79E412BA"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2024-09-10 13:31:02</w:t>
            </w:r>
          </w:p>
        </w:tc>
      </w:tr>
      <w:tr w:rsidR="00C335EA" w:rsidRPr="00F27E26" w14:paraId="2A84130E" w14:textId="77777777">
        <w:tc>
          <w:tcPr>
            <w:tcW w:w="1870" w:type="dxa"/>
          </w:tcPr>
          <w:p w14:paraId="0F1A6FDA"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jf10</w:t>
            </w:r>
          </w:p>
        </w:tc>
        <w:tc>
          <w:tcPr>
            <w:tcW w:w="1870" w:type="dxa"/>
          </w:tcPr>
          <w:p w14:paraId="0441C17C"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LB02</w:t>
            </w:r>
          </w:p>
        </w:tc>
        <w:tc>
          <w:tcPr>
            <w:tcW w:w="1870" w:type="dxa"/>
          </w:tcPr>
          <w:p w14:paraId="69A869DE"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20290</w:t>
            </w:r>
          </w:p>
        </w:tc>
        <w:tc>
          <w:tcPr>
            <w:tcW w:w="1137" w:type="dxa"/>
          </w:tcPr>
          <w:p w14:paraId="7CF24FD9"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76EE2EBD"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2024-06-30 17:05:15</w:t>
            </w:r>
          </w:p>
        </w:tc>
      </w:tr>
      <w:tr w:rsidR="00C335EA" w:rsidRPr="00F27E26" w14:paraId="7C28CDBD" w14:textId="77777777">
        <w:tc>
          <w:tcPr>
            <w:tcW w:w="1870" w:type="dxa"/>
          </w:tcPr>
          <w:p w14:paraId="27DBC672"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fm02</w:t>
            </w:r>
          </w:p>
        </w:tc>
        <w:tc>
          <w:tcPr>
            <w:tcW w:w="1870" w:type="dxa"/>
          </w:tcPr>
          <w:p w14:paraId="3558CC65"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LB01</w:t>
            </w:r>
          </w:p>
        </w:tc>
        <w:tc>
          <w:tcPr>
            <w:tcW w:w="1870" w:type="dxa"/>
          </w:tcPr>
          <w:p w14:paraId="2AA61563"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30278</w:t>
            </w:r>
          </w:p>
        </w:tc>
        <w:tc>
          <w:tcPr>
            <w:tcW w:w="1137" w:type="dxa"/>
          </w:tcPr>
          <w:p w14:paraId="408F3083"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2</w:t>
            </w:r>
          </w:p>
        </w:tc>
        <w:tc>
          <w:tcPr>
            <w:tcW w:w="2603" w:type="dxa"/>
          </w:tcPr>
          <w:p w14:paraId="5044D83F"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2024-04-01 20:45:09</w:t>
            </w:r>
          </w:p>
        </w:tc>
      </w:tr>
      <w:tr w:rsidR="00C335EA" w:rsidRPr="00F27E26" w14:paraId="00325A7D" w14:textId="77777777">
        <w:tc>
          <w:tcPr>
            <w:tcW w:w="1870" w:type="dxa"/>
          </w:tcPr>
          <w:p w14:paraId="4469B83B"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jb01</w:t>
            </w:r>
          </w:p>
        </w:tc>
        <w:tc>
          <w:tcPr>
            <w:tcW w:w="1870" w:type="dxa"/>
          </w:tcPr>
          <w:p w14:paraId="26CD90EB"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LB09</w:t>
            </w:r>
          </w:p>
        </w:tc>
        <w:tc>
          <w:tcPr>
            <w:tcW w:w="1870" w:type="dxa"/>
          </w:tcPr>
          <w:p w14:paraId="373D46E9"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30240</w:t>
            </w:r>
          </w:p>
        </w:tc>
        <w:tc>
          <w:tcPr>
            <w:tcW w:w="1137" w:type="dxa"/>
          </w:tcPr>
          <w:p w14:paraId="44D633AF"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68898EA6"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2024-07-31 18:10:10</w:t>
            </w:r>
          </w:p>
        </w:tc>
      </w:tr>
      <w:tr w:rsidR="00C335EA" w:rsidRPr="00F27E26" w14:paraId="037FA81C" w14:textId="77777777">
        <w:tc>
          <w:tcPr>
            <w:tcW w:w="1870" w:type="dxa"/>
          </w:tcPr>
          <w:p w14:paraId="26C61B45"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nn12</w:t>
            </w:r>
          </w:p>
        </w:tc>
        <w:tc>
          <w:tcPr>
            <w:tcW w:w="1870" w:type="dxa"/>
          </w:tcPr>
          <w:p w14:paraId="1910DFD7"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LB07</w:t>
            </w:r>
          </w:p>
        </w:tc>
        <w:tc>
          <w:tcPr>
            <w:tcW w:w="1870" w:type="dxa"/>
          </w:tcPr>
          <w:p w14:paraId="3767FEB1"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30560</w:t>
            </w:r>
          </w:p>
        </w:tc>
        <w:tc>
          <w:tcPr>
            <w:tcW w:w="1137" w:type="dxa"/>
          </w:tcPr>
          <w:p w14:paraId="2BA29FFF"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18E0CF5B"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2024-05-23 10:40:34</w:t>
            </w:r>
          </w:p>
        </w:tc>
      </w:tr>
      <w:tr w:rsidR="00C335EA" w:rsidRPr="00F27E26" w14:paraId="6C4605A4" w14:textId="77777777">
        <w:tc>
          <w:tcPr>
            <w:tcW w:w="1870" w:type="dxa"/>
          </w:tcPr>
          <w:p w14:paraId="5360E9AD"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rh17</w:t>
            </w:r>
          </w:p>
        </w:tc>
        <w:tc>
          <w:tcPr>
            <w:tcW w:w="1870" w:type="dxa"/>
          </w:tcPr>
          <w:p w14:paraId="47F171D5"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LB05</w:t>
            </w:r>
          </w:p>
        </w:tc>
        <w:tc>
          <w:tcPr>
            <w:tcW w:w="1870" w:type="dxa"/>
          </w:tcPr>
          <w:p w14:paraId="14A8C602"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40134</w:t>
            </w:r>
          </w:p>
        </w:tc>
        <w:tc>
          <w:tcPr>
            <w:tcW w:w="1137" w:type="dxa"/>
          </w:tcPr>
          <w:p w14:paraId="29C0F519"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6A8786AA"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2024-08-17 11:11:09</w:t>
            </w:r>
          </w:p>
        </w:tc>
      </w:tr>
      <w:tr w:rsidR="00C335EA" w:rsidRPr="00F27E26" w14:paraId="335FDC76" w14:textId="77777777">
        <w:tc>
          <w:tcPr>
            <w:tcW w:w="1870" w:type="dxa"/>
          </w:tcPr>
          <w:p w14:paraId="55535545"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rh18</w:t>
            </w:r>
          </w:p>
        </w:tc>
        <w:tc>
          <w:tcPr>
            <w:tcW w:w="1870" w:type="dxa"/>
          </w:tcPr>
          <w:p w14:paraId="78FB1918"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LB08</w:t>
            </w:r>
          </w:p>
        </w:tc>
        <w:tc>
          <w:tcPr>
            <w:tcW w:w="1870" w:type="dxa"/>
          </w:tcPr>
          <w:p w14:paraId="53FEB689"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40250</w:t>
            </w:r>
          </w:p>
        </w:tc>
        <w:tc>
          <w:tcPr>
            <w:tcW w:w="1137" w:type="dxa"/>
          </w:tcPr>
          <w:p w14:paraId="6DAD99AE"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2</w:t>
            </w:r>
          </w:p>
        </w:tc>
        <w:tc>
          <w:tcPr>
            <w:tcW w:w="2603" w:type="dxa"/>
          </w:tcPr>
          <w:p w14:paraId="37EDA857"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2024-04-14 12:30:23</w:t>
            </w:r>
          </w:p>
        </w:tc>
      </w:tr>
      <w:tr w:rsidR="00C335EA" w:rsidRPr="00F27E26" w14:paraId="24CDD7B1" w14:textId="77777777">
        <w:tc>
          <w:tcPr>
            <w:tcW w:w="1870" w:type="dxa"/>
          </w:tcPr>
          <w:p w14:paraId="7F995FF3"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es02</w:t>
            </w:r>
          </w:p>
        </w:tc>
        <w:tc>
          <w:tcPr>
            <w:tcW w:w="1870" w:type="dxa"/>
          </w:tcPr>
          <w:p w14:paraId="3A02D940"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LB09</w:t>
            </w:r>
          </w:p>
        </w:tc>
        <w:tc>
          <w:tcPr>
            <w:tcW w:w="1870" w:type="dxa"/>
          </w:tcPr>
          <w:p w14:paraId="1A553C5A"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40255</w:t>
            </w:r>
          </w:p>
        </w:tc>
        <w:tc>
          <w:tcPr>
            <w:tcW w:w="1137" w:type="dxa"/>
          </w:tcPr>
          <w:p w14:paraId="52F902D7"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3</w:t>
            </w:r>
          </w:p>
        </w:tc>
        <w:tc>
          <w:tcPr>
            <w:tcW w:w="2603" w:type="dxa"/>
          </w:tcPr>
          <w:p w14:paraId="35EECA26"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2024-05-31 17:32:06</w:t>
            </w:r>
          </w:p>
        </w:tc>
      </w:tr>
      <w:tr w:rsidR="00C335EA" w:rsidRPr="00F27E26" w14:paraId="28FE602E" w14:textId="77777777">
        <w:tc>
          <w:tcPr>
            <w:tcW w:w="1870" w:type="dxa"/>
          </w:tcPr>
          <w:p w14:paraId="07D86A82" w14:textId="77777777" w:rsidR="00C335EA" w:rsidRPr="004A7359" w:rsidRDefault="00C335EA" w:rsidP="00C335EA">
            <w:pPr>
              <w:pStyle w:val="NoSpacing"/>
              <w:rPr>
                <w:rFonts w:ascii="Times New Roman" w:eastAsia="Times New Roman" w:hAnsi="Times New Roman" w:cs="Times New Roman"/>
                <w:b/>
                <w:bCs/>
              </w:rPr>
            </w:pPr>
            <w:r w:rsidRPr="004A7359">
              <w:rPr>
                <w:rFonts w:ascii="Times New Roman" w:eastAsia="Times New Roman" w:hAnsi="Times New Roman" w:cs="Times New Roman"/>
              </w:rPr>
              <w:t>nm01</w:t>
            </w:r>
          </w:p>
        </w:tc>
        <w:tc>
          <w:tcPr>
            <w:tcW w:w="1870" w:type="dxa"/>
          </w:tcPr>
          <w:p w14:paraId="147AC277"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LB10</w:t>
            </w:r>
          </w:p>
        </w:tc>
        <w:tc>
          <w:tcPr>
            <w:tcW w:w="1870" w:type="dxa"/>
          </w:tcPr>
          <w:p w14:paraId="4482FC6A" w14:textId="77777777" w:rsidR="00C335EA" w:rsidRPr="00C335EA" w:rsidRDefault="00C335EA" w:rsidP="00C335EA">
            <w:pPr>
              <w:pStyle w:val="NoSpacing"/>
              <w:rPr>
                <w:rFonts w:ascii="Times New Roman" w:eastAsia="Times New Roman" w:hAnsi="Times New Roman" w:cs="Times New Roman"/>
                <w:b/>
                <w:bCs/>
              </w:rPr>
            </w:pPr>
            <w:r w:rsidRPr="00C335EA">
              <w:rPr>
                <w:rFonts w:ascii="Times New Roman" w:eastAsia="Times New Roman" w:hAnsi="Times New Roman" w:cs="Times New Roman"/>
              </w:rPr>
              <w:t>40300</w:t>
            </w:r>
          </w:p>
        </w:tc>
        <w:tc>
          <w:tcPr>
            <w:tcW w:w="1137" w:type="dxa"/>
          </w:tcPr>
          <w:p w14:paraId="701A3649" w14:textId="77777777" w:rsidR="00C335EA" w:rsidRPr="00140693" w:rsidRDefault="00C335EA" w:rsidP="00C335EA">
            <w:pPr>
              <w:pStyle w:val="NoSpacing"/>
              <w:rPr>
                <w:rFonts w:ascii="Times New Roman" w:eastAsia="Times New Roman" w:hAnsi="Times New Roman" w:cs="Times New Roman"/>
              </w:rPr>
            </w:pPr>
            <w:r w:rsidRPr="00140693">
              <w:rPr>
                <w:rFonts w:ascii="Times New Roman" w:eastAsia="Times New Roman" w:hAnsi="Times New Roman" w:cs="Times New Roman"/>
              </w:rPr>
              <w:t>1</w:t>
            </w:r>
          </w:p>
        </w:tc>
        <w:tc>
          <w:tcPr>
            <w:tcW w:w="2603" w:type="dxa"/>
          </w:tcPr>
          <w:p w14:paraId="38A18F2C" w14:textId="77777777" w:rsidR="00C335EA" w:rsidRPr="00F27E26" w:rsidRDefault="00C335EA" w:rsidP="00C335EA">
            <w:pPr>
              <w:pStyle w:val="NoSpacing"/>
              <w:rPr>
                <w:rFonts w:ascii="Times New Roman" w:eastAsia="Times New Roman" w:hAnsi="Times New Roman" w:cs="Times New Roman"/>
              </w:rPr>
            </w:pPr>
            <w:r w:rsidRPr="00F27E26">
              <w:rPr>
                <w:rFonts w:ascii="Times New Roman" w:eastAsia="Times New Roman" w:hAnsi="Times New Roman" w:cs="Times New Roman"/>
              </w:rPr>
              <w:t>2024-08-06 11:57:05</w:t>
            </w:r>
          </w:p>
        </w:tc>
      </w:tr>
    </w:tbl>
    <w:p w14:paraId="41BC8C58" w14:textId="77777777" w:rsidR="00C335EA" w:rsidRDefault="00C335EA" w:rsidP="23765456">
      <w:pPr>
        <w:pStyle w:val="NoSpacing"/>
        <w:rPr>
          <w:rFonts w:ascii="Times New Roman" w:eastAsia="Times New Roman" w:hAnsi="Times New Roman" w:cs="Times New Roman"/>
          <w:b/>
          <w:bCs/>
        </w:rPr>
      </w:pPr>
    </w:p>
    <w:p w14:paraId="7960D851" w14:textId="77777777" w:rsidR="00C335EA" w:rsidRDefault="00C335EA" w:rsidP="23765456">
      <w:pPr>
        <w:pStyle w:val="NoSpacing"/>
        <w:rPr>
          <w:rFonts w:ascii="Times New Roman" w:eastAsia="Times New Roman" w:hAnsi="Times New Roman" w:cs="Times New Roman"/>
          <w:b/>
          <w:bCs/>
        </w:rPr>
      </w:pPr>
    </w:p>
    <w:p w14:paraId="13579F27" w14:textId="77777777" w:rsidR="007628CE" w:rsidRDefault="007628CE" w:rsidP="23765456">
      <w:pPr>
        <w:pStyle w:val="NoSpacing"/>
        <w:rPr>
          <w:rFonts w:ascii="Times New Roman" w:eastAsia="Times New Roman" w:hAnsi="Times New Roman" w:cs="Times New Roman"/>
          <w:b/>
          <w:bCs/>
        </w:rPr>
      </w:pPr>
    </w:p>
    <w:p w14:paraId="23815B3C" w14:textId="77777777" w:rsidR="00537BBA" w:rsidRDefault="007628CE" w:rsidP="00693BBA">
      <w:pPr>
        <w:pStyle w:val="NoSpacing"/>
        <w:rPr>
          <w:rFonts w:ascii="Times New Roman" w:eastAsia="Times New Roman" w:hAnsi="Times New Roman" w:cs="Times New Roman"/>
          <w:b/>
          <w:bCs/>
        </w:rPr>
      </w:pPr>
      <w:r>
        <w:rPr>
          <w:rFonts w:ascii="Times New Roman" w:eastAsia="Times New Roman" w:hAnsi="Times New Roman" w:cs="Times New Roman"/>
          <w:b/>
          <w:bCs/>
        </w:rPr>
        <w:t>Borrows</w:t>
      </w:r>
    </w:p>
    <w:tbl>
      <w:tblPr>
        <w:tblStyle w:val="TableGrid"/>
        <w:tblW w:w="0" w:type="auto"/>
        <w:tblLook w:val="04A0" w:firstRow="1" w:lastRow="0" w:firstColumn="1" w:lastColumn="0" w:noHBand="0" w:noVBand="1"/>
      </w:tblPr>
      <w:tblGrid>
        <w:gridCol w:w="1656"/>
        <w:gridCol w:w="1587"/>
        <w:gridCol w:w="1642"/>
        <w:gridCol w:w="1605"/>
        <w:gridCol w:w="1564"/>
        <w:gridCol w:w="1296"/>
      </w:tblGrid>
      <w:tr w:rsidR="0051500C" w14:paraId="50B0E04F" w14:textId="2DD790AE" w:rsidTr="0051500C">
        <w:tc>
          <w:tcPr>
            <w:tcW w:w="1656" w:type="dxa"/>
          </w:tcPr>
          <w:p w14:paraId="3495CBE3" w14:textId="77777777" w:rsidR="0051500C" w:rsidRDefault="0051500C"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Username</w:t>
            </w:r>
          </w:p>
        </w:tc>
        <w:tc>
          <w:tcPr>
            <w:tcW w:w="1587" w:type="dxa"/>
          </w:tcPr>
          <w:p w14:paraId="71BB9B0E" w14:textId="77777777" w:rsidR="0051500C" w:rsidRDefault="0051500C"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BookID</w:t>
            </w:r>
          </w:p>
        </w:tc>
        <w:tc>
          <w:tcPr>
            <w:tcW w:w="1642" w:type="dxa"/>
          </w:tcPr>
          <w:p w14:paraId="45384EE3" w14:textId="77777777" w:rsidR="0051500C" w:rsidRDefault="0051500C"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Date_Out</w:t>
            </w:r>
          </w:p>
        </w:tc>
        <w:tc>
          <w:tcPr>
            <w:tcW w:w="1605" w:type="dxa"/>
          </w:tcPr>
          <w:p w14:paraId="1C373C66" w14:textId="77777777" w:rsidR="0051500C" w:rsidRDefault="0051500C"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DueDate</w:t>
            </w:r>
          </w:p>
        </w:tc>
        <w:tc>
          <w:tcPr>
            <w:tcW w:w="1564" w:type="dxa"/>
          </w:tcPr>
          <w:p w14:paraId="0E14D80B" w14:textId="77777777" w:rsidR="0051500C" w:rsidRDefault="0051500C"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Penalty</w:t>
            </w:r>
          </w:p>
        </w:tc>
        <w:tc>
          <w:tcPr>
            <w:tcW w:w="1296" w:type="dxa"/>
          </w:tcPr>
          <w:p w14:paraId="41D6315D" w14:textId="129538B3" w:rsidR="0051500C" w:rsidRDefault="0051500C"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Status</w:t>
            </w:r>
          </w:p>
        </w:tc>
      </w:tr>
      <w:tr w:rsidR="0051500C" w14:paraId="29364B84" w14:textId="6A44B538" w:rsidTr="0051500C">
        <w:tc>
          <w:tcPr>
            <w:tcW w:w="1656" w:type="dxa"/>
          </w:tcPr>
          <w:p w14:paraId="2C9A0706"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en01</w:t>
            </w:r>
          </w:p>
        </w:tc>
        <w:tc>
          <w:tcPr>
            <w:tcW w:w="1587" w:type="dxa"/>
          </w:tcPr>
          <w:p w14:paraId="2C0C403B"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2431#01</w:t>
            </w:r>
          </w:p>
        </w:tc>
        <w:tc>
          <w:tcPr>
            <w:tcW w:w="1642" w:type="dxa"/>
          </w:tcPr>
          <w:p w14:paraId="6D08E31C"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2024-05-05</w:t>
            </w:r>
          </w:p>
        </w:tc>
        <w:tc>
          <w:tcPr>
            <w:tcW w:w="1605" w:type="dxa"/>
          </w:tcPr>
          <w:p w14:paraId="08FD948C"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2024-05-15</w:t>
            </w:r>
          </w:p>
        </w:tc>
        <w:tc>
          <w:tcPr>
            <w:tcW w:w="1564" w:type="dxa"/>
          </w:tcPr>
          <w:p w14:paraId="03387D94"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10.00</w:t>
            </w:r>
          </w:p>
        </w:tc>
        <w:tc>
          <w:tcPr>
            <w:tcW w:w="1296" w:type="dxa"/>
          </w:tcPr>
          <w:p w14:paraId="68E923BF" w14:textId="2D0AB1C2" w:rsidR="0051500C" w:rsidRPr="00693BBA" w:rsidRDefault="0051500C" w:rsidP="0051500C">
            <w:pPr>
              <w:pStyle w:val="NoSpacing"/>
              <w:rPr>
                <w:rFonts w:ascii="Times New Roman" w:eastAsia="Times New Roman" w:hAnsi="Times New Roman" w:cs="Times New Roman"/>
              </w:rPr>
            </w:pPr>
            <w:r>
              <w:rPr>
                <w:rFonts w:ascii="Times New Roman" w:eastAsia="Times New Roman" w:hAnsi="Times New Roman" w:cs="Times New Roman"/>
              </w:rPr>
              <w:t>Returned</w:t>
            </w:r>
          </w:p>
        </w:tc>
      </w:tr>
      <w:tr w:rsidR="0051500C" w14:paraId="67EBB135" w14:textId="3B4CD278" w:rsidTr="0051500C">
        <w:tc>
          <w:tcPr>
            <w:tcW w:w="1656" w:type="dxa"/>
          </w:tcPr>
          <w:p w14:paraId="22FBDC00"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gh21</w:t>
            </w:r>
          </w:p>
        </w:tc>
        <w:tc>
          <w:tcPr>
            <w:tcW w:w="1587" w:type="dxa"/>
          </w:tcPr>
          <w:p w14:paraId="3333BCB3"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3421#12</w:t>
            </w:r>
          </w:p>
        </w:tc>
        <w:tc>
          <w:tcPr>
            <w:tcW w:w="1642" w:type="dxa"/>
          </w:tcPr>
          <w:p w14:paraId="62DAEA8E"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2024-07-25</w:t>
            </w:r>
          </w:p>
        </w:tc>
        <w:tc>
          <w:tcPr>
            <w:tcW w:w="1605" w:type="dxa"/>
          </w:tcPr>
          <w:p w14:paraId="03652707"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2024-08-05</w:t>
            </w:r>
          </w:p>
        </w:tc>
        <w:tc>
          <w:tcPr>
            <w:tcW w:w="1564" w:type="dxa"/>
          </w:tcPr>
          <w:p w14:paraId="5A96D810"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10.00</w:t>
            </w:r>
          </w:p>
        </w:tc>
        <w:tc>
          <w:tcPr>
            <w:tcW w:w="1296" w:type="dxa"/>
          </w:tcPr>
          <w:p w14:paraId="0D331924" w14:textId="7E2F2698" w:rsidR="0051500C" w:rsidRPr="00693BBA" w:rsidRDefault="0051500C" w:rsidP="00D9321A">
            <w:pPr>
              <w:pStyle w:val="NoSpacing"/>
              <w:rPr>
                <w:rFonts w:ascii="Times New Roman" w:eastAsia="Times New Roman" w:hAnsi="Times New Roman" w:cs="Times New Roman"/>
              </w:rPr>
            </w:pPr>
            <w:r>
              <w:rPr>
                <w:rFonts w:ascii="Times New Roman" w:eastAsia="Times New Roman" w:hAnsi="Times New Roman" w:cs="Times New Roman"/>
              </w:rPr>
              <w:t>Returned</w:t>
            </w:r>
          </w:p>
        </w:tc>
      </w:tr>
      <w:tr w:rsidR="0051500C" w14:paraId="7BDA1A44" w14:textId="102E3FD0" w:rsidTr="0051500C">
        <w:tc>
          <w:tcPr>
            <w:tcW w:w="1656" w:type="dxa"/>
          </w:tcPr>
          <w:p w14:paraId="57FA1E76"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jf10</w:t>
            </w:r>
          </w:p>
        </w:tc>
        <w:tc>
          <w:tcPr>
            <w:tcW w:w="1587" w:type="dxa"/>
          </w:tcPr>
          <w:p w14:paraId="316F7766"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4562#12</w:t>
            </w:r>
          </w:p>
        </w:tc>
        <w:tc>
          <w:tcPr>
            <w:tcW w:w="1642" w:type="dxa"/>
          </w:tcPr>
          <w:p w14:paraId="1C44586D"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2024-01-03</w:t>
            </w:r>
          </w:p>
        </w:tc>
        <w:tc>
          <w:tcPr>
            <w:tcW w:w="1605" w:type="dxa"/>
          </w:tcPr>
          <w:p w14:paraId="0501154F"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2024-01-13</w:t>
            </w:r>
          </w:p>
        </w:tc>
        <w:tc>
          <w:tcPr>
            <w:tcW w:w="1564" w:type="dxa"/>
          </w:tcPr>
          <w:p w14:paraId="159B24A9"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15.00</w:t>
            </w:r>
          </w:p>
        </w:tc>
        <w:tc>
          <w:tcPr>
            <w:tcW w:w="1296" w:type="dxa"/>
          </w:tcPr>
          <w:p w14:paraId="5952D631" w14:textId="4766F5A0" w:rsidR="0051500C" w:rsidRPr="00693BBA" w:rsidRDefault="0051500C" w:rsidP="00D9321A">
            <w:pPr>
              <w:pStyle w:val="NoSpacing"/>
              <w:rPr>
                <w:rFonts w:ascii="Times New Roman" w:eastAsia="Times New Roman" w:hAnsi="Times New Roman" w:cs="Times New Roman"/>
              </w:rPr>
            </w:pPr>
            <w:r>
              <w:rPr>
                <w:rFonts w:ascii="Times New Roman" w:eastAsia="Times New Roman" w:hAnsi="Times New Roman" w:cs="Times New Roman"/>
              </w:rPr>
              <w:t>Returned</w:t>
            </w:r>
          </w:p>
        </w:tc>
      </w:tr>
      <w:tr w:rsidR="0051500C" w14:paraId="5BB7D5BA" w14:textId="19D11C58" w:rsidTr="0051500C">
        <w:tc>
          <w:tcPr>
            <w:tcW w:w="1656" w:type="dxa"/>
          </w:tcPr>
          <w:p w14:paraId="792EAFB7"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fm02</w:t>
            </w:r>
          </w:p>
        </w:tc>
        <w:tc>
          <w:tcPr>
            <w:tcW w:w="1587" w:type="dxa"/>
          </w:tcPr>
          <w:p w14:paraId="0F17F9FE"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4989#23</w:t>
            </w:r>
          </w:p>
        </w:tc>
        <w:tc>
          <w:tcPr>
            <w:tcW w:w="1642" w:type="dxa"/>
          </w:tcPr>
          <w:p w14:paraId="25DE3827"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2024-06-15</w:t>
            </w:r>
          </w:p>
        </w:tc>
        <w:tc>
          <w:tcPr>
            <w:tcW w:w="1605" w:type="dxa"/>
          </w:tcPr>
          <w:p w14:paraId="591CF075"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2024-06-25</w:t>
            </w:r>
          </w:p>
        </w:tc>
        <w:tc>
          <w:tcPr>
            <w:tcW w:w="1564" w:type="dxa"/>
          </w:tcPr>
          <w:p w14:paraId="46418C80"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12.00</w:t>
            </w:r>
          </w:p>
        </w:tc>
        <w:tc>
          <w:tcPr>
            <w:tcW w:w="1296" w:type="dxa"/>
          </w:tcPr>
          <w:p w14:paraId="06390D20" w14:textId="56C49011" w:rsidR="0051500C" w:rsidRPr="00693BBA" w:rsidRDefault="008E170A" w:rsidP="00D9321A">
            <w:pPr>
              <w:pStyle w:val="NoSpacing"/>
              <w:rPr>
                <w:rFonts w:ascii="Times New Roman" w:eastAsia="Times New Roman" w:hAnsi="Times New Roman" w:cs="Times New Roman"/>
              </w:rPr>
            </w:pPr>
            <w:r>
              <w:rPr>
                <w:rFonts w:ascii="Times New Roman" w:eastAsia="Times New Roman" w:hAnsi="Times New Roman" w:cs="Times New Roman"/>
              </w:rPr>
              <w:t>Returned</w:t>
            </w:r>
          </w:p>
        </w:tc>
      </w:tr>
      <w:tr w:rsidR="0051500C" w14:paraId="3EB3A69F" w14:textId="3613E28B" w:rsidTr="0051500C">
        <w:tc>
          <w:tcPr>
            <w:tcW w:w="1656" w:type="dxa"/>
          </w:tcPr>
          <w:p w14:paraId="368F287F"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jb01</w:t>
            </w:r>
          </w:p>
        </w:tc>
        <w:tc>
          <w:tcPr>
            <w:tcW w:w="1587" w:type="dxa"/>
          </w:tcPr>
          <w:p w14:paraId="2D116781"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5232#03</w:t>
            </w:r>
          </w:p>
        </w:tc>
        <w:tc>
          <w:tcPr>
            <w:tcW w:w="1642" w:type="dxa"/>
          </w:tcPr>
          <w:p w14:paraId="0FBC91C3"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2024-09-23</w:t>
            </w:r>
          </w:p>
        </w:tc>
        <w:tc>
          <w:tcPr>
            <w:tcW w:w="1605" w:type="dxa"/>
          </w:tcPr>
          <w:p w14:paraId="5030ADC5"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2024-10-03</w:t>
            </w:r>
          </w:p>
        </w:tc>
        <w:tc>
          <w:tcPr>
            <w:tcW w:w="1564" w:type="dxa"/>
          </w:tcPr>
          <w:p w14:paraId="768746CA"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11.00</w:t>
            </w:r>
          </w:p>
        </w:tc>
        <w:tc>
          <w:tcPr>
            <w:tcW w:w="1296" w:type="dxa"/>
          </w:tcPr>
          <w:p w14:paraId="33E6B455" w14:textId="4130C90B" w:rsidR="0051500C" w:rsidRPr="00693BBA" w:rsidRDefault="008E170A" w:rsidP="00D9321A">
            <w:pPr>
              <w:pStyle w:val="NoSpacing"/>
              <w:rPr>
                <w:rFonts w:ascii="Times New Roman" w:eastAsia="Times New Roman" w:hAnsi="Times New Roman" w:cs="Times New Roman"/>
              </w:rPr>
            </w:pPr>
            <w:r>
              <w:rPr>
                <w:rFonts w:ascii="Times New Roman" w:eastAsia="Times New Roman" w:hAnsi="Times New Roman" w:cs="Times New Roman"/>
              </w:rPr>
              <w:t>Returned</w:t>
            </w:r>
          </w:p>
        </w:tc>
      </w:tr>
      <w:tr w:rsidR="0051500C" w14:paraId="05FE1D11" w14:textId="5C7CAF24" w:rsidTr="0051500C">
        <w:tc>
          <w:tcPr>
            <w:tcW w:w="1656" w:type="dxa"/>
          </w:tcPr>
          <w:p w14:paraId="0D0C09B1"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nn12</w:t>
            </w:r>
          </w:p>
        </w:tc>
        <w:tc>
          <w:tcPr>
            <w:tcW w:w="1587" w:type="dxa"/>
          </w:tcPr>
          <w:p w14:paraId="21DC7C4E"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5900#02</w:t>
            </w:r>
          </w:p>
        </w:tc>
        <w:tc>
          <w:tcPr>
            <w:tcW w:w="1642" w:type="dxa"/>
          </w:tcPr>
          <w:p w14:paraId="22998E3C"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2024-03-20</w:t>
            </w:r>
          </w:p>
        </w:tc>
        <w:tc>
          <w:tcPr>
            <w:tcW w:w="1605" w:type="dxa"/>
          </w:tcPr>
          <w:p w14:paraId="77F25BBA"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2024-03-31</w:t>
            </w:r>
          </w:p>
        </w:tc>
        <w:tc>
          <w:tcPr>
            <w:tcW w:w="1564" w:type="dxa"/>
          </w:tcPr>
          <w:p w14:paraId="27B5D6CC"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10.00</w:t>
            </w:r>
          </w:p>
        </w:tc>
        <w:tc>
          <w:tcPr>
            <w:tcW w:w="1296" w:type="dxa"/>
          </w:tcPr>
          <w:p w14:paraId="3657D763" w14:textId="6120F03C" w:rsidR="0051500C" w:rsidRPr="00693BBA" w:rsidRDefault="008E170A" w:rsidP="00D9321A">
            <w:pPr>
              <w:pStyle w:val="NoSpacing"/>
              <w:rPr>
                <w:rFonts w:ascii="Times New Roman" w:eastAsia="Times New Roman" w:hAnsi="Times New Roman" w:cs="Times New Roman"/>
              </w:rPr>
            </w:pPr>
            <w:r>
              <w:rPr>
                <w:rFonts w:ascii="Times New Roman" w:eastAsia="Times New Roman" w:hAnsi="Times New Roman" w:cs="Times New Roman"/>
              </w:rPr>
              <w:t>Returned</w:t>
            </w:r>
          </w:p>
        </w:tc>
      </w:tr>
      <w:tr w:rsidR="0051500C" w14:paraId="20426490" w14:textId="7B57CBFD" w:rsidTr="0051500C">
        <w:tc>
          <w:tcPr>
            <w:tcW w:w="1656" w:type="dxa"/>
          </w:tcPr>
          <w:p w14:paraId="00ADB733"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rh17</w:t>
            </w:r>
          </w:p>
        </w:tc>
        <w:tc>
          <w:tcPr>
            <w:tcW w:w="1587" w:type="dxa"/>
          </w:tcPr>
          <w:p w14:paraId="2359BE7A"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6113#20</w:t>
            </w:r>
          </w:p>
        </w:tc>
        <w:tc>
          <w:tcPr>
            <w:tcW w:w="1642" w:type="dxa"/>
          </w:tcPr>
          <w:p w14:paraId="44ED0279"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2024-05-22</w:t>
            </w:r>
          </w:p>
        </w:tc>
        <w:tc>
          <w:tcPr>
            <w:tcW w:w="1605" w:type="dxa"/>
          </w:tcPr>
          <w:p w14:paraId="5384AB1E"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2024-06-02</w:t>
            </w:r>
          </w:p>
        </w:tc>
        <w:tc>
          <w:tcPr>
            <w:tcW w:w="1564" w:type="dxa"/>
          </w:tcPr>
          <w:p w14:paraId="23A58740"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13.00</w:t>
            </w:r>
          </w:p>
        </w:tc>
        <w:tc>
          <w:tcPr>
            <w:tcW w:w="1296" w:type="dxa"/>
          </w:tcPr>
          <w:p w14:paraId="7239A690" w14:textId="71F880F0" w:rsidR="0051500C" w:rsidRPr="00693BBA" w:rsidRDefault="008E170A" w:rsidP="00D9321A">
            <w:pPr>
              <w:pStyle w:val="NoSpacing"/>
              <w:rPr>
                <w:rFonts w:ascii="Times New Roman" w:eastAsia="Times New Roman" w:hAnsi="Times New Roman" w:cs="Times New Roman"/>
              </w:rPr>
            </w:pPr>
            <w:r>
              <w:rPr>
                <w:rFonts w:ascii="Times New Roman" w:eastAsia="Times New Roman" w:hAnsi="Times New Roman" w:cs="Times New Roman"/>
              </w:rPr>
              <w:t>Returned</w:t>
            </w:r>
          </w:p>
        </w:tc>
      </w:tr>
      <w:tr w:rsidR="0051500C" w14:paraId="2BA325FE" w14:textId="5A79D408" w:rsidTr="0051500C">
        <w:tc>
          <w:tcPr>
            <w:tcW w:w="1656" w:type="dxa"/>
          </w:tcPr>
          <w:p w14:paraId="2E18B8A3"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rh18</w:t>
            </w:r>
          </w:p>
        </w:tc>
        <w:tc>
          <w:tcPr>
            <w:tcW w:w="1587" w:type="dxa"/>
          </w:tcPr>
          <w:p w14:paraId="05701445"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6772#12</w:t>
            </w:r>
          </w:p>
        </w:tc>
        <w:tc>
          <w:tcPr>
            <w:tcW w:w="1642" w:type="dxa"/>
          </w:tcPr>
          <w:p w14:paraId="37C64062"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2024-04-12</w:t>
            </w:r>
          </w:p>
        </w:tc>
        <w:tc>
          <w:tcPr>
            <w:tcW w:w="1605" w:type="dxa"/>
          </w:tcPr>
          <w:p w14:paraId="4BA0B49C"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2024-04-22</w:t>
            </w:r>
          </w:p>
        </w:tc>
        <w:tc>
          <w:tcPr>
            <w:tcW w:w="1564" w:type="dxa"/>
          </w:tcPr>
          <w:p w14:paraId="6F3DA9AC"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13.00</w:t>
            </w:r>
          </w:p>
        </w:tc>
        <w:tc>
          <w:tcPr>
            <w:tcW w:w="1296" w:type="dxa"/>
          </w:tcPr>
          <w:p w14:paraId="0EC829ED" w14:textId="51F21386" w:rsidR="0051500C" w:rsidRPr="00693BBA" w:rsidRDefault="008E170A" w:rsidP="00D9321A">
            <w:pPr>
              <w:pStyle w:val="NoSpacing"/>
              <w:rPr>
                <w:rFonts w:ascii="Times New Roman" w:eastAsia="Times New Roman" w:hAnsi="Times New Roman" w:cs="Times New Roman"/>
              </w:rPr>
            </w:pPr>
            <w:r>
              <w:rPr>
                <w:rFonts w:ascii="Times New Roman" w:eastAsia="Times New Roman" w:hAnsi="Times New Roman" w:cs="Times New Roman"/>
              </w:rPr>
              <w:t>Returned</w:t>
            </w:r>
          </w:p>
        </w:tc>
      </w:tr>
      <w:tr w:rsidR="0051500C" w14:paraId="32EE839A" w14:textId="02C10B77" w:rsidTr="0051500C">
        <w:tc>
          <w:tcPr>
            <w:tcW w:w="1656" w:type="dxa"/>
          </w:tcPr>
          <w:p w14:paraId="2CF55A84"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es02</w:t>
            </w:r>
          </w:p>
        </w:tc>
        <w:tc>
          <w:tcPr>
            <w:tcW w:w="1587" w:type="dxa"/>
          </w:tcPr>
          <w:p w14:paraId="5B9E3A3E"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7880#01</w:t>
            </w:r>
          </w:p>
        </w:tc>
        <w:tc>
          <w:tcPr>
            <w:tcW w:w="1642" w:type="dxa"/>
          </w:tcPr>
          <w:p w14:paraId="602D3084"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2024-09-01</w:t>
            </w:r>
          </w:p>
        </w:tc>
        <w:tc>
          <w:tcPr>
            <w:tcW w:w="1605" w:type="dxa"/>
          </w:tcPr>
          <w:p w14:paraId="40AB298B"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2024-09-11</w:t>
            </w:r>
          </w:p>
        </w:tc>
        <w:tc>
          <w:tcPr>
            <w:tcW w:w="1564" w:type="dxa"/>
          </w:tcPr>
          <w:p w14:paraId="0165A16D"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12.00</w:t>
            </w:r>
          </w:p>
        </w:tc>
        <w:tc>
          <w:tcPr>
            <w:tcW w:w="1296" w:type="dxa"/>
          </w:tcPr>
          <w:p w14:paraId="42E17F9D" w14:textId="5F9A1430" w:rsidR="0051500C" w:rsidRPr="00693BBA" w:rsidRDefault="008E170A" w:rsidP="00D9321A">
            <w:pPr>
              <w:pStyle w:val="NoSpacing"/>
              <w:rPr>
                <w:rFonts w:ascii="Times New Roman" w:eastAsia="Times New Roman" w:hAnsi="Times New Roman" w:cs="Times New Roman"/>
              </w:rPr>
            </w:pPr>
            <w:r>
              <w:rPr>
                <w:rFonts w:ascii="Times New Roman" w:eastAsia="Times New Roman" w:hAnsi="Times New Roman" w:cs="Times New Roman"/>
              </w:rPr>
              <w:t>Returned</w:t>
            </w:r>
          </w:p>
        </w:tc>
      </w:tr>
      <w:tr w:rsidR="0051500C" w14:paraId="1821EA95" w14:textId="4C09EC88" w:rsidTr="0051500C">
        <w:tc>
          <w:tcPr>
            <w:tcW w:w="1656" w:type="dxa"/>
          </w:tcPr>
          <w:p w14:paraId="033B7CD9" w14:textId="77777777" w:rsidR="0051500C" w:rsidRDefault="0051500C" w:rsidP="00D9321A">
            <w:pPr>
              <w:pStyle w:val="NoSpacing"/>
              <w:rPr>
                <w:rFonts w:ascii="Times New Roman" w:eastAsia="Times New Roman" w:hAnsi="Times New Roman" w:cs="Times New Roman"/>
                <w:b/>
                <w:bCs/>
              </w:rPr>
            </w:pPr>
            <w:r w:rsidRPr="004A7359">
              <w:rPr>
                <w:rFonts w:ascii="Times New Roman" w:eastAsia="Times New Roman" w:hAnsi="Times New Roman" w:cs="Times New Roman"/>
              </w:rPr>
              <w:t>nm01</w:t>
            </w:r>
          </w:p>
        </w:tc>
        <w:tc>
          <w:tcPr>
            <w:tcW w:w="1587" w:type="dxa"/>
          </w:tcPr>
          <w:p w14:paraId="1C313DE7" w14:textId="77777777" w:rsidR="0051500C" w:rsidRDefault="0051500C" w:rsidP="00D9321A">
            <w:pPr>
              <w:pStyle w:val="NoSpacing"/>
              <w:rPr>
                <w:rFonts w:ascii="Times New Roman" w:eastAsia="Times New Roman" w:hAnsi="Times New Roman" w:cs="Times New Roman"/>
                <w:b/>
                <w:bCs/>
              </w:rPr>
            </w:pPr>
            <w:r w:rsidRPr="00BD027A">
              <w:rPr>
                <w:rFonts w:ascii="Times New Roman" w:eastAsia="Times New Roman" w:hAnsi="Times New Roman" w:cs="Times New Roman"/>
              </w:rPr>
              <w:t>7994#10</w:t>
            </w:r>
          </w:p>
        </w:tc>
        <w:tc>
          <w:tcPr>
            <w:tcW w:w="1642" w:type="dxa"/>
          </w:tcPr>
          <w:p w14:paraId="2820976F"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2024-02-04</w:t>
            </w:r>
          </w:p>
        </w:tc>
        <w:tc>
          <w:tcPr>
            <w:tcW w:w="1605" w:type="dxa"/>
          </w:tcPr>
          <w:p w14:paraId="055E3B42"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2024-02-14</w:t>
            </w:r>
          </w:p>
        </w:tc>
        <w:tc>
          <w:tcPr>
            <w:tcW w:w="1564" w:type="dxa"/>
          </w:tcPr>
          <w:p w14:paraId="0B13F81B" w14:textId="77777777" w:rsidR="0051500C" w:rsidRPr="00693BBA" w:rsidRDefault="0051500C" w:rsidP="00D9321A">
            <w:pPr>
              <w:pStyle w:val="NoSpacing"/>
              <w:rPr>
                <w:rFonts w:ascii="Times New Roman" w:eastAsia="Times New Roman" w:hAnsi="Times New Roman" w:cs="Times New Roman"/>
              </w:rPr>
            </w:pPr>
            <w:r w:rsidRPr="00693BBA">
              <w:rPr>
                <w:rFonts w:ascii="Times New Roman" w:eastAsia="Times New Roman" w:hAnsi="Times New Roman" w:cs="Times New Roman"/>
              </w:rPr>
              <w:t>10.00</w:t>
            </w:r>
          </w:p>
        </w:tc>
        <w:tc>
          <w:tcPr>
            <w:tcW w:w="1296" w:type="dxa"/>
          </w:tcPr>
          <w:p w14:paraId="33C40D0D" w14:textId="29D4639F" w:rsidR="0051500C" w:rsidRPr="00693BBA" w:rsidRDefault="008E170A" w:rsidP="00D9321A">
            <w:pPr>
              <w:pStyle w:val="NoSpacing"/>
              <w:rPr>
                <w:rFonts w:ascii="Times New Roman" w:eastAsia="Times New Roman" w:hAnsi="Times New Roman" w:cs="Times New Roman"/>
              </w:rPr>
            </w:pPr>
            <w:r>
              <w:rPr>
                <w:rFonts w:ascii="Times New Roman" w:eastAsia="Times New Roman" w:hAnsi="Times New Roman" w:cs="Times New Roman"/>
              </w:rPr>
              <w:t>Returned</w:t>
            </w:r>
          </w:p>
        </w:tc>
      </w:tr>
    </w:tbl>
    <w:p w14:paraId="68310BE3" w14:textId="77777777" w:rsidR="00537BBA" w:rsidRDefault="00537BBA" w:rsidP="23765456">
      <w:pPr>
        <w:pStyle w:val="NoSpacing"/>
        <w:rPr>
          <w:rFonts w:ascii="Times New Roman" w:eastAsia="Times New Roman" w:hAnsi="Times New Roman" w:cs="Times New Roman"/>
          <w:b/>
          <w:bCs/>
        </w:rPr>
      </w:pPr>
    </w:p>
    <w:p w14:paraId="3CA1FD09" w14:textId="77777777" w:rsidR="00711D7A" w:rsidRDefault="00711D7A" w:rsidP="23765456">
      <w:pPr>
        <w:pStyle w:val="NoSpacing"/>
        <w:rPr>
          <w:rFonts w:ascii="Times New Roman" w:eastAsia="Times New Roman" w:hAnsi="Times New Roman" w:cs="Times New Roman"/>
          <w:b/>
          <w:bCs/>
        </w:rPr>
      </w:pPr>
    </w:p>
    <w:p w14:paraId="2D752447" w14:textId="77777777" w:rsidR="007628CE" w:rsidRDefault="007628CE" w:rsidP="23765456">
      <w:pPr>
        <w:pStyle w:val="NoSpacing"/>
        <w:rPr>
          <w:rFonts w:ascii="Times New Roman" w:eastAsia="Times New Roman" w:hAnsi="Times New Roman" w:cs="Times New Roman"/>
          <w:b/>
          <w:bCs/>
        </w:rPr>
      </w:pPr>
    </w:p>
    <w:p w14:paraId="01FD81C0" w14:textId="77777777" w:rsidR="007628CE" w:rsidRDefault="007628CE"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Sale_to_Rent</w:t>
      </w:r>
    </w:p>
    <w:tbl>
      <w:tblPr>
        <w:tblStyle w:val="TableGrid"/>
        <w:tblW w:w="0" w:type="auto"/>
        <w:tblLook w:val="04A0" w:firstRow="1" w:lastRow="0" w:firstColumn="1" w:lastColumn="0" w:noHBand="0" w:noVBand="1"/>
      </w:tblPr>
      <w:tblGrid>
        <w:gridCol w:w="2337"/>
        <w:gridCol w:w="2337"/>
        <w:gridCol w:w="2338"/>
        <w:gridCol w:w="2338"/>
      </w:tblGrid>
      <w:tr w:rsidR="00144768" w14:paraId="53EC5440" w14:textId="77777777" w:rsidTr="00144768">
        <w:tc>
          <w:tcPr>
            <w:tcW w:w="2337" w:type="dxa"/>
          </w:tcPr>
          <w:p w14:paraId="756760F0" w14:textId="77777777" w:rsidR="00144768" w:rsidRDefault="0014476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BookID</w:t>
            </w:r>
          </w:p>
        </w:tc>
        <w:tc>
          <w:tcPr>
            <w:tcW w:w="2337" w:type="dxa"/>
          </w:tcPr>
          <w:p w14:paraId="19FECE41" w14:textId="77777777" w:rsidR="00144768" w:rsidRDefault="0014476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ISBN</w:t>
            </w:r>
          </w:p>
        </w:tc>
        <w:tc>
          <w:tcPr>
            <w:tcW w:w="2338" w:type="dxa"/>
          </w:tcPr>
          <w:p w14:paraId="5F3B4FC7" w14:textId="77777777" w:rsidR="00144768" w:rsidRDefault="00144768"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Date_Moved</w:t>
            </w:r>
          </w:p>
        </w:tc>
        <w:tc>
          <w:tcPr>
            <w:tcW w:w="2338" w:type="dxa"/>
          </w:tcPr>
          <w:p w14:paraId="01708008" w14:textId="77777777" w:rsidR="00144768" w:rsidRDefault="00FE5207" w:rsidP="23765456">
            <w:pPr>
              <w:pStyle w:val="NoSpacing"/>
              <w:rPr>
                <w:rFonts w:ascii="Times New Roman" w:eastAsia="Times New Roman" w:hAnsi="Times New Roman" w:cs="Times New Roman"/>
                <w:b/>
                <w:bCs/>
              </w:rPr>
            </w:pPr>
            <w:r>
              <w:rPr>
                <w:rFonts w:ascii="Times New Roman" w:eastAsia="Times New Roman" w:hAnsi="Times New Roman" w:cs="Times New Roman"/>
                <w:b/>
                <w:bCs/>
              </w:rPr>
              <w:t>Discount</w:t>
            </w:r>
          </w:p>
        </w:tc>
      </w:tr>
      <w:tr w:rsidR="00FE5207" w14:paraId="2AF36566" w14:textId="77777777" w:rsidTr="00144768">
        <w:tc>
          <w:tcPr>
            <w:tcW w:w="2337" w:type="dxa"/>
          </w:tcPr>
          <w:p w14:paraId="2C68EE93" w14:textId="77777777" w:rsidR="00FE5207" w:rsidRPr="00FE5207" w:rsidRDefault="00FE5207" w:rsidP="00FE5207">
            <w:pPr>
              <w:pStyle w:val="NoSpacing"/>
              <w:rPr>
                <w:rFonts w:ascii="Times New Roman" w:eastAsia="Times New Roman" w:hAnsi="Times New Roman" w:cs="Times New Roman"/>
                <w:b/>
                <w:bCs/>
              </w:rPr>
            </w:pPr>
            <w:r w:rsidRPr="00FE5207">
              <w:rPr>
                <w:rFonts w:ascii="Times New Roman" w:eastAsia="Times New Roman" w:hAnsi="Times New Roman" w:cs="Times New Roman"/>
              </w:rPr>
              <w:t>2431#01</w:t>
            </w:r>
          </w:p>
        </w:tc>
        <w:tc>
          <w:tcPr>
            <w:tcW w:w="2337" w:type="dxa"/>
          </w:tcPr>
          <w:p w14:paraId="50953BBE" w14:textId="77777777" w:rsidR="00FE5207" w:rsidRPr="00FE5207" w:rsidRDefault="00FE5207" w:rsidP="00FE5207">
            <w:pPr>
              <w:pStyle w:val="NoSpacing"/>
              <w:rPr>
                <w:rFonts w:ascii="Times New Roman" w:eastAsia="Times New Roman" w:hAnsi="Times New Roman" w:cs="Times New Roman"/>
                <w:b/>
                <w:bCs/>
              </w:rPr>
            </w:pPr>
            <w:r w:rsidRPr="00FE5207">
              <w:rPr>
                <w:rFonts w:ascii="Times New Roman" w:eastAsia="Times New Roman" w:hAnsi="Times New Roman" w:cs="Times New Roman"/>
              </w:rPr>
              <w:t>2431</w:t>
            </w:r>
          </w:p>
        </w:tc>
        <w:tc>
          <w:tcPr>
            <w:tcW w:w="2338" w:type="dxa"/>
          </w:tcPr>
          <w:p w14:paraId="0821C6A9" w14:textId="77777777" w:rsidR="00FE5207" w:rsidRPr="001608DF" w:rsidRDefault="00FE5207" w:rsidP="00FE5207">
            <w:pPr>
              <w:pStyle w:val="NoSpacing"/>
              <w:rPr>
                <w:rFonts w:ascii="Times New Roman" w:eastAsia="Times New Roman" w:hAnsi="Times New Roman" w:cs="Times New Roman"/>
              </w:rPr>
            </w:pPr>
            <w:r w:rsidRPr="001608DF">
              <w:rPr>
                <w:rFonts w:ascii="Times New Roman" w:eastAsia="Times New Roman" w:hAnsi="Times New Roman" w:cs="Times New Roman"/>
              </w:rPr>
              <w:t>2024-10-10</w:t>
            </w:r>
          </w:p>
        </w:tc>
        <w:tc>
          <w:tcPr>
            <w:tcW w:w="2338" w:type="dxa"/>
          </w:tcPr>
          <w:p w14:paraId="12CF04AF" w14:textId="77777777" w:rsidR="00FE5207" w:rsidRPr="001608DF" w:rsidRDefault="00AA12A5" w:rsidP="00FE5207">
            <w:pPr>
              <w:pStyle w:val="NoSpacing"/>
              <w:rPr>
                <w:rFonts w:ascii="Times New Roman" w:eastAsia="Times New Roman" w:hAnsi="Times New Roman" w:cs="Times New Roman"/>
              </w:rPr>
            </w:pPr>
            <w:r>
              <w:rPr>
                <w:rFonts w:ascii="Times New Roman" w:eastAsia="Times New Roman" w:hAnsi="Times New Roman" w:cs="Times New Roman"/>
              </w:rPr>
              <w:t>35%</w:t>
            </w:r>
          </w:p>
        </w:tc>
      </w:tr>
      <w:tr w:rsidR="00484151" w14:paraId="06F3829E" w14:textId="77777777" w:rsidTr="00144768">
        <w:tc>
          <w:tcPr>
            <w:tcW w:w="2337" w:type="dxa"/>
          </w:tcPr>
          <w:p w14:paraId="5685B9E4"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3421#12</w:t>
            </w:r>
          </w:p>
        </w:tc>
        <w:tc>
          <w:tcPr>
            <w:tcW w:w="2337" w:type="dxa"/>
          </w:tcPr>
          <w:p w14:paraId="633956BD"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3421</w:t>
            </w:r>
          </w:p>
        </w:tc>
        <w:tc>
          <w:tcPr>
            <w:tcW w:w="2338" w:type="dxa"/>
          </w:tcPr>
          <w:p w14:paraId="29C1749E" w14:textId="77777777" w:rsidR="00484151" w:rsidRPr="001608DF" w:rsidRDefault="00484151" w:rsidP="00484151">
            <w:pPr>
              <w:pStyle w:val="NoSpacing"/>
              <w:rPr>
                <w:rFonts w:ascii="Times New Roman" w:eastAsia="Times New Roman" w:hAnsi="Times New Roman" w:cs="Times New Roman"/>
              </w:rPr>
            </w:pPr>
            <w:r w:rsidRPr="001608DF">
              <w:rPr>
                <w:rFonts w:ascii="Times New Roman" w:eastAsia="Times New Roman" w:hAnsi="Times New Roman" w:cs="Times New Roman"/>
              </w:rPr>
              <w:t>2024-10-11</w:t>
            </w:r>
          </w:p>
        </w:tc>
        <w:tc>
          <w:tcPr>
            <w:tcW w:w="2338" w:type="dxa"/>
          </w:tcPr>
          <w:p w14:paraId="7DA390B6" w14:textId="77777777" w:rsidR="00484151" w:rsidRPr="001608DF" w:rsidRDefault="00484151" w:rsidP="00484151">
            <w:pPr>
              <w:pStyle w:val="NoSpacing"/>
              <w:rPr>
                <w:rFonts w:ascii="Times New Roman" w:eastAsia="Times New Roman" w:hAnsi="Times New Roman" w:cs="Times New Roman"/>
              </w:rPr>
            </w:pPr>
            <w:r w:rsidRPr="00800F4C">
              <w:rPr>
                <w:rFonts w:ascii="Times New Roman" w:eastAsia="Times New Roman" w:hAnsi="Times New Roman" w:cs="Times New Roman"/>
              </w:rPr>
              <w:t>35%</w:t>
            </w:r>
          </w:p>
        </w:tc>
      </w:tr>
      <w:tr w:rsidR="00484151" w14:paraId="4BEF9A86" w14:textId="77777777" w:rsidTr="00144768">
        <w:tc>
          <w:tcPr>
            <w:tcW w:w="2337" w:type="dxa"/>
          </w:tcPr>
          <w:p w14:paraId="46E69B79"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4562#12</w:t>
            </w:r>
          </w:p>
        </w:tc>
        <w:tc>
          <w:tcPr>
            <w:tcW w:w="2337" w:type="dxa"/>
          </w:tcPr>
          <w:p w14:paraId="17E75404"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4562</w:t>
            </w:r>
          </w:p>
        </w:tc>
        <w:tc>
          <w:tcPr>
            <w:tcW w:w="2338" w:type="dxa"/>
          </w:tcPr>
          <w:p w14:paraId="208ED5E0" w14:textId="77777777" w:rsidR="00484151" w:rsidRPr="001608DF" w:rsidRDefault="00484151" w:rsidP="00484151">
            <w:pPr>
              <w:pStyle w:val="NoSpacing"/>
              <w:rPr>
                <w:rFonts w:ascii="Times New Roman" w:eastAsia="Times New Roman" w:hAnsi="Times New Roman" w:cs="Times New Roman"/>
              </w:rPr>
            </w:pPr>
            <w:r w:rsidRPr="001608DF">
              <w:rPr>
                <w:rFonts w:ascii="Times New Roman" w:eastAsia="Times New Roman" w:hAnsi="Times New Roman" w:cs="Times New Roman"/>
              </w:rPr>
              <w:t>2024-10-12</w:t>
            </w:r>
          </w:p>
        </w:tc>
        <w:tc>
          <w:tcPr>
            <w:tcW w:w="2338" w:type="dxa"/>
          </w:tcPr>
          <w:p w14:paraId="22AFC399" w14:textId="77777777" w:rsidR="00484151" w:rsidRPr="001608DF" w:rsidRDefault="00484151" w:rsidP="00484151">
            <w:pPr>
              <w:pStyle w:val="NoSpacing"/>
              <w:rPr>
                <w:rFonts w:ascii="Times New Roman" w:eastAsia="Times New Roman" w:hAnsi="Times New Roman" w:cs="Times New Roman"/>
              </w:rPr>
            </w:pPr>
            <w:r w:rsidRPr="00800F4C">
              <w:rPr>
                <w:rFonts w:ascii="Times New Roman" w:eastAsia="Times New Roman" w:hAnsi="Times New Roman" w:cs="Times New Roman"/>
              </w:rPr>
              <w:t>35%</w:t>
            </w:r>
          </w:p>
        </w:tc>
      </w:tr>
      <w:tr w:rsidR="00484151" w14:paraId="072B57EF" w14:textId="77777777" w:rsidTr="00144768">
        <w:tc>
          <w:tcPr>
            <w:tcW w:w="2337" w:type="dxa"/>
          </w:tcPr>
          <w:p w14:paraId="4207EDA2"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4989#23</w:t>
            </w:r>
          </w:p>
        </w:tc>
        <w:tc>
          <w:tcPr>
            <w:tcW w:w="2337" w:type="dxa"/>
          </w:tcPr>
          <w:p w14:paraId="4534295B"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4989</w:t>
            </w:r>
          </w:p>
        </w:tc>
        <w:tc>
          <w:tcPr>
            <w:tcW w:w="2338" w:type="dxa"/>
          </w:tcPr>
          <w:p w14:paraId="7D23692A" w14:textId="77777777" w:rsidR="00484151" w:rsidRPr="001608DF" w:rsidRDefault="00484151" w:rsidP="00484151">
            <w:pPr>
              <w:pStyle w:val="NoSpacing"/>
              <w:rPr>
                <w:rFonts w:ascii="Times New Roman" w:eastAsia="Times New Roman" w:hAnsi="Times New Roman" w:cs="Times New Roman"/>
              </w:rPr>
            </w:pPr>
            <w:r w:rsidRPr="001608DF">
              <w:rPr>
                <w:rFonts w:ascii="Times New Roman" w:eastAsia="Times New Roman" w:hAnsi="Times New Roman" w:cs="Times New Roman"/>
              </w:rPr>
              <w:t>2024-09-30</w:t>
            </w:r>
          </w:p>
        </w:tc>
        <w:tc>
          <w:tcPr>
            <w:tcW w:w="2338" w:type="dxa"/>
          </w:tcPr>
          <w:p w14:paraId="528659AE" w14:textId="77777777" w:rsidR="00484151" w:rsidRPr="001608DF" w:rsidRDefault="00484151" w:rsidP="00484151">
            <w:pPr>
              <w:pStyle w:val="NoSpacing"/>
              <w:rPr>
                <w:rFonts w:ascii="Times New Roman" w:eastAsia="Times New Roman" w:hAnsi="Times New Roman" w:cs="Times New Roman"/>
              </w:rPr>
            </w:pPr>
            <w:r w:rsidRPr="00800F4C">
              <w:rPr>
                <w:rFonts w:ascii="Times New Roman" w:eastAsia="Times New Roman" w:hAnsi="Times New Roman" w:cs="Times New Roman"/>
              </w:rPr>
              <w:t>35%</w:t>
            </w:r>
          </w:p>
        </w:tc>
      </w:tr>
      <w:tr w:rsidR="00484151" w14:paraId="0B63F7B9" w14:textId="77777777" w:rsidTr="00144768">
        <w:tc>
          <w:tcPr>
            <w:tcW w:w="2337" w:type="dxa"/>
          </w:tcPr>
          <w:p w14:paraId="24D918A2"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5232#03</w:t>
            </w:r>
          </w:p>
        </w:tc>
        <w:tc>
          <w:tcPr>
            <w:tcW w:w="2337" w:type="dxa"/>
          </w:tcPr>
          <w:p w14:paraId="3792CA28"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5232</w:t>
            </w:r>
          </w:p>
        </w:tc>
        <w:tc>
          <w:tcPr>
            <w:tcW w:w="2338" w:type="dxa"/>
          </w:tcPr>
          <w:p w14:paraId="15622911" w14:textId="77777777" w:rsidR="00484151" w:rsidRPr="001608DF" w:rsidRDefault="00484151" w:rsidP="00484151">
            <w:pPr>
              <w:pStyle w:val="NoSpacing"/>
              <w:rPr>
                <w:rFonts w:ascii="Times New Roman" w:eastAsia="Times New Roman" w:hAnsi="Times New Roman" w:cs="Times New Roman"/>
              </w:rPr>
            </w:pPr>
            <w:r w:rsidRPr="001608DF">
              <w:rPr>
                <w:rFonts w:ascii="Times New Roman" w:eastAsia="Times New Roman" w:hAnsi="Times New Roman" w:cs="Times New Roman"/>
              </w:rPr>
              <w:t>2024-09-29</w:t>
            </w:r>
          </w:p>
        </w:tc>
        <w:tc>
          <w:tcPr>
            <w:tcW w:w="2338" w:type="dxa"/>
          </w:tcPr>
          <w:p w14:paraId="71CE1E0E" w14:textId="77777777" w:rsidR="00484151" w:rsidRPr="001608DF" w:rsidRDefault="00484151" w:rsidP="00484151">
            <w:pPr>
              <w:pStyle w:val="NoSpacing"/>
              <w:rPr>
                <w:rFonts w:ascii="Times New Roman" w:eastAsia="Times New Roman" w:hAnsi="Times New Roman" w:cs="Times New Roman"/>
              </w:rPr>
            </w:pPr>
            <w:r w:rsidRPr="00800F4C">
              <w:rPr>
                <w:rFonts w:ascii="Times New Roman" w:eastAsia="Times New Roman" w:hAnsi="Times New Roman" w:cs="Times New Roman"/>
              </w:rPr>
              <w:t>35%</w:t>
            </w:r>
          </w:p>
        </w:tc>
      </w:tr>
      <w:tr w:rsidR="00484151" w14:paraId="239F04B4" w14:textId="77777777" w:rsidTr="00144768">
        <w:tc>
          <w:tcPr>
            <w:tcW w:w="2337" w:type="dxa"/>
          </w:tcPr>
          <w:p w14:paraId="152338C5"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5900#02</w:t>
            </w:r>
          </w:p>
        </w:tc>
        <w:tc>
          <w:tcPr>
            <w:tcW w:w="2337" w:type="dxa"/>
          </w:tcPr>
          <w:p w14:paraId="034598C4"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5900</w:t>
            </w:r>
          </w:p>
        </w:tc>
        <w:tc>
          <w:tcPr>
            <w:tcW w:w="2338" w:type="dxa"/>
          </w:tcPr>
          <w:p w14:paraId="2002375A" w14:textId="77777777" w:rsidR="00484151" w:rsidRPr="001608DF" w:rsidRDefault="00484151" w:rsidP="00484151">
            <w:pPr>
              <w:pStyle w:val="NoSpacing"/>
              <w:rPr>
                <w:rFonts w:ascii="Times New Roman" w:eastAsia="Times New Roman" w:hAnsi="Times New Roman" w:cs="Times New Roman"/>
              </w:rPr>
            </w:pPr>
            <w:r w:rsidRPr="001608DF">
              <w:rPr>
                <w:rFonts w:ascii="Times New Roman" w:eastAsia="Times New Roman" w:hAnsi="Times New Roman" w:cs="Times New Roman"/>
              </w:rPr>
              <w:t>2024-10-17</w:t>
            </w:r>
          </w:p>
        </w:tc>
        <w:tc>
          <w:tcPr>
            <w:tcW w:w="2338" w:type="dxa"/>
          </w:tcPr>
          <w:p w14:paraId="10122841" w14:textId="77777777" w:rsidR="00484151" w:rsidRPr="001608DF" w:rsidRDefault="00484151" w:rsidP="00484151">
            <w:pPr>
              <w:pStyle w:val="NoSpacing"/>
              <w:rPr>
                <w:rFonts w:ascii="Times New Roman" w:eastAsia="Times New Roman" w:hAnsi="Times New Roman" w:cs="Times New Roman"/>
              </w:rPr>
            </w:pPr>
            <w:r w:rsidRPr="00800F4C">
              <w:rPr>
                <w:rFonts w:ascii="Times New Roman" w:eastAsia="Times New Roman" w:hAnsi="Times New Roman" w:cs="Times New Roman"/>
              </w:rPr>
              <w:t>35%</w:t>
            </w:r>
          </w:p>
        </w:tc>
      </w:tr>
      <w:tr w:rsidR="00484151" w14:paraId="1101F5CD" w14:textId="77777777" w:rsidTr="00144768">
        <w:tc>
          <w:tcPr>
            <w:tcW w:w="2337" w:type="dxa"/>
          </w:tcPr>
          <w:p w14:paraId="268444FC"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6113#20</w:t>
            </w:r>
          </w:p>
        </w:tc>
        <w:tc>
          <w:tcPr>
            <w:tcW w:w="2337" w:type="dxa"/>
          </w:tcPr>
          <w:p w14:paraId="3B5737FC"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6113</w:t>
            </w:r>
          </w:p>
        </w:tc>
        <w:tc>
          <w:tcPr>
            <w:tcW w:w="2338" w:type="dxa"/>
          </w:tcPr>
          <w:p w14:paraId="1C0BA07B" w14:textId="77777777" w:rsidR="00484151" w:rsidRPr="001608DF" w:rsidRDefault="00484151" w:rsidP="00484151">
            <w:pPr>
              <w:pStyle w:val="NoSpacing"/>
              <w:rPr>
                <w:rFonts w:ascii="Times New Roman" w:eastAsia="Times New Roman" w:hAnsi="Times New Roman" w:cs="Times New Roman"/>
              </w:rPr>
            </w:pPr>
            <w:r w:rsidRPr="001608DF">
              <w:rPr>
                <w:rFonts w:ascii="Times New Roman" w:eastAsia="Times New Roman" w:hAnsi="Times New Roman" w:cs="Times New Roman"/>
              </w:rPr>
              <w:t>2024-09-27</w:t>
            </w:r>
          </w:p>
        </w:tc>
        <w:tc>
          <w:tcPr>
            <w:tcW w:w="2338" w:type="dxa"/>
          </w:tcPr>
          <w:p w14:paraId="051851AC" w14:textId="77777777" w:rsidR="00484151" w:rsidRPr="001608DF" w:rsidRDefault="00484151" w:rsidP="00484151">
            <w:pPr>
              <w:pStyle w:val="NoSpacing"/>
              <w:rPr>
                <w:rFonts w:ascii="Times New Roman" w:eastAsia="Times New Roman" w:hAnsi="Times New Roman" w:cs="Times New Roman"/>
              </w:rPr>
            </w:pPr>
            <w:r w:rsidRPr="00800F4C">
              <w:rPr>
                <w:rFonts w:ascii="Times New Roman" w:eastAsia="Times New Roman" w:hAnsi="Times New Roman" w:cs="Times New Roman"/>
              </w:rPr>
              <w:t>35%</w:t>
            </w:r>
          </w:p>
        </w:tc>
      </w:tr>
      <w:tr w:rsidR="00484151" w14:paraId="72074539" w14:textId="77777777" w:rsidTr="00144768">
        <w:tc>
          <w:tcPr>
            <w:tcW w:w="2337" w:type="dxa"/>
          </w:tcPr>
          <w:p w14:paraId="133F6370"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6772#12</w:t>
            </w:r>
          </w:p>
        </w:tc>
        <w:tc>
          <w:tcPr>
            <w:tcW w:w="2337" w:type="dxa"/>
          </w:tcPr>
          <w:p w14:paraId="01D66861"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6772</w:t>
            </w:r>
          </w:p>
        </w:tc>
        <w:tc>
          <w:tcPr>
            <w:tcW w:w="2338" w:type="dxa"/>
          </w:tcPr>
          <w:p w14:paraId="196EF68E" w14:textId="77777777" w:rsidR="00484151" w:rsidRPr="001608DF" w:rsidRDefault="00484151" w:rsidP="00484151">
            <w:pPr>
              <w:pStyle w:val="NoSpacing"/>
              <w:rPr>
                <w:rFonts w:ascii="Times New Roman" w:eastAsia="Times New Roman" w:hAnsi="Times New Roman" w:cs="Times New Roman"/>
              </w:rPr>
            </w:pPr>
            <w:r w:rsidRPr="001608DF">
              <w:rPr>
                <w:rFonts w:ascii="Times New Roman" w:eastAsia="Times New Roman" w:hAnsi="Times New Roman" w:cs="Times New Roman"/>
              </w:rPr>
              <w:t>2024-08-31</w:t>
            </w:r>
          </w:p>
        </w:tc>
        <w:tc>
          <w:tcPr>
            <w:tcW w:w="2338" w:type="dxa"/>
          </w:tcPr>
          <w:p w14:paraId="50F56A99" w14:textId="77777777" w:rsidR="00484151" w:rsidRPr="001608DF" w:rsidRDefault="00484151" w:rsidP="00484151">
            <w:pPr>
              <w:pStyle w:val="NoSpacing"/>
              <w:rPr>
                <w:rFonts w:ascii="Times New Roman" w:eastAsia="Times New Roman" w:hAnsi="Times New Roman" w:cs="Times New Roman"/>
              </w:rPr>
            </w:pPr>
            <w:r w:rsidRPr="00800F4C">
              <w:rPr>
                <w:rFonts w:ascii="Times New Roman" w:eastAsia="Times New Roman" w:hAnsi="Times New Roman" w:cs="Times New Roman"/>
              </w:rPr>
              <w:t>35%</w:t>
            </w:r>
          </w:p>
        </w:tc>
      </w:tr>
      <w:tr w:rsidR="00484151" w14:paraId="4BA852A3" w14:textId="77777777" w:rsidTr="00144768">
        <w:tc>
          <w:tcPr>
            <w:tcW w:w="2337" w:type="dxa"/>
          </w:tcPr>
          <w:p w14:paraId="1BF78D27"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7880#01</w:t>
            </w:r>
          </w:p>
        </w:tc>
        <w:tc>
          <w:tcPr>
            <w:tcW w:w="2337" w:type="dxa"/>
          </w:tcPr>
          <w:p w14:paraId="02EEC4F3"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7880</w:t>
            </w:r>
          </w:p>
        </w:tc>
        <w:tc>
          <w:tcPr>
            <w:tcW w:w="2338" w:type="dxa"/>
          </w:tcPr>
          <w:p w14:paraId="1D063F19" w14:textId="77777777" w:rsidR="00484151" w:rsidRPr="001608DF" w:rsidRDefault="00484151" w:rsidP="00484151">
            <w:pPr>
              <w:pStyle w:val="NoSpacing"/>
              <w:rPr>
                <w:rFonts w:ascii="Times New Roman" w:eastAsia="Times New Roman" w:hAnsi="Times New Roman" w:cs="Times New Roman"/>
              </w:rPr>
            </w:pPr>
            <w:r w:rsidRPr="001608DF">
              <w:rPr>
                <w:rFonts w:ascii="Times New Roman" w:eastAsia="Times New Roman" w:hAnsi="Times New Roman" w:cs="Times New Roman"/>
              </w:rPr>
              <w:t>2024-08-30</w:t>
            </w:r>
          </w:p>
        </w:tc>
        <w:tc>
          <w:tcPr>
            <w:tcW w:w="2338" w:type="dxa"/>
          </w:tcPr>
          <w:p w14:paraId="13AF6AFE" w14:textId="77777777" w:rsidR="00484151" w:rsidRPr="001608DF" w:rsidRDefault="00484151" w:rsidP="00484151">
            <w:pPr>
              <w:pStyle w:val="NoSpacing"/>
              <w:rPr>
                <w:rFonts w:ascii="Times New Roman" w:eastAsia="Times New Roman" w:hAnsi="Times New Roman" w:cs="Times New Roman"/>
              </w:rPr>
            </w:pPr>
            <w:r w:rsidRPr="00800F4C">
              <w:rPr>
                <w:rFonts w:ascii="Times New Roman" w:eastAsia="Times New Roman" w:hAnsi="Times New Roman" w:cs="Times New Roman"/>
              </w:rPr>
              <w:t>35%</w:t>
            </w:r>
          </w:p>
        </w:tc>
      </w:tr>
      <w:tr w:rsidR="00484151" w14:paraId="48927BBD" w14:textId="77777777" w:rsidTr="00144768">
        <w:tc>
          <w:tcPr>
            <w:tcW w:w="2337" w:type="dxa"/>
          </w:tcPr>
          <w:p w14:paraId="1377122E"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7994#10</w:t>
            </w:r>
          </w:p>
        </w:tc>
        <w:tc>
          <w:tcPr>
            <w:tcW w:w="2337" w:type="dxa"/>
          </w:tcPr>
          <w:p w14:paraId="5A0135D1" w14:textId="77777777" w:rsidR="00484151" w:rsidRPr="00FE5207" w:rsidRDefault="00484151" w:rsidP="00484151">
            <w:pPr>
              <w:pStyle w:val="NoSpacing"/>
              <w:rPr>
                <w:rFonts w:ascii="Times New Roman" w:eastAsia="Times New Roman" w:hAnsi="Times New Roman" w:cs="Times New Roman"/>
                <w:b/>
                <w:bCs/>
              </w:rPr>
            </w:pPr>
            <w:r w:rsidRPr="00FE5207">
              <w:rPr>
                <w:rFonts w:ascii="Times New Roman" w:eastAsia="Times New Roman" w:hAnsi="Times New Roman" w:cs="Times New Roman"/>
              </w:rPr>
              <w:t>7994</w:t>
            </w:r>
          </w:p>
        </w:tc>
        <w:tc>
          <w:tcPr>
            <w:tcW w:w="2338" w:type="dxa"/>
          </w:tcPr>
          <w:p w14:paraId="7B7A7B39" w14:textId="77777777" w:rsidR="00484151" w:rsidRPr="001608DF" w:rsidRDefault="00484151" w:rsidP="00484151">
            <w:pPr>
              <w:pStyle w:val="NoSpacing"/>
              <w:rPr>
                <w:rFonts w:ascii="Times New Roman" w:eastAsia="Times New Roman" w:hAnsi="Times New Roman" w:cs="Times New Roman"/>
              </w:rPr>
            </w:pPr>
            <w:r w:rsidRPr="001608DF">
              <w:rPr>
                <w:rFonts w:ascii="Times New Roman" w:eastAsia="Times New Roman" w:hAnsi="Times New Roman" w:cs="Times New Roman"/>
              </w:rPr>
              <w:t>2024-08-23</w:t>
            </w:r>
          </w:p>
        </w:tc>
        <w:tc>
          <w:tcPr>
            <w:tcW w:w="2338" w:type="dxa"/>
          </w:tcPr>
          <w:p w14:paraId="24D633EB" w14:textId="77777777" w:rsidR="00484151" w:rsidRPr="001608DF" w:rsidRDefault="00484151" w:rsidP="00484151">
            <w:pPr>
              <w:pStyle w:val="NoSpacing"/>
              <w:rPr>
                <w:rFonts w:ascii="Times New Roman" w:eastAsia="Times New Roman" w:hAnsi="Times New Roman" w:cs="Times New Roman"/>
              </w:rPr>
            </w:pPr>
            <w:r w:rsidRPr="00800F4C">
              <w:rPr>
                <w:rFonts w:ascii="Times New Roman" w:eastAsia="Times New Roman" w:hAnsi="Times New Roman" w:cs="Times New Roman"/>
              </w:rPr>
              <w:t>35%</w:t>
            </w:r>
          </w:p>
        </w:tc>
      </w:tr>
    </w:tbl>
    <w:p w14:paraId="0D8AF337" w14:textId="2CA72120" w:rsidR="00F311D7" w:rsidRDefault="00F311D7" w:rsidP="23765456">
      <w:pPr>
        <w:pStyle w:val="NoSpacing"/>
        <w:rPr>
          <w:rFonts w:asciiTheme="majorBidi" w:hAnsiTheme="majorBidi" w:cstheme="majorBidi"/>
        </w:rPr>
      </w:pPr>
    </w:p>
    <w:p w14:paraId="3B1D58D3" w14:textId="4262735C" w:rsidR="00DA0B99" w:rsidRDefault="00DA0B99" w:rsidP="23765456">
      <w:pPr>
        <w:pStyle w:val="NoSpacing"/>
        <w:rPr>
          <w:rFonts w:asciiTheme="majorBidi" w:hAnsiTheme="majorBidi" w:cstheme="majorBidi"/>
        </w:rPr>
      </w:pPr>
    </w:p>
    <w:p w14:paraId="55F06E15" w14:textId="77777777" w:rsidR="00626CE8" w:rsidRDefault="00626CE8" w:rsidP="23765456">
      <w:pPr>
        <w:pStyle w:val="NoSpacing"/>
        <w:rPr>
          <w:rFonts w:asciiTheme="majorBidi" w:hAnsiTheme="majorBidi" w:cstheme="majorBidi"/>
        </w:rPr>
      </w:pPr>
    </w:p>
    <w:p w14:paraId="217F8C8D" w14:textId="77777777" w:rsidR="00DA0B99" w:rsidRPr="004C551B" w:rsidRDefault="00DA0B99" w:rsidP="23765456">
      <w:pPr>
        <w:pStyle w:val="NoSpacing"/>
        <w:rPr>
          <w:rFonts w:asciiTheme="majorBidi" w:hAnsiTheme="majorBidi" w:cstheme="majorBidi"/>
        </w:rPr>
      </w:pPr>
    </w:p>
    <w:p w14:paraId="33123CD2" w14:textId="10B29109" w:rsidR="005F53AB" w:rsidRPr="002D2F90" w:rsidRDefault="002D2F90" w:rsidP="002D2F90">
      <w:pPr>
        <w:pStyle w:val="Heading1"/>
        <w:numPr>
          <w:ilvl w:val="0"/>
          <w:numId w:val="29"/>
        </w:numPr>
        <w:rPr>
          <w:rFonts w:asciiTheme="majorBidi" w:hAnsiTheme="majorBidi"/>
          <w:b/>
          <w:bCs/>
          <w:color w:val="auto"/>
          <w:sz w:val="32"/>
          <w:szCs w:val="32"/>
        </w:rPr>
      </w:pPr>
      <w:bookmarkStart w:id="98" w:name="_Toc183960565"/>
      <w:r>
        <w:rPr>
          <w:rFonts w:asciiTheme="majorBidi" w:hAnsiTheme="majorBidi"/>
          <w:b/>
          <w:bCs/>
          <w:color w:val="auto"/>
          <w:sz w:val="32"/>
          <w:szCs w:val="32"/>
        </w:rPr>
        <w:t xml:space="preserve">Creation of </w:t>
      </w:r>
      <w:r w:rsidR="00F91D43">
        <w:rPr>
          <w:rFonts w:asciiTheme="majorBidi" w:hAnsiTheme="majorBidi"/>
          <w:b/>
          <w:bCs/>
          <w:color w:val="auto"/>
          <w:sz w:val="32"/>
          <w:szCs w:val="32"/>
        </w:rPr>
        <w:t>T</w:t>
      </w:r>
      <w:r>
        <w:rPr>
          <w:rFonts w:asciiTheme="majorBidi" w:hAnsiTheme="majorBidi"/>
          <w:b/>
          <w:bCs/>
          <w:color w:val="auto"/>
          <w:sz w:val="32"/>
          <w:szCs w:val="32"/>
        </w:rPr>
        <w:t>ables</w:t>
      </w:r>
      <w:bookmarkEnd w:id="98"/>
    </w:p>
    <w:p w14:paraId="7D416EAA" w14:textId="77777777" w:rsidR="00253D90" w:rsidRDefault="00253D90" w:rsidP="00E977B5">
      <w:pPr>
        <w:ind w:left="360"/>
        <w:rPr>
          <w:rFonts w:asciiTheme="majorBidi" w:eastAsia="Aptos" w:hAnsiTheme="majorBidi" w:cstheme="majorBidi"/>
          <w:sz w:val="22"/>
          <w:szCs w:val="22"/>
        </w:rPr>
      </w:pPr>
    </w:p>
    <w:p w14:paraId="53EC66D1" w14:textId="02383438" w:rsidR="005F53AB" w:rsidRPr="003D27CA" w:rsidRDefault="005F53AB" w:rsidP="009A0C55">
      <w:pPr>
        <w:rPr>
          <w:rFonts w:asciiTheme="majorBidi" w:eastAsia="Aptos" w:hAnsiTheme="majorBidi" w:cstheme="majorBidi"/>
          <w:sz w:val="22"/>
          <w:szCs w:val="22"/>
        </w:rPr>
      </w:pPr>
      <w:r w:rsidRPr="003D27CA">
        <w:rPr>
          <w:rFonts w:asciiTheme="majorBidi" w:eastAsia="Aptos" w:hAnsiTheme="majorBidi" w:cstheme="majorBidi"/>
          <w:sz w:val="22"/>
          <w:szCs w:val="22"/>
        </w:rPr>
        <w:t xml:space="preserve">After successfully mapping the ER diagram into relations, </w:t>
      </w:r>
      <w:r w:rsidR="00C02A6A" w:rsidRPr="003D27CA">
        <w:rPr>
          <w:rFonts w:asciiTheme="majorBidi" w:eastAsia="Aptos" w:hAnsiTheme="majorBidi" w:cstheme="majorBidi"/>
          <w:sz w:val="22"/>
          <w:szCs w:val="22"/>
        </w:rPr>
        <w:t xml:space="preserve">we have created our 18 tables in the following order to ensure </w:t>
      </w:r>
      <w:r w:rsidR="003D27CA">
        <w:rPr>
          <w:rFonts w:asciiTheme="majorBidi" w:eastAsia="Aptos" w:hAnsiTheme="majorBidi" w:cstheme="majorBidi"/>
          <w:sz w:val="22"/>
          <w:szCs w:val="22"/>
        </w:rPr>
        <w:t xml:space="preserve">the </w:t>
      </w:r>
      <w:r w:rsidR="00C02A6A" w:rsidRPr="003D27CA">
        <w:rPr>
          <w:rFonts w:asciiTheme="majorBidi" w:eastAsia="Aptos" w:hAnsiTheme="majorBidi" w:cstheme="majorBidi"/>
          <w:sz w:val="22"/>
          <w:szCs w:val="22"/>
        </w:rPr>
        <w:t xml:space="preserve">smooth insertion of data </w:t>
      </w:r>
      <w:r w:rsidR="00083924" w:rsidRPr="003D27CA">
        <w:rPr>
          <w:rFonts w:asciiTheme="majorBidi" w:eastAsia="Aptos" w:hAnsiTheme="majorBidi" w:cstheme="majorBidi"/>
          <w:sz w:val="22"/>
          <w:szCs w:val="22"/>
        </w:rPr>
        <w:t>later</w:t>
      </w:r>
      <w:r w:rsidR="009A0C55">
        <w:rPr>
          <w:rFonts w:asciiTheme="majorBidi" w:eastAsia="Aptos" w:hAnsiTheme="majorBidi" w:cstheme="majorBidi"/>
          <w:sz w:val="22"/>
          <w:szCs w:val="22"/>
        </w:rPr>
        <w:t>.</w:t>
      </w:r>
    </w:p>
    <w:p w14:paraId="084A016B" w14:textId="77777777" w:rsidR="00C02A6A" w:rsidRDefault="00C02A6A" w:rsidP="00E977B5">
      <w:pPr>
        <w:ind w:left="360"/>
        <w:rPr>
          <w:rFonts w:ascii="Aptos" w:eastAsia="Aptos" w:hAnsi="Aptos" w:cs="Aptos"/>
        </w:rPr>
      </w:pPr>
    </w:p>
    <w:p w14:paraId="1B3089AE" w14:textId="6C38BA37" w:rsidR="00C02A6A" w:rsidRPr="00DF71C3" w:rsidRDefault="00195627" w:rsidP="00877345">
      <w:pPr>
        <w:rPr>
          <w:rFonts w:asciiTheme="majorBidi" w:eastAsia="Aptos" w:hAnsiTheme="majorBidi" w:cstheme="majorBidi"/>
          <w:b/>
          <w:bCs/>
          <w:sz w:val="22"/>
          <w:szCs w:val="22"/>
          <w:u w:val="single"/>
        </w:rPr>
      </w:pPr>
      <w:r w:rsidRPr="00DF71C3">
        <w:rPr>
          <w:rFonts w:asciiTheme="majorBidi" w:eastAsia="Aptos" w:hAnsiTheme="majorBidi" w:cstheme="majorBidi"/>
          <w:b/>
          <w:bCs/>
          <w:sz w:val="22"/>
          <w:szCs w:val="22"/>
          <w:u w:val="single"/>
        </w:rPr>
        <w:t>Relation1: Authentication_System</w:t>
      </w:r>
    </w:p>
    <w:p w14:paraId="7FB608EA" w14:textId="0B68DA7B" w:rsidR="004A7FB2" w:rsidRDefault="004A7FB2" w:rsidP="009A0C55">
      <w:pPr>
        <w:rPr>
          <w:rFonts w:ascii="Aptos" w:eastAsia="Aptos" w:hAnsi="Aptos" w:cs="Aptos"/>
          <w:b/>
          <w:bCs/>
          <w:u w:val="single"/>
        </w:rPr>
      </w:pPr>
      <w:r w:rsidRPr="00DE1DC4">
        <w:rPr>
          <w:rFonts w:ascii="Aptos" w:eastAsia="Aptos" w:hAnsi="Aptos" w:cs="Aptos"/>
          <w:b/>
          <w:bCs/>
          <w:noProof/>
          <w:u w:val="single"/>
          <w:lang w:eastAsia="en-US"/>
        </w:rPr>
        <w:drawing>
          <wp:inline distT="0" distB="0" distL="0" distR="0" wp14:anchorId="509254D5" wp14:editId="4EF3172A">
            <wp:extent cx="5943600" cy="1921510"/>
            <wp:effectExtent l="0" t="0" r="0" b="2540"/>
            <wp:docPr id="61314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4558" name=""/>
                    <pic:cNvPicPr/>
                  </pic:nvPicPr>
                  <pic:blipFill>
                    <a:blip r:embed="rId52"/>
                    <a:stretch>
                      <a:fillRect/>
                    </a:stretch>
                  </pic:blipFill>
                  <pic:spPr>
                    <a:xfrm>
                      <a:off x="0" y="0"/>
                      <a:ext cx="5943600" cy="1921510"/>
                    </a:xfrm>
                    <a:prstGeom prst="rect">
                      <a:avLst/>
                    </a:prstGeom>
                  </pic:spPr>
                </pic:pic>
              </a:graphicData>
            </a:graphic>
          </wp:inline>
        </w:drawing>
      </w:r>
    </w:p>
    <w:p w14:paraId="3DD5FE4C" w14:textId="44821C49" w:rsidR="00DE1DC4" w:rsidRDefault="001E3ED2" w:rsidP="009A0C55">
      <w:pPr>
        <w:rPr>
          <w:rFonts w:ascii="Aptos" w:eastAsia="Aptos" w:hAnsi="Aptos" w:cs="Aptos"/>
        </w:rPr>
      </w:pPr>
      <w:r w:rsidRPr="00047CD6">
        <w:rPr>
          <w:rFonts w:asciiTheme="majorBidi" w:eastAsia="Aptos" w:hAnsiTheme="majorBidi" w:cstheme="majorBidi"/>
          <w:sz w:val="22"/>
          <w:szCs w:val="22"/>
        </w:rPr>
        <w:t xml:space="preserve">The SQL code creates a table named </w:t>
      </w:r>
      <w:r w:rsidRPr="00047CD6">
        <w:rPr>
          <w:rFonts w:asciiTheme="majorBidi" w:eastAsia="Aptos" w:hAnsiTheme="majorBidi" w:cstheme="majorBidi"/>
          <w:b/>
          <w:bCs/>
          <w:sz w:val="22"/>
          <w:szCs w:val="22"/>
        </w:rPr>
        <w:t>Authentication_System</w:t>
      </w:r>
      <w:r w:rsidRPr="00047CD6">
        <w:rPr>
          <w:rFonts w:asciiTheme="majorBidi" w:eastAsia="Aptos" w:hAnsiTheme="majorBidi" w:cstheme="majorBidi"/>
          <w:sz w:val="22"/>
          <w:szCs w:val="22"/>
        </w:rPr>
        <w:t xml:space="preserve"> with two columns: Email and Passcode. The Email column is designated as the primary key</w:t>
      </w:r>
      <w:r w:rsidR="00027F26" w:rsidRPr="00047CD6">
        <w:rPr>
          <w:rFonts w:asciiTheme="majorBidi" w:eastAsia="Aptos" w:hAnsiTheme="majorBidi" w:cstheme="majorBidi"/>
          <w:sz w:val="22"/>
          <w:szCs w:val="22"/>
        </w:rPr>
        <w:t>. It must</w:t>
      </w:r>
      <w:r w:rsidRPr="00047CD6">
        <w:rPr>
          <w:rFonts w:asciiTheme="majorBidi" w:eastAsia="Aptos" w:hAnsiTheme="majorBidi" w:cstheme="majorBidi"/>
          <w:sz w:val="22"/>
          <w:szCs w:val="22"/>
        </w:rPr>
        <w:t xml:space="preserve"> follow a specific email format validated by a regular expression in a CHECK constraint, ensuring it is a properly formatted email address. The Passcode column is required (NOT NULL)</w:t>
      </w:r>
      <w:r w:rsidR="00027F26" w:rsidRPr="00047CD6">
        <w:rPr>
          <w:rFonts w:asciiTheme="majorBidi" w:eastAsia="Aptos" w:hAnsiTheme="majorBidi" w:cstheme="majorBidi"/>
          <w:sz w:val="22"/>
          <w:szCs w:val="22"/>
        </w:rPr>
        <w:t>. It must</w:t>
      </w:r>
      <w:r w:rsidRPr="00047CD6">
        <w:rPr>
          <w:rFonts w:asciiTheme="majorBidi" w:eastAsia="Aptos" w:hAnsiTheme="majorBidi" w:cstheme="majorBidi"/>
          <w:sz w:val="22"/>
          <w:szCs w:val="22"/>
        </w:rPr>
        <w:t xml:space="preserve"> meet complexity requirements enforced by another CHECK constraint, mandating at least one lowercase letter, one uppercase letter, one digit, and one special character</w:t>
      </w:r>
      <w:r w:rsidRPr="001E3ED2">
        <w:rPr>
          <w:rFonts w:ascii="Aptos" w:eastAsia="Aptos" w:hAnsi="Aptos" w:cs="Aptos"/>
        </w:rPr>
        <w:t xml:space="preserve">. </w:t>
      </w:r>
    </w:p>
    <w:p w14:paraId="167E9F47" w14:textId="77777777" w:rsidR="00A8500F" w:rsidRDefault="004A7FB2" w:rsidP="00A8500F">
      <w:pPr>
        <w:keepNext/>
      </w:pPr>
      <w:r>
        <w:rPr>
          <w:rFonts w:ascii="Aptos" w:eastAsia="Aptos" w:hAnsi="Aptos" w:cs="Aptos"/>
          <w:noProof/>
          <w:lang w:eastAsia="en-US"/>
        </w:rPr>
        <w:drawing>
          <wp:inline distT="0" distB="0" distL="0" distR="0" wp14:anchorId="61AA68A7" wp14:editId="5129B3D0">
            <wp:extent cx="2127250" cy="1071277"/>
            <wp:effectExtent l="0" t="0" r="6350" b="0"/>
            <wp:docPr id="159993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5867" name="Picture 15999358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48831" cy="1082145"/>
                    </a:xfrm>
                    <a:prstGeom prst="rect">
                      <a:avLst/>
                    </a:prstGeom>
                  </pic:spPr>
                </pic:pic>
              </a:graphicData>
            </a:graphic>
          </wp:inline>
        </w:drawing>
      </w:r>
    </w:p>
    <w:p w14:paraId="2449F3C0" w14:textId="568B2281" w:rsidR="00C02A6A" w:rsidRDefault="00A8500F" w:rsidP="00A8500F">
      <w:pPr>
        <w:pStyle w:val="Caption"/>
        <w:rPr>
          <w:rFonts w:ascii="Aptos" w:eastAsia="Aptos" w:hAnsi="Aptos" w:cs="Aptos"/>
        </w:rPr>
      </w:pPr>
      <w:bookmarkStart w:id="99" w:name="_Toc182967594"/>
      <w:bookmarkStart w:id="100" w:name="_Toc183091316"/>
      <w:r>
        <w:t xml:space="preserve">Figure </w:t>
      </w:r>
      <w:r w:rsidR="00626CE8">
        <w:fldChar w:fldCharType="begin"/>
      </w:r>
      <w:r w:rsidR="00626CE8">
        <w:instrText xml:space="preserve"> SEQ Figure \* ARABIC </w:instrText>
      </w:r>
      <w:r w:rsidR="00626CE8">
        <w:fldChar w:fldCharType="separate"/>
      </w:r>
      <w:r w:rsidR="00626CE8">
        <w:rPr>
          <w:noProof/>
        </w:rPr>
        <w:t>27</w:t>
      </w:r>
      <w:r w:rsidR="00626CE8">
        <w:rPr>
          <w:noProof/>
        </w:rPr>
        <w:fldChar w:fldCharType="end"/>
      </w:r>
      <w:r>
        <w:t xml:space="preserve">: </w:t>
      </w:r>
      <w:r w:rsidR="00C838A9">
        <w:t xml:space="preserve">Creation of </w:t>
      </w:r>
      <w:r>
        <w:t>Authentication_System Relation</w:t>
      </w:r>
      <w:bookmarkEnd w:id="99"/>
      <w:bookmarkEnd w:id="100"/>
    </w:p>
    <w:p w14:paraId="4A48CCD9" w14:textId="4453B82E" w:rsidR="00877345" w:rsidRDefault="00A8500F" w:rsidP="00A8500F">
      <w:pPr>
        <w:rPr>
          <w:rFonts w:ascii="Aptos" w:eastAsia="Aptos" w:hAnsi="Aptos" w:cs="Aptos"/>
        </w:rPr>
      </w:pPr>
      <w:r>
        <w:rPr>
          <w:rFonts w:ascii="Aptos" w:eastAsia="Aptos" w:hAnsi="Aptos" w:cs="Aptos"/>
        </w:rPr>
        <w:t xml:space="preserve"> </w:t>
      </w:r>
    </w:p>
    <w:p w14:paraId="69CED927" w14:textId="77777777" w:rsidR="00DA0B99" w:rsidRDefault="00DA0B99" w:rsidP="001F6228">
      <w:pPr>
        <w:rPr>
          <w:rFonts w:asciiTheme="majorBidi" w:eastAsia="Aptos" w:hAnsiTheme="majorBidi" w:cstheme="majorBidi"/>
          <w:b/>
          <w:bCs/>
          <w:sz w:val="22"/>
          <w:szCs w:val="22"/>
          <w:u w:val="single"/>
        </w:rPr>
      </w:pPr>
    </w:p>
    <w:p w14:paraId="687F4249" w14:textId="77777777" w:rsidR="00DA0B99" w:rsidRDefault="00DA0B99" w:rsidP="001F6228">
      <w:pPr>
        <w:rPr>
          <w:rFonts w:asciiTheme="majorBidi" w:eastAsia="Aptos" w:hAnsiTheme="majorBidi" w:cstheme="majorBidi"/>
          <w:b/>
          <w:bCs/>
          <w:sz w:val="22"/>
          <w:szCs w:val="22"/>
          <w:u w:val="single"/>
        </w:rPr>
      </w:pPr>
    </w:p>
    <w:p w14:paraId="38D5A9CB" w14:textId="77777777" w:rsidR="00DA0B99" w:rsidRDefault="00DA0B99" w:rsidP="001F6228">
      <w:pPr>
        <w:rPr>
          <w:rFonts w:asciiTheme="majorBidi" w:eastAsia="Aptos" w:hAnsiTheme="majorBidi" w:cstheme="majorBidi"/>
          <w:b/>
          <w:bCs/>
          <w:sz w:val="22"/>
          <w:szCs w:val="22"/>
          <w:u w:val="single"/>
        </w:rPr>
      </w:pPr>
    </w:p>
    <w:p w14:paraId="583EA994" w14:textId="77777777" w:rsidR="00DA0B99" w:rsidRDefault="00DA0B99" w:rsidP="001F6228">
      <w:pPr>
        <w:rPr>
          <w:rFonts w:asciiTheme="majorBidi" w:eastAsia="Aptos" w:hAnsiTheme="majorBidi" w:cstheme="majorBidi"/>
          <w:b/>
          <w:bCs/>
          <w:sz w:val="22"/>
          <w:szCs w:val="22"/>
          <w:u w:val="single"/>
        </w:rPr>
      </w:pPr>
    </w:p>
    <w:p w14:paraId="51461549" w14:textId="77777777" w:rsidR="00DA0B99" w:rsidRDefault="00DA0B99" w:rsidP="001F6228">
      <w:pPr>
        <w:rPr>
          <w:rFonts w:asciiTheme="majorBidi" w:eastAsia="Aptos" w:hAnsiTheme="majorBidi" w:cstheme="majorBidi"/>
          <w:b/>
          <w:bCs/>
          <w:sz w:val="22"/>
          <w:szCs w:val="22"/>
          <w:u w:val="single"/>
        </w:rPr>
      </w:pPr>
    </w:p>
    <w:p w14:paraId="331C1BF3" w14:textId="76FC89F9" w:rsidR="004A7FB2" w:rsidRDefault="00027F26" w:rsidP="001F6228">
      <w:pPr>
        <w:rPr>
          <w:rFonts w:asciiTheme="majorBidi" w:eastAsia="Aptos" w:hAnsiTheme="majorBidi" w:cstheme="majorBidi"/>
          <w:b/>
          <w:bCs/>
          <w:sz w:val="22"/>
          <w:szCs w:val="22"/>
          <w:u w:val="single"/>
        </w:rPr>
      </w:pPr>
      <w:r w:rsidRPr="00DF71C3">
        <w:rPr>
          <w:rFonts w:asciiTheme="majorBidi" w:eastAsia="Aptos" w:hAnsiTheme="majorBidi" w:cstheme="majorBidi"/>
          <w:b/>
          <w:bCs/>
          <w:sz w:val="22"/>
          <w:szCs w:val="22"/>
          <w:u w:val="single"/>
        </w:rPr>
        <w:t xml:space="preserve">Relation2: </w:t>
      </w:r>
      <w:r w:rsidR="00E95334" w:rsidRPr="00DF71C3">
        <w:rPr>
          <w:rFonts w:asciiTheme="majorBidi" w:eastAsia="Aptos" w:hAnsiTheme="majorBidi" w:cstheme="majorBidi"/>
          <w:b/>
          <w:bCs/>
          <w:sz w:val="22"/>
          <w:szCs w:val="22"/>
          <w:u w:val="single"/>
        </w:rPr>
        <w:t>Customer</w:t>
      </w:r>
    </w:p>
    <w:p w14:paraId="7F33013A" w14:textId="77777777" w:rsidR="001F6228" w:rsidRDefault="001F6228" w:rsidP="001F6228">
      <w:pPr>
        <w:rPr>
          <w:rFonts w:asciiTheme="majorBidi" w:eastAsia="Aptos" w:hAnsiTheme="majorBidi" w:cstheme="majorBidi"/>
          <w:b/>
          <w:bCs/>
          <w:sz w:val="22"/>
          <w:szCs w:val="22"/>
          <w:u w:val="single"/>
        </w:rPr>
      </w:pPr>
    </w:p>
    <w:p w14:paraId="6EF37197" w14:textId="0F7A5D48" w:rsidR="001F6228" w:rsidRPr="001F6228" w:rsidRDefault="001F6228" w:rsidP="001F6228">
      <w:pPr>
        <w:rPr>
          <w:rFonts w:asciiTheme="majorBidi" w:eastAsia="Aptos" w:hAnsiTheme="majorBidi" w:cstheme="majorBidi"/>
          <w:b/>
          <w:bCs/>
          <w:sz w:val="22"/>
          <w:szCs w:val="22"/>
          <w:u w:val="single"/>
        </w:rPr>
      </w:pPr>
      <w:r w:rsidRPr="001F6228">
        <w:rPr>
          <w:rFonts w:asciiTheme="majorBidi" w:eastAsia="Aptos" w:hAnsiTheme="majorBidi" w:cstheme="majorBidi"/>
          <w:b/>
          <w:bCs/>
          <w:noProof/>
          <w:sz w:val="22"/>
          <w:szCs w:val="22"/>
          <w:u w:val="single"/>
          <w:lang w:eastAsia="en-US"/>
        </w:rPr>
        <w:drawing>
          <wp:inline distT="0" distB="0" distL="0" distR="0" wp14:anchorId="64595B9C" wp14:editId="6E3D319C">
            <wp:extent cx="5943600" cy="2090420"/>
            <wp:effectExtent l="0" t="0" r="0" b="5080"/>
            <wp:docPr id="82883883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38837" name="Picture 1" descr="A computer code with text&#10;&#10;Description automatically generated"/>
                    <pic:cNvPicPr/>
                  </pic:nvPicPr>
                  <pic:blipFill>
                    <a:blip r:embed="rId54"/>
                    <a:stretch>
                      <a:fillRect/>
                    </a:stretch>
                  </pic:blipFill>
                  <pic:spPr>
                    <a:xfrm>
                      <a:off x="0" y="0"/>
                      <a:ext cx="5943600" cy="2090420"/>
                    </a:xfrm>
                    <a:prstGeom prst="rect">
                      <a:avLst/>
                    </a:prstGeom>
                  </pic:spPr>
                </pic:pic>
              </a:graphicData>
            </a:graphic>
          </wp:inline>
        </w:drawing>
      </w:r>
    </w:p>
    <w:p w14:paraId="0F20E230" w14:textId="0F9AB4F1" w:rsidR="00E95334" w:rsidRDefault="00047CD6" w:rsidP="009A0C55">
      <w:pPr>
        <w:rPr>
          <w:rFonts w:asciiTheme="majorBidi" w:eastAsia="Aptos" w:hAnsiTheme="majorBidi" w:cstheme="majorBidi"/>
          <w:sz w:val="22"/>
          <w:szCs w:val="22"/>
        </w:rPr>
      </w:pPr>
      <w:r w:rsidRPr="00047CD6">
        <w:rPr>
          <w:rFonts w:asciiTheme="majorBidi" w:eastAsia="Aptos" w:hAnsiTheme="majorBidi" w:cstheme="majorBidi"/>
          <w:sz w:val="22"/>
          <w:szCs w:val="22"/>
        </w:rPr>
        <w:t xml:space="preserve">The </w:t>
      </w:r>
      <w:r w:rsidRPr="00047CD6">
        <w:rPr>
          <w:rFonts w:asciiTheme="majorBidi" w:eastAsia="Aptos" w:hAnsiTheme="majorBidi" w:cstheme="majorBidi"/>
          <w:b/>
          <w:bCs/>
          <w:sz w:val="22"/>
          <w:szCs w:val="22"/>
        </w:rPr>
        <w:t>Customer</w:t>
      </w:r>
      <w:r w:rsidRPr="00047CD6">
        <w:rPr>
          <w:rFonts w:asciiTheme="majorBidi" w:eastAsia="Aptos" w:hAnsiTheme="majorBidi" w:cstheme="majorBidi"/>
          <w:sz w:val="22"/>
          <w:szCs w:val="22"/>
        </w:rPr>
        <w:t xml:space="preserve"> table stores customer information with Username as the primary key and Ct_Email as a unique foreign key referencing the Email column in the Authentication_System table. Constraints ensure data integrity: Sex must be 'M' or 'F', Phone_Number must follow a specific pattern, and Ct_Email updates or sets to NULL if the referenced email changes or is deleted. This structure enforces proper relationships and formatting for customer records.</w:t>
      </w:r>
    </w:p>
    <w:p w14:paraId="7E9BAD08" w14:textId="77777777" w:rsidR="00C838A9" w:rsidRDefault="004A7FB2" w:rsidP="00C838A9">
      <w:pPr>
        <w:keepNext/>
      </w:pPr>
      <w:r>
        <w:rPr>
          <w:rFonts w:ascii="Aptos" w:eastAsia="Aptos" w:hAnsi="Aptos" w:cs="Aptos"/>
          <w:b/>
          <w:bCs/>
          <w:noProof/>
          <w:u w:val="single"/>
          <w:lang w:eastAsia="en-US"/>
        </w:rPr>
        <w:drawing>
          <wp:inline distT="0" distB="0" distL="0" distR="0" wp14:anchorId="56C6F159" wp14:editId="18500703">
            <wp:extent cx="5829300" cy="965322"/>
            <wp:effectExtent l="0" t="0" r="0" b="6350"/>
            <wp:docPr id="4052670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67027" name="Picture 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1945" cy="965760"/>
                    </a:xfrm>
                    <a:prstGeom prst="rect">
                      <a:avLst/>
                    </a:prstGeom>
                  </pic:spPr>
                </pic:pic>
              </a:graphicData>
            </a:graphic>
          </wp:inline>
        </w:drawing>
      </w:r>
    </w:p>
    <w:p w14:paraId="2BB7F62D" w14:textId="11CFE2A3" w:rsidR="004A7FB2" w:rsidRPr="00E95334" w:rsidRDefault="00C838A9" w:rsidP="00C838A9">
      <w:pPr>
        <w:pStyle w:val="Caption"/>
        <w:rPr>
          <w:rFonts w:ascii="Aptos" w:eastAsia="Aptos" w:hAnsi="Aptos" w:cs="Aptos"/>
          <w:b/>
          <w:bCs/>
          <w:u w:val="single"/>
        </w:rPr>
      </w:pPr>
      <w:bookmarkStart w:id="101" w:name="_Toc182967595"/>
      <w:bookmarkStart w:id="102" w:name="_Toc183091317"/>
      <w:r>
        <w:t xml:space="preserve">Figure </w:t>
      </w:r>
      <w:r w:rsidR="00626CE8">
        <w:fldChar w:fldCharType="begin"/>
      </w:r>
      <w:r w:rsidR="00626CE8">
        <w:instrText xml:space="preserve"> SEQ Figure \* ARABIC </w:instrText>
      </w:r>
      <w:r w:rsidR="00626CE8">
        <w:fldChar w:fldCharType="separate"/>
      </w:r>
      <w:r w:rsidR="00626CE8">
        <w:rPr>
          <w:noProof/>
        </w:rPr>
        <w:t>28</w:t>
      </w:r>
      <w:r w:rsidR="00626CE8">
        <w:rPr>
          <w:noProof/>
        </w:rPr>
        <w:fldChar w:fldCharType="end"/>
      </w:r>
      <w:r>
        <w:t>: Creation of Customer Relation</w:t>
      </w:r>
      <w:bookmarkEnd w:id="101"/>
      <w:bookmarkEnd w:id="102"/>
    </w:p>
    <w:p w14:paraId="444D9F0C" w14:textId="20274147" w:rsidR="00C122A7" w:rsidRDefault="00047CD6" w:rsidP="00E977B5">
      <w:pPr>
        <w:rPr>
          <w:rFonts w:ascii="Aptos" w:eastAsia="Aptos" w:hAnsi="Aptos" w:cs="Aptos"/>
        </w:rPr>
      </w:pPr>
      <w:r>
        <w:rPr>
          <w:rFonts w:ascii="Aptos" w:eastAsia="Aptos" w:hAnsi="Aptos" w:cs="Aptos"/>
        </w:rPr>
        <w:tab/>
      </w:r>
    </w:p>
    <w:p w14:paraId="25E5833A" w14:textId="7D43E7EA" w:rsidR="00047CD6" w:rsidRPr="00DF71C3" w:rsidRDefault="00047CD6" w:rsidP="00E977B5">
      <w:pPr>
        <w:rPr>
          <w:rFonts w:asciiTheme="majorBidi" w:eastAsia="Aptos" w:hAnsiTheme="majorBidi" w:cstheme="majorBidi"/>
          <w:b/>
          <w:bCs/>
          <w:sz w:val="22"/>
          <w:szCs w:val="22"/>
          <w:u w:val="single"/>
        </w:rPr>
      </w:pPr>
      <w:r w:rsidRPr="00DF71C3">
        <w:rPr>
          <w:rFonts w:asciiTheme="majorBidi" w:eastAsia="Aptos" w:hAnsiTheme="majorBidi" w:cstheme="majorBidi"/>
          <w:b/>
          <w:bCs/>
          <w:sz w:val="22"/>
          <w:szCs w:val="22"/>
          <w:u w:val="single"/>
        </w:rPr>
        <w:t>Relation3: Library</w:t>
      </w:r>
    </w:p>
    <w:p w14:paraId="68208E34" w14:textId="2B97AABD" w:rsidR="00AF7156" w:rsidRDefault="0837DF0B" w:rsidP="00D61406">
      <w:pPr>
        <w:rPr>
          <w:rFonts w:ascii="Aptos" w:eastAsia="Aptos" w:hAnsi="Aptos" w:cs="Aptos"/>
          <w:b/>
          <w:bCs/>
          <w:u w:val="single"/>
        </w:rPr>
      </w:pPr>
      <w:r>
        <w:rPr>
          <w:noProof/>
          <w:lang w:eastAsia="en-US"/>
        </w:rPr>
        <w:drawing>
          <wp:inline distT="0" distB="0" distL="0" distR="0" wp14:anchorId="747DEDE6" wp14:editId="5EB72DBD">
            <wp:extent cx="5943600" cy="1651635"/>
            <wp:effectExtent l="0" t="0" r="0" b="5715"/>
            <wp:docPr id="1359939805"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r w:rsidR="00AF7156">
        <w:rPr>
          <w:rFonts w:ascii="Aptos" w:eastAsia="Aptos" w:hAnsi="Aptos" w:cs="Aptos"/>
          <w:b/>
          <w:bCs/>
          <w:u w:val="single"/>
        </w:rPr>
        <w:tab/>
      </w:r>
    </w:p>
    <w:p w14:paraId="13886522" w14:textId="4BAA43E9" w:rsidR="00AF7156" w:rsidRDefault="00FA2818" w:rsidP="00D61406">
      <w:pPr>
        <w:rPr>
          <w:rFonts w:asciiTheme="majorBidi" w:eastAsia="Aptos" w:hAnsiTheme="majorBidi" w:cstheme="majorBidi"/>
          <w:sz w:val="22"/>
          <w:szCs w:val="22"/>
        </w:rPr>
      </w:pPr>
      <w:r w:rsidRPr="003605E1">
        <w:rPr>
          <w:rFonts w:asciiTheme="majorBidi" w:eastAsia="Aptos" w:hAnsiTheme="majorBidi" w:cstheme="majorBidi"/>
          <w:sz w:val="22"/>
          <w:szCs w:val="22"/>
        </w:rPr>
        <w:t xml:space="preserve">The </w:t>
      </w:r>
      <w:r w:rsidRPr="003605E1">
        <w:rPr>
          <w:rFonts w:asciiTheme="majorBidi" w:eastAsia="Aptos" w:hAnsiTheme="majorBidi" w:cstheme="majorBidi"/>
          <w:b/>
          <w:bCs/>
          <w:sz w:val="22"/>
          <w:szCs w:val="22"/>
        </w:rPr>
        <w:t>Libraryy</w:t>
      </w:r>
      <w:r w:rsidRPr="003605E1">
        <w:rPr>
          <w:rFonts w:asciiTheme="majorBidi" w:eastAsia="Aptos" w:hAnsiTheme="majorBidi" w:cstheme="majorBidi"/>
          <w:sz w:val="22"/>
          <w:szCs w:val="22"/>
        </w:rPr>
        <w:t xml:space="preserve"> table stores branch information with BranchID as the primary key, ensuring uniqueness and a specific format starting with "LIBTECH" followed by two digits. The Phone_Number column must follow a defined pattern and be unique, while the Address is required. These constraints ensure proper formatting and data integrity for library branch records.</w:t>
      </w:r>
    </w:p>
    <w:p w14:paraId="08606A46" w14:textId="77777777" w:rsidR="00C838A9" w:rsidRDefault="003605E1" w:rsidP="00C838A9">
      <w:pPr>
        <w:keepNext/>
      </w:pPr>
      <w:r>
        <w:rPr>
          <w:rFonts w:asciiTheme="majorBidi" w:eastAsia="Aptos" w:hAnsiTheme="majorBidi" w:cstheme="majorBidi"/>
          <w:noProof/>
          <w:sz w:val="22"/>
          <w:szCs w:val="22"/>
          <w:lang w:eastAsia="en-US"/>
        </w:rPr>
        <w:drawing>
          <wp:inline distT="0" distB="0" distL="0" distR="0" wp14:anchorId="51523A9B" wp14:editId="3FC34016">
            <wp:extent cx="4305521" cy="1301817"/>
            <wp:effectExtent l="0" t="0" r="0" b="0"/>
            <wp:docPr id="19564657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65752" name="Picture 3"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305521" cy="1301817"/>
                    </a:xfrm>
                    <a:prstGeom prst="rect">
                      <a:avLst/>
                    </a:prstGeom>
                  </pic:spPr>
                </pic:pic>
              </a:graphicData>
            </a:graphic>
          </wp:inline>
        </w:drawing>
      </w:r>
    </w:p>
    <w:p w14:paraId="72E851A5" w14:textId="7D1EF6C5" w:rsidR="003605E1" w:rsidRDefault="00C838A9" w:rsidP="00C838A9">
      <w:pPr>
        <w:pStyle w:val="Caption"/>
        <w:rPr>
          <w:rFonts w:asciiTheme="majorBidi" w:eastAsia="Aptos" w:hAnsiTheme="majorBidi" w:cstheme="majorBidi"/>
          <w:sz w:val="22"/>
          <w:szCs w:val="22"/>
        </w:rPr>
      </w:pPr>
      <w:bookmarkStart w:id="103" w:name="_Toc182967596"/>
      <w:bookmarkStart w:id="104" w:name="_Toc183091318"/>
      <w:r>
        <w:t xml:space="preserve">Figure </w:t>
      </w:r>
      <w:r w:rsidR="00626CE8">
        <w:fldChar w:fldCharType="begin"/>
      </w:r>
      <w:r w:rsidR="00626CE8">
        <w:instrText xml:space="preserve"> SEQ Figure \* ARABIC </w:instrText>
      </w:r>
      <w:r w:rsidR="00626CE8">
        <w:fldChar w:fldCharType="separate"/>
      </w:r>
      <w:r w:rsidR="00626CE8">
        <w:rPr>
          <w:noProof/>
        </w:rPr>
        <w:t>29</w:t>
      </w:r>
      <w:r w:rsidR="00626CE8">
        <w:rPr>
          <w:noProof/>
        </w:rPr>
        <w:fldChar w:fldCharType="end"/>
      </w:r>
      <w:r>
        <w:t>: Creation of Libraryy Relation</w:t>
      </w:r>
      <w:bookmarkEnd w:id="103"/>
      <w:bookmarkEnd w:id="104"/>
    </w:p>
    <w:p w14:paraId="42BF4B94" w14:textId="77777777" w:rsidR="003605E1" w:rsidRDefault="003605E1" w:rsidP="00E977B5">
      <w:pPr>
        <w:ind w:left="360"/>
        <w:rPr>
          <w:rFonts w:asciiTheme="majorBidi" w:eastAsia="Aptos" w:hAnsiTheme="majorBidi" w:cstheme="majorBidi"/>
          <w:sz w:val="22"/>
          <w:szCs w:val="22"/>
        </w:rPr>
      </w:pPr>
    </w:p>
    <w:p w14:paraId="4BFE6F16" w14:textId="49115487" w:rsidR="003605E1" w:rsidRPr="003D7393" w:rsidRDefault="003605E1" w:rsidP="00877345">
      <w:pPr>
        <w:rPr>
          <w:rFonts w:asciiTheme="majorBidi" w:eastAsia="Aptos" w:hAnsiTheme="majorBidi" w:cstheme="majorBidi"/>
          <w:b/>
          <w:bCs/>
          <w:sz w:val="22"/>
          <w:szCs w:val="22"/>
          <w:u w:val="single"/>
        </w:rPr>
      </w:pPr>
      <w:r w:rsidRPr="003D7393">
        <w:rPr>
          <w:rFonts w:asciiTheme="majorBidi" w:eastAsia="Aptos" w:hAnsiTheme="majorBidi" w:cstheme="majorBidi"/>
          <w:b/>
          <w:bCs/>
          <w:sz w:val="22"/>
          <w:szCs w:val="22"/>
          <w:u w:val="single"/>
        </w:rPr>
        <w:t xml:space="preserve">Relation4: </w:t>
      </w:r>
      <w:r w:rsidR="007A4D3F" w:rsidRPr="003D7393">
        <w:rPr>
          <w:rFonts w:asciiTheme="majorBidi" w:eastAsia="Aptos" w:hAnsiTheme="majorBidi" w:cstheme="majorBidi"/>
          <w:b/>
          <w:bCs/>
          <w:sz w:val="22"/>
          <w:szCs w:val="22"/>
          <w:u w:val="single"/>
        </w:rPr>
        <w:t>Staff</w:t>
      </w:r>
    </w:p>
    <w:p w14:paraId="33FDD0F5" w14:textId="726631B6" w:rsidR="007A4D3F" w:rsidRDefault="000B6D90" w:rsidP="007A4F63">
      <w:pPr>
        <w:rPr>
          <w:rFonts w:asciiTheme="majorBidi" w:eastAsia="Aptos" w:hAnsiTheme="majorBidi" w:cstheme="majorBidi"/>
          <w:sz w:val="22"/>
          <w:szCs w:val="22"/>
        </w:rPr>
      </w:pPr>
      <w:r w:rsidRPr="000B6D90">
        <w:rPr>
          <w:rFonts w:asciiTheme="majorBidi" w:eastAsia="Aptos" w:hAnsiTheme="majorBidi" w:cstheme="majorBidi"/>
          <w:noProof/>
          <w:sz w:val="22"/>
          <w:szCs w:val="22"/>
          <w:lang w:eastAsia="en-US"/>
        </w:rPr>
        <w:drawing>
          <wp:inline distT="0" distB="0" distL="0" distR="0" wp14:anchorId="558E042F" wp14:editId="41C01C30">
            <wp:extent cx="5943600" cy="2433955"/>
            <wp:effectExtent l="0" t="0" r="0" b="4445"/>
            <wp:docPr id="43690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3028" name=""/>
                    <pic:cNvPicPr/>
                  </pic:nvPicPr>
                  <pic:blipFill>
                    <a:blip r:embed="rId58"/>
                    <a:stretch>
                      <a:fillRect/>
                    </a:stretch>
                  </pic:blipFill>
                  <pic:spPr>
                    <a:xfrm>
                      <a:off x="0" y="0"/>
                      <a:ext cx="5943600" cy="2433955"/>
                    </a:xfrm>
                    <a:prstGeom prst="rect">
                      <a:avLst/>
                    </a:prstGeom>
                  </pic:spPr>
                </pic:pic>
              </a:graphicData>
            </a:graphic>
          </wp:inline>
        </w:drawing>
      </w:r>
    </w:p>
    <w:p w14:paraId="38FBCE41" w14:textId="65C9DC5D" w:rsidR="00A55DC8" w:rsidRDefault="00A55DC8" w:rsidP="007A4F63">
      <w:pPr>
        <w:rPr>
          <w:rFonts w:asciiTheme="majorBidi" w:eastAsia="Aptos" w:hAnsiTheme="majorBidi" w:cstheme="majorBidi"/>
          <w:sz w:val="22"/>
          <w:szCs w:val="22"/>
        </w:rPr>
      </w:pPr>
      <w:r w:rsidRPr="00A55DC8">
        <w:rPr>
          <w:rFonts w:asciiTheme="majorBidi" w:eastAsia="Aptos" w:hAnsiTheme="majorBidi" w:cstheme="majorBidi"/>
          <w:sz w:val="22"/>
          <w:szCs w:val="22"/>
        </w:rPr>
        <w:t xml:space="preserve">The </w:t>
      </w:r>
      <w:r w:rsidRPr="00A55DC8">
        <w:rPr>
          <w:rFonts w:asciiTheme="majorBidi" w:eastAsia="Aptos" w:hAnsiTheme="majorBidi" w:cstheme="majorBidi"/>
          <w:b/>
          <w:bCs/>
          <w:sz w:val="22"/>
          <w:szCs w:val="22"/>
        </w:rPr>
        <w:t>Staff</w:t>
      </w:r>
      <w:r w:rsidRPr="00A55DC8">
        <w:rPr>
          <w:rFonts w:asciiTheme="majorBidi" w:eastAsia="Aptos" w:hAnsiTheme="majorBidi" w:cstheme="majorBidi"/>
          <w:sz w:val="22"/>
          <w:szCs w:val="22"/>
        </w:rPr>
        <w:t xml:space="preserve"> table stores employee data with SSN as the primary key, ensuring uniqueness. Constraints enforce data integrity: Blood_Type must be one of the specified valid types (e.g., 'A+', 'O-'), Salary must be positive, and Hours must be zero or higher. The St_Email column is unique and references the Email column in the Authentication_System table, with cascading updates and deletions (ON UPDATE CASCADE, ON DELETE SET NULL). The BranchID links to the Libraryy table, ensuring consistency between staff and library branches, and cascades updates and deletions. The Super_SSN references another staff member’s SSN to define a supervisory relationship, with cascading updates and deletions as well.</w:t>
      </w:r>
    </w:p>
    <w:p w14:paraId="0C9AB392" w14:textId="77777777" w:rsidR="00C838A9" w:rsidRDefault="00E57012" w:rsidP="00C838A9">
      <w:pPr>
        <w:keepNext/>
      </w:pPr>
      <w:r>
        <w:rPr>
          <w:rFonts w:asciiTheme="majorBidi" w:eastAsia="Aptos" w:hAnsiTheme="majorBidi" w:cstheme="majorBidi"/>
          <w:noProof/>
          <w:sz w:val="22"/>
          <w:szCs w:val="22"/>
          <w:lang w:eastAsia="en-US"/>
        </w:rPr>
        <w:drawing>
          <wp:inline distT="0" distB="0" distL="0" distR="0" wp14:anchorId="3589D1CD" wp14:editId="1AD92AEA">
            <wp:extent cx="5943600" cy="982980"/>
            <wp:effectExtent l="0" t="0" r="0" b="7620"/>
            <wp:docPr id="1930451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1523" name="Picture 19304515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982980"/>
                    </a:xfrm>
                    <a:prstGeom prst="rect">
                      <a:avLst/>
                    </a:prstGeom>
                  </pic:spPr>
                </pic:pic>
              </a:graphicData>
            </a:graphic>
          </wp:inline>
        </w:drawing>
      </w:r>
    </w:p>
    <w:p w14:paraId="3F5DCF4D" w14:textId="53423CA3" w:rsidR="00E57012" w:rsidRDefault="00C838A9" w:rsidP="00C838A9">
      <w:pPr>
        <w:pStyle w:val="Caption"/>
        <w:rPr>
          <w:rFonts w:asciiTheme="majorBidi" w:eastAsia="Aptos" w:hAnsiTheme="majorBidi" w:cstheme="majorBidi"/>
          <w:sz w:val="22"/>
          <w:szCs w:val="22"/>
        </w:rPr>
      </w:pPr>
      <w:bookmarkStart w:id="105" w:name="_Toc182967597"/>
      <w:bookmarkStart w:id="106" w:name="_Toc183091319"/>
      <w:r>
        <w:t xml:space="preserve">Figure </w:t>
      </w:r>
      <w:r w:rsidR="00626CE8">
        <w:fldChar w:fldCharType="begin"/>
      </w:r>
      <w:r w:rsidR="00626CE8">
        <w:instrText xml:space="preserve"> SEQ Figure \* ARABIC </w:instrText>
      </w:r>
      <w:r w:rsidR="00626CE8">
        <w:fldChar w:fldCharType="separate"/>
      </w:r>
      <w:r w:rsidR="00626CE8">
        <w:rPr>
          <w:noProof/>
        </w:rPr>
        <w:t>30</w:t>
      </w:r>
      <w:r w:rsidR="00626CE8">
        <w:rPr>
          <w:noProof/>
        </w:rPr>
        <w:fldChar w:fldCharType="end"/>
      </w:r>
      <w:r>
        <w:t>: Creation of Staff Relation</w:t>
      </w:r>
      <w:bookmarkEnd w:id="105"/>
      <w:bookmarkEnd w:id="106"/>
    </w:p>
    <w:p w14:paraId="2BCD9549" w14:textId="77777777" w:rsidR="00C838A9" w:rsidRDefault="00C838A9" w:rsidP="00877345">
      <w:pPr>
        <w:rPr>
          <w:rFonts w:asciiTheme="majorBidi" w:eastAsia="Aptos" w:hAnsiTheme="majorBidi" w:cstheme="majorBidi"/>
          <w:b/>
          <w:bCs/>
          <w:sz w:val="22"/>
          <w:szCs w:val="22"/>
          <w:u w:val="single"/>
        </w:rPr>
      </w:pPr>
    </w:p>
    <w:p w14:paraId="42CEE404" w14:textId="3E8FC035" w:rsidR="00E57012" w:rsidRDefault="00E57012" w:rsidP="00877345">
      <w:pPr>
        <w:rPr>
          <w:rFonts w:asciiTheme="majorBidi" w:eastAsia="Aptos" w:hAnsiTheme="majorBidi" w:cstheme="majorBidi"/>
          <w:b/>
          <w:bCs/>
          <w:sz w:val="22"/>
          <w:szCs w:val="22"/>
          <w:u w:val="single"/>
        </w:rPr>
      </w:pPr>
      <w:r w:rsidRPr="003D7393">
        <w:rPr>
          <w:rFonts w:asciiTheme="majorBidi" w:eastAsia="Aptos" w:hAnsiTheme="majorBidi" w:cstheme="majorBidi"/>
          <w:b/>
          <w:bCs/>
          <w:sz w:val="22"/>
          <w:szCs w:val="22"/>
          <w:u w:val="single"/>
        </w:rPr>
        <w:t xml:space="preserve">Relation5: </w:t>
      </w:r>
      <w:r w:rsidR="003D7393" w:rsidRPr="003D7393">
        <w:rPr>
          <w:rFonts w:asciiTheme="majorBidi" w:eastAsia="Aptos" w:hAnsiTheme="majorBidi" w:cstheme="majorBidi"/>
          <w:b/>
          <w:bCs/>
          <w:sz w:val="22"/>
          <w:szCs w:val="22"/>
          <w:u w:val="single"/>
        </w:rPr>
        <w:t>Dependents</w:t>
      </w:r>
    </w:p>
    <w:p w14:paraId="1FE1A5B0" w14:textId="4541C21C" w:rsidR="003D7393" w:rsidRDefault="00911BB7" w:rsidP="00940D05">
      <w:pPr>
        <w:rPr>
          <w:rFonts w:asciiTheme="majorBidi" w:eastAsia="Aptos" w:hAnsiTheme="majorBidi" w:cstheme="majorBidi"/>
          <w:b/>
          <w:bCs/>
          <w:sz w:val="22"/>
          <w:szCs w:val="22"/>
          <w:u w:val="single"/>
        </w:rPr>
      </w:pPr>
      <w:r w:rsidRPr="00911BB7">
        <w:rPr>
          <w:rFonts w:asciiTheme="majorBidi" w:eastAsia="Aptos" w:hAnsiTheme="majorBidi" w:cstheme="majorBidi"/>
          <w:b/>
          <w:bCs/>
          <w:noProof/>
          <w:sz w:val="22"/>
          <w:szCs w:val="22"/>
          <w:u w:val="single"/>
          <w:lang w:eastAsia="en-US"/>
        </w:rPr>
        <w:drawing>
          <wp:inline distT="0" distB="0" distL="0" distR="0" wp14:anchorId="06C0765B" wp14:editId="20892DCB">
            <wp:extent cx="5874052" cy="2254366"/>
            <wp:effectExtent l="0" t="0" r="0" b="0"/>
            <wp:docPr id="140216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61634" name=""/>
                    <pic:cNvPicPr/>
                  </pic:nvPicPr>
                  <pic:blipFill>
                    <a:blip r:embed="rId60"/>
                    <a:stretch>
                      <a:fillRect/>
                    </a:stretch>
                  </pic:blipFill>
                  <pic:spPr>
                    <a:xfrm>
                      <a:off x="0" y="0"/>
                      <a:ext cx="5874052" cy="2254366"/>
                    </a:xfrm>
                    <a:prstGeom prst="rect">
                      <a:avLst/>
                    </a:prstGeom>
                  </pic:spPr>
                </pic:pic>
              </a:graphicData>
            </a:graphic>
          </wp:inline>
        </w:drawing>
      </w:r>
    </w:p>
    <w:p w14:paraId="3629F466" w14:textId="6C7EA487" w:rsidR="00D45B04" w:rsidRDefault="00D45B04" w:rsidP="00940D05">
      <w:pPr>
        <w:rPr>
          <w:rFonts w:asciiTheme="majorBidi" w:eastAsia="Aptos" w:hAnsiTheme="majorBidi" w:cstheme="majorBidi"/>
          <w:sz w:val="22"/>
          <w:szCs w:val="22"/>
        </w:rPr>
      </w:pPr>
      <w:r w:rsidRPr="00D45B04">
        <w:rPr>
          <w:rFonts w:asciiTheme="majorBidi" w:eastAsia="Aptos" w:hAnsiTheme="majorBidi" w:cstheme="majorBidi"/>
          <w:sz w:val="22"/>
          <w:szCs w:val="22"/>
        </w:rPr>
        <w:t xml:space="preserve">The </w:t>
      </w:r>
      <w:r w:rsidRPr="00D45B04">
        <w:rPr>
          <w:rFonts w:asciiTheme="majorBidi" w:eastAsia="Aptos" w:hAnsiTheme="majorBidi" w:cstheme="majorBidi"/>
          <w:b/>
          <w:bCs/>
          <w:sz w:val="22"/>
          <w:szCs w:val="22"/>
        </w:rPr>
        <w:t>Dependents</w:t>
      </w:r>
      <w:r w:rsidRPr="00D45B04">
        <w:rPr>
          <w:rFonts w:asciiTheme="majorBidi" w:eastAsia="Aptos" w:hAnsiTheme="majorBidi" w:cstheme="majorBidi"/>
          <w:sz w:val="22"/>
          <w:szCs w:val="22"/>
        </w:rPr>
        <w:t xml:space="preserve"> table stores information about dependents of staff members. It uses a composite primary key (SSN, Dep_Name) to ensure each dependent is uniquely associated with a staff member. The SSN column serves as a foreign key referencing the SSN in the Staff table, maintaining referential integrity with cascading updates and deletions (ON UPDATE CASCADE, ON DELETE CASCADE). The Sex column is restricted to 'M' or 'F' using a CHECK constraint.</w:t>
      </w:r>
    </w:p>
    <w:p w14:paraId="41AA84B0" w14:textId="77777777" w:rsidR="00C838A9" w:rsidRDefault="00D45B04" w:rsidP="00C838A9">
      <w:pPr>
        <w:keepNext/>
      </w:pPr>
      <w:r>
        <w:rPr>
          <w:rFonts w:asciiTheme="majorBidi" w:eastAsia="Aptos" w:hAnsiTheme="majorBidi" w:cstheme="majorBidi"/>
          <w:noProof/>
          <w:sz w:val="22"/>
          <w:szCs w:val="22"/>
          <w:lang w:eastAsia="en-US"/>
        </w:rPr>
        <w:drawing>
          <wp:inline distT="0" distB="0" distL="0" distR="0" wp14:anchorId="5AFFBECC" wp14:editId="42572461">
            <wp:extent cx="5943600" cy="1426210"/>
            <wp:effectExtent l="0" t="0" r="0" b="2540"/>
            <wp:docPr id="6660568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56845" name="Picture 5"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7B0D9525" w14:textId="6497678E" w:rsidR="00D45B04" w:rsidRDefault="00C838A9" w:rsidP="00C838A9">
      <w:pPr>
        <w:pStyle w:val="Caption"/>
      </w:pPr>
      <w:bookmarkStart w:id="107" w:name="_Toc182967598"/>
      <w:bookmarkStart w:id="108" w:name="_Toc183091320"/>
      <w:r>
        <w:t xml:space="preserve">Figure </w:t>
      </w:r>
      <w:r w:rsidR="00626CE8">
        <w:fldChar w:fldCharType="begin"/>
      </w:r>
      <w:r w:rsidR="00626CE8">
        <w:instrText xml:space="preserve"> SEQ Figure \* ARABIC </w:instrText>
      </w:r>
      <w:r w:rsidR="00626CE8">
        <w:fldChar w:fldCharType="separate"/>
      </w:r>
      <w:r w:rsidR="00626CE8">
        <w:rPr>
          <w:noProof/>
        </w:rPr>
        <w:t>31</w:t>
      </w:r>
      <w:r w:rsidR="00626CE8">
        <w:rPr>
          <w:noProof/>
        </w:rPr>
        <w:fldChar w:fldCharType="end"/>
      </w:r>
      <w:r>
        <w:t>: Creation of Dependents Relation</w:t>
      </w:r>
      <w:bookmarkEnd w:id="107"/>
      <w:bookmarkEnd w:id="108"/>
    </w:p>
    <w:p w14:paraId="6E5B4A86" w14:textId="77777777" w:rsidR="00C838A9" w:rsidRPr="00C838A9" w:rsidRDefault="00C838A9" w:rsidP="00C838A9"/>
    <w:p w14:paraId="329601DB" w14:textId="631EA8B3" w:rsidR="00DA0B99" w:rsidRDefault="00DA0B99" w:rsidP="00877345">
      <w:pPr>
        <w:rPr>
          <w:rFonts w:asciiTheme="majorBidi" w:eastAsia="Aptos" w:hAnsiTheme="majorBidi" w:cstheme="majorBidi"/>
          <w:b/>
          <w:bCs/>
          <w:sz w:val="22"/>
          <w:szCs w:val="22"/>
          <w:u w:val="single"/>
        </w:rPr>
      </w:pPr>
    </w:p>
    <w:p w14:paraId="2A3AC3B4" w14:textId="723E303F" w:rsidR="00626CE8" w:rsidRDefault="00626CE8" w:rsidP="00877345">
      <w:pPr>
        <w:rPr>
          <w:rFonts w:asciiTheme="majorBidi" w:eastAsia="Aptos" w:hAnsiTheme="majorBidi" w:cstheme="majorBidi"/>
          <w:b/>
          <w:bCs/>
          <w:sz w:val="22"/>
          <w:szCs w:val="22"/>
          <w:u w:val="single"/>
        </w:rPr>
      </w:pPr>
    </w:p>
    <w:p w14:paraId="56CDD1CD" w14:textId="65A4CCBB" w:rsidR="00626CE8" w:rsidRDefault="00626CE8" w:rsidP="00877345">
      <w:pPr>
        <w:rPr>
          <w:rFonts w:asciiTheme="majorBidi" w:eastAsia="Aptos" w:hAnsiTheme="majorBidi" w:cstheme="majorBidi"/>
          <w:b/>
          <w:bCs/>
          <w:sz w:val="22"/>
          <w:szCs w:val="22"/>
          <w:u w:val="single"/>
        </w:rPr>
      </w:pPr>
    </w:p>
    <w:p w14:paraId="7E4F1C37" w14:textId="751890C2" w:rsidR="00626CE8" w:rsidRDefault="00626CE8" w:rsidP="00877345">
      <w:pPr>
        <w:rPr>
          <w:rFonts w:asciiTheme="majorBidi" w:eastAsia="Aptos" w:hAnsiTheme="majorBidi" w:cstheme="majorBidi"/>
          <w:b/>
          <w:bCs/>
          <w:sz w:val="22"/>
          <w:szCs w:val="22"/>
          <w:u w:val="single"/>
        </w:rPr>
      </w:pPr>
    </w:p>
    <w:p w14:paraId="4A765C89" w14:textId="55B51025" w:rsidR="00626CE8" w:rsidRDefault="00626CE8" w:rsidP="00877345">
      <w:pPr>
        <w:rPr>
          <w:rFonts w:asciiTheme="majorBidi" w:eastAsia="Aptos" w:hAnsiTheme="majorBidi" w:cstheme="majorBidi"/>
          <w:b/>
          <w:bCs/>
          <w:sz w:val="22"/>
          <w:szCs w:val="22"/>
          <w:u w:val="single"/>
        </w:rPr>
      </w:pPr>
    </w:p>
    <w:p w14:paraId="1E395221" w14:textId="77777777" w:rsidR="00626CE8" w:rsidRDefault="00626CE8" w:rsidP="00877345">
      <w:pPr>
        <w:rPr>
          <w:rFonts w:asciiTheme="majorBidi" w:eastAsia="Aptos" w:hAnsiTheme="majorBidi" w:cstheme="majorBidi"/>
          <w:b/>
          <w:bCs/>
          <w:sz w:val="22"/>
          <w:szCs w:val="22"/>
          <w:u w:val="single"/>
        </w:rPr>
      </w:pPr>
    </w:p>
    <w:p w14:paraId="7457683A" w14:textId="77777777" w:rsidR="00DA0B99" w:rsidRDefault="00DA0B99" w:rsidP="00877345">
      <w:pPr>
        <w:rPr>
          <w:rFonts w:asciiTheme="majorBidi" w:eastAsia="Aptos" w:hAnsiTheme="majorBidi" w:cstheme="majorBidi"/>
          <w:b/>
          <w:bCs/>
          <w:sz w:val="22"/>
          <w:szCs w:val="22"/>
          <w:u w:val="single"/>
        </w:rPr>
      </w:pPr>
    </w:p>
    <w:p w14:paraId="4E0FDC4A" w14:textId="3FD1F2AB" w:rsidR="00D45B04" w:rsidRDefault="00D45B04" w:rsidP="00877345">
      <w:pPr>
        <w:rPr>
          <w:rFonts w:asciiTheme="majorBidi" w:eastAsia="Aptos" w:hAnsiTheme="majorBidi" w:cstheme="majorBidi"/>
          <w:b/>
          <w:bCs/>
          <w:sz w:val="22"/>
          <w:szCs w:val="22"/>
          <w:u w:val="single"/>
        </w:rPr>
      </w:pPr>
      <w:r w:rsidRPr="00D45B04">
        <w:rPr>
          <w:rFonts w:asciiTheme="majorBidi" w:eastAsia="Aptos" w:hAnsiTheme="majorBidi" w:cstheme="majorBidi"/>
          <w:b/>
          <w:bCs/>
          <w:sz w:val="22"/>
          <w:szCs w:val="22"/>
          <w:u w:val="single"/>
        </w:rPr>
        <w:t>Relation6: Supplier</w:t>
      </w:r>
    </w:p>
    <w:p w14:paraId="0160FE74" w14:textId="6221958D" w:rsidR="00D45B04" w:rsidRDefault="005E3037" w:rsidP="0043394F">
      <w:pPr>
        <w:rPr>
          <w:rFonts w:asciiTheme="majorBidi" w:eastAsia="Aptos" w:hAnsiTheme="majorBidi" w:cstheme="majorBidi"/>
          <w:b/>
          <w:bCs/>
          <w:sz w:val="22"/>
          <w:szCs w:val="22"/>
          <w:u w:val="single"/>
        </w:rPr>
      </w:pPr>
      <w:r w:rsidRPr="005E3037">
        <w:rPr>
          <w:rFonts w:asciiTheme="majorBidi" w:eastAsia="Aptos" w:hAnsiTheme="majorBidi" w:cstheme="majorBidi"/>
          <w:b/>
          <w:bCs/>
          <w:noProof/>
          <w:sz w:val="22"/>
          <w:szCs w:val="22"/>
          <w:u w:val="single"/>
          <w:lang w:eastAsia="en-US"/>
        </w:rPr>
        <w:drawing>
          <wp:inline distT="0" distB="0" distL="0" distR="0" wp14:anchorId="3D73358A" wp14:editId="1C9AF1AF">
            <wp:extent cx="5943600" cy="1407795"/>
            <wp:effectExtent l="0" t="0" r="0" b="1905"/>
            <wp:docPr id="128335799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7994" name="Picture 1" descr="A close-up of a computer screen&#10;&#10;Description automatically generated"/>
                    <pic:cNvPicPr/>
                  </pic:nvPicPr>
                  <pic:blipFill>
                    <a:blip r:embed="rId62"/>
                    <a:stretch>
                      <a:fillRect/>
                    </a:stretch>
                  </pic:blipFill>
                  <pic:spPr>
                    <a:xfrm>
                      <a:off x="0" y="0"/>
                      <a:ext cx="5943600" cy="1407795"/>
                    </a:xfrm>
                    <a:prstGeom prst="rect">
                      <a:avLst/>
                    </a:prstGeom>
                  </pic:spPr>
                </pic:pic>
              </a:graphicData>
            </a:graphic>
          </wp:inline>
        </w:drawing>
      </w:r>
    </w:p>
    <w:p w14:paraId="32E1D451" w14:textId="5118D84F" w:rsidR="005E3037" w:rsidRDefault="00F81016" w:rsidP="0043394F">
      <w:pPr>
        <w:rPr>
          <w:rFonts w:asciiTheme="majorBidi" w:eastAsia="Aptos" w:hAnsiTheme="majorBidi" w:cstheme="majorBidi"/>
          <w:sz w:val="22"/>
          <w:szCs w:val="22"/>
        </w:rPr>
      </w:pPr>
      <w:r w:rsidRPr="00F81016">
        <w:rPr>
          <w:rFonts w:asciiTheme="majorBidi" w:eastAsia="Aptos" w:hAnsiTheme="majorBidi" w:cstheme="majorBidi"/>
          <w:sz w:val="22"/>
          <w:szCs w:val="22"/>
        </w:rPr>
        <w:t xml:space="preserve">The </w:t>
      </w:r>
      <w:r w:rsidRPr="00F81016">
        <w:rPr>
          <w:rFonts w:asciiTheme="majorBidi" w:eastAsia="Aptos" w:hAnsiTheme="majorBidi" w:cstheme="majorBidi"/>
          <w:b/>
          <w:bCs/>
          <w:sz w:val="22"/>
          <w:szCs w:val="22"/>
        </w:rPr>
        <w:t>Supplier</w:t>
      </w:r>
      <w:r w:rsidRPr="00F81016">
        <w:rPr>
          <w:rFonts w:asciiTheme="majorBidi" w:eastAsia="Aptos" w:hAnsiTheme="majorBidi" w:cstheme="majorBidi"/>
          <w:sz w:val="22"/>
          <w:szCs w:val="22"/>
        </w:rPr>
        <w:t xml:space="preserve"> table stores information about suppliers with Supp_Name and Address forming a composite primary key, ensuring each supplier entry is unique. The Supp_Name and Phone_Number fields are both marked as UNIQUE to prevent duplicate names or phone numbers. A CHECK constraint validates the Phone_Number format, requiring two digits, a slash, and six digits.</w:t>
      </w:r>
    </w:p>
    <w:p w14:paraId="7056BDDE" w14:textId="77777777" w:rsidR="00C838A9" w:rsidRDefault="00F81016" w:rsidP="00C838A9">
      <w:pPr>
        <w:keepNext/>
      </w:pPr>
      <w:r>
        <w:rPr>
          <w:rFonts w:asciiTheme="majorBidi" w:eastAsia="Aptos" w:hAnsiTheme="majorBidi" w:cstheme="majorBidi"/>
          <w:noProof/>
          <w:sz w:val="22"/>
          <w:szCs w:val="22"/>
          <w:lang w:eastAsia="en-US"/>
        </w:rPr>
        <w:drawing>
          <wp:inline distT="0" distB="0" distL="0" distR="0" wp14:anchorId="1E3C0C20" wp14:editId="41CE3F01">
            <wp:extent cx="4292821" cy="1238314"/>
            <wp:effectExtent l="0" t="0" r="0" b="0"/>
            <wp:docPr id="60727198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71987" name="Picture 6" descr="A screenshot of a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292821" cy="1238314"/>
                    </a:xfrm>
                    <a:prstGeom prst="rect">
                      <a:avLst/>
                    </a:prstGeom>
                  </pic:spPr>
                </pic:pic>
              </a:graphicData>
            </a:graphic>
          </wp:inline>
        </w:drawing>
      </w:r>
    </w:p>
    <w:p w14:paraId="70C0C5DD" w14:textId="42869225" w:rsidR="00F81016" w:rsidRDefault="00C838A9" w:rsidP="00C838A9">
      <w:pPr>
        <w:pStyle w:val="Caption"/>
      </w:pPr>
      <w:bookmarkStart w:id="109" w:name="_Toc182967599"/>
      <w:bookmarkStart w:id="110" w:name="_Toc183091321"/>
      <w:r>
        <w:t xml:space="preserve">Figure </w:t>
      </w:r>
      <w:r w:rsidR="00626CE8">
        <w:fldChar w:fldCharType="begin"/>
      </w:r>
      <w:r w:rsidR="00626CE8">
        <w:instrText xml:space="preserve"> SEQ Figure \* ARABIC </w:instrText>
      </w:r>
      <w:r w:rsidR="00626CE8">
        <w:fldChar w:fldCharType="separate"/>
      </w:r>
      <w:r w:rsidR="00626CE8">
        <w:rPr>
          <w:noProof/>
        </w:rPr>
        <w:t>32</w:t>
      </w:r>
      <w:r w:rsidR="00626CE8">
        <w:rPr>
          <w:noProof/>
        </w:rPr>
        <w:fldChar w:fldCharType="end"/>
      </w:r>
      <w:r>
        <w:t>: Creation of Supplier Relation</w:t>
      </w:r>
      <w:bookmarkEnd w:id="109"/>
      <w:bookmarkEnd w:id="110"/>
    </w:p>
    <w:p w14:paraId="58635D73" w14:textId="77777777" w:rsidR="00C838A9" w:rsidRPr="00C838A9" w:rsidRDefault="00C838A9" w:rsidP="00C838A9"/>
    <w:p w14:paraId="07D998F9" w14:textId="36704205" w:rsidR="00F81016" w:rsidRPr="00063C0B" w:rsidRDefault="00F81016" w:rsidP="00877345">
      <w:pPr>
        <w:rPr>
          <w:rFonts w:asciiTheme="majorBidi" w:eastAsia="Aptos" w:hAnsiTheme="majorBidi" w:cstheme="majorBidi"/>
          <w:b/>
          <w:bCs/>
          <w:sz w:val="22"/>
          <w:szCs w:val="22"/>
          <w:u w:val="single"/>
        </w:rPr>
      </w:pPr>
      <w:r w:rsidRPr="00063C0B">
        <w:rPr>
          <w:rFonts w:asciiTheme="majorBidi" w:eastAsia="Aptos" w:hAnsiTheme="majorBidi" w:cstheme="majorBidi"/>
          <w:b/>
          <w:bCs/>
          <w:sz w:val="22"/>
          <w:szCs w:val="22"/>
          <w:u w:val="single"/>
        </w:rPr>
        <w:t xml:space="preserve">Relation7: </w:t>
      </w:r>
      <w:r w:rsidR="00A3292D" w:rsidRPr="00063C0B">
        <w:rPr>
          <w:rFonts w:asciiTheme="majorBidi" w:eastAsia="Aptos" w:hAnsiTheme="majorBidi" w:cstheme="majorBidi"/>
          <w:b/>
          <w:bCs/>
          <w:sz w:val="22"/>
          <w:szCs w:val="22"/>
          <w:u w:val="single"/>
        </w:rPr>
        <w:t>Publisher</w:t>
      </w:r>
    </w:p>
    <w:p w14:paraId="4F1517F0" w14:textId="2BEA5D3C" w:rsidR="00A3292D" w:rsidRDefault="00A3292D" w:rsidP="002E3ED9">
      <w:pPr>
        <w:rPr>
          <w:rFonts w:asciiTheme="majorBidi" w:eastAsia="Aptos" w:hAnsiTheme="majorBidi" w:cstheme="majorBidi"/>
          <w:sz w:val="22"/>
          <w:szCs w:val="22"/>
        </w:rPr>
      </w:pPr>
      <w:r w:rsidRPr="00A3292D">
        <w:rPr>
          <w:rFonts w:asciiTheme="majorBidi" w:eastAsia="Aptos" w:hAnsiTheme="majorBidi" w:cstheme="majorBidi"/>
          <w:noProof/>
          <w:sz w:val="22"/>
          <w:szCs w:val="22"/>
          <w:lang w:eastAsia="en-US"/>
        </w:rPr>
        <w:drawing>
          <wp:inline distT="0" distB="0" distL="0" distR="0" wp14:anchorId="59079D30" wp14:editId="4B0D80EE">
            <wp:extent cx="5943600" cy="1596390"/>
            <wp:effectExtent l="0" t="0" r="0" b="3810"/>
            <wp:docPr id="818769718"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69718" name="Picture 1" descr="A close-up of text&#10;&#10;Description automatically generated"/>
                    <pic:cNvPicPr/>
                  </pic:nvPicPr>
                  <pic:blipFill>
                    <a:blip r:embed="rId64"/>
                    <a:stretch>
                      <a:fillRect/>
                    </a:stretch>
                  </pic:blipFill>
                  <pic:spPr>
                    <a:xfrm>
                      <a:off x="0" y="0"/>
                      <a:ext cx="5943600" cy="1596390"/>
                    </a:xfrm>
                    <a:prstGeom prst="rect">
                      <a:avLst/>
                    </a:prstGeom>
                  </pic:spPr>
                </pic:pic>
              </a:graphicData>
            </a:graphic>
          </wp:inline>
        </w:drawing>
      </w:r>
    </w:p>
    <w:p w14:paraId="24994062" w14:textId="7261BC47" w:rsidR="00063C0B" w:rsidRDefault="00063C0B" w:rsidP="002E3ED9">
      <w:pPr>
        <w:rPr>
          <w:rFonts w:asciiTheme="majorBidi" w:eastAsia="Aptos" w:hAnsiTheme="majorBidi" w:cstheme="majorBidi"/>
          <w:sz w:val="22"/>
          <w:szCs w:val="22"/>
        </w:rPr>
      </w:pPr>
      <w:r w:rsidRPr="00063C0B">
        <w:rPr>
          <w:rFonts w:asciiTheme="majorBidi" w:eastAsia="Aptos" w:hAnsiTheme="majorBidi" w:cstheme="majorBidi"/>
          <w:sz w:val="22"/>
          <w:szCs w:val="22"/>
        </w:rPr>
        <w:t xml:space="preserve">The </w:t>
      </w:r>
      <w:r w:rsidRPr="00063C0B">
        <w:rPr>
          <w:rFonts w:asciiTheme="majorBidi" w:eastAsia="Aptos" w:hAnsiTheme="majorBidi" w:cstheme="majorBidi"/>
          <w:b/>
          <w:bCs/>
          <w:sz w:val="22"/>
          <w:szCs w:val="22"/>
        </w:rPr>
        <w:t>Publisher</w:t>
      </w:r>
      <w:r w:rsidRPr="00063C0B">
        <w:rPr>
          <w:rFonts w:asciiTheme="majorBidi" w:eastAsia="Aptos" w:hAnsiTheme="majorBidi" w:cstheme="majorBidi"/>
          <w:sz w:val="22"/>
          <w:szCs w:val="22"/>
        </w:rPr>
        <w:t xml:space="preserve"> table stores information about publishers, with Publisher_Name as the primary key to ensure uniqueness. The Phone_Number field is marked as UNIQUE to prevent duplicate phone numbers and must follow a specific pattern validated by a CHECK constraint (two digits, a slash, and six digits). The Address field is mandatory</w:t>
      </w:r>
      <w:r>
        <w:rPr>
          <w:rFonts w:asciiTheme="majorBidi" w:eastAsia="Aptos" w:hAnsiTheme="majorBidi" w:cstheme="majorBidi"/>
          <w:sz w:val="22"/>
          <w:szCs w:val="22"/>
        </w:rPr>
        <w:t>.</w:t>
      </w:r>
    </w:p>
    <w:p w14:paraId="7A02E806" w14:textId="77777777" w:rsidR="00C838A9" w:rsidRDefault="00063C0B" w:rsidP="00C838A9">
      <w:pPr>
        <w:keepNext/>
      </w:pPr>
      <w:r>
        <w:rPr>
          <w:rFonts w:asciiTheme="majorBidi" w:eastAsia="Aptos" w:hAnsiTheme="majorBidi" w:cstheme="majorBidi"/>
          <w:noProof/>
          <w:sz w:val="22"/>
          <w:szCs w:val="22"/>
          <w:lang w:eastAsia="en-US"/>
        </w:rPr>
        <w:drawing>
          <wp:inline distT="0" distB="0" distL="0" distR="0" wp14:anchorId="23BFAFE0" wp14:editId="7B65372C">
            <wp:extent cx="4273770" cy="1301817"/>
            <wp:effectExtent l="0" t="0" r="0" b="0"/>
            <wp:docPr id="9052125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1250" name="Picture 7" descr="A screenshot of a pho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3770" cy="1301817"/>
                    </a:xfrm>
                    <a:prstGeom prst="rect">
                      <a:avLst/>
                    </a:prstGeom>
                  </pic:spPr>
                </pic:pic>
              </a:graphicData>
            </a:graphic>
          </wp:inline>
        </w:drawing>
      </w:r>
    </w:p>
    <w:p w14:paraId="2EA6856B" w14:textId="43C3D527" w:rsidR="00063C0B" w:rsidRDefault="00C838A9" w:rsidP="00C838A9">
      <w:pPr>
        <w:pStyle w:val="Caption"/>
      </w:pPr>
      <w:bookmarkStart w:id="111" w:name="_Toc182967600"/>
      <w:bookmarkStart w:id="112" w:name="_Toc183091322"/>
      <w:r>
        <w:t xml:space="preserve">Figure </w:t>
      </w:r>
      <w:r w:rsidR="00626CE8">
        <w:fldChar w:fldCharType="begin"/>
      </w:r>
      <w:r w:rsidR="00626CE8">
        <w:instrText xml:space="preserve"> SEQ Figure \* ARABIC </w:instrText>
      </w:r>
      <w:r w:rsidR="00626CE8">
        <w:fldChar w:fldCharType="separate"/>
      </w:r>
      <w:r w:rsidR="00626CE8">
        <w:rPr>
          <w:noProof/>
        </w:rPr>
        <w:t>33</w:t>
      </w:r>
      <w:r w:rsidR="00626CE8">
        <w:rPr>
          <w:noProof/>
        </w:rPr>
        <w:fldChar w:fldCharType="end"/>
      </w:r>
      <w:r>
        <w:t>: Creation of Publisher Relation</w:t>
      </w:r>
      <w:bookmarkEnd w:id="111"/>
      <w:bookmarkEnd w:id="112"/>
    </w:p>
    <w:p w14:paraId="7A4896C7" w14:textId="77777777" w:rsidR="00C838A9" w:rsidRPr="00C838A9" w:rsidRDefault="00C838A9" w:rsidP="00C838A9"/>
    <w:p w14:paraId="7E07720C" w14:textId="0F13A7AD" w:rsidR="003D7393" w:rsidRDefault="00063C0B" w:rsidP="00877345">
      <w:pPr>
        <w:rPr>
          <w:rFonts w:asciiTheme="majorBidi" w:eastAsia="Aptos" w:hAnsiTheme="majorBidi" w:cstheme="majorBidi"/>
          <w:b/>
          <w:bCs/>
          <w:sz w:val="22"/>
          <w:szCs w:val="22"/>
          <w:u w:val="single"/>
        </w:rPr>
      </w:pPr>
      <w:r w:rsidRPr="00603FD3">
        <w:rPr>
          <w:rFonts w:asciiTheme="majorBidi" w:eastAsia="Aptos" w:hAnsiTheme="majorBidi" w:cstheme="majorBidi"/>
          <w:b/>
          <w:bCs/>
          <w:sz w:val="22"/>
          <w:szCs w:val="22"/>
          <w:u w:val="single"/>
        </w:rPr>
        <w:t xml:space="preserve">Relation8: </w:t>
      </w:r>
      <w:r w:rsidR="00603FD3" w:rsidRPr="00603FD3">
        <w:rPr>
          <w:rFonts w:asciiTheme="majorBidi" w:eastAsia="Aptos" w:hAnsiTheme="majorBidi" w:cstheme="majorBidi"/>
          <w:b/>
          <w:bCs/>
          <w:sz w:val="22"/>
          <w:szCs w:val="22"/>
          <w:u w:val="single"/>
        </w:rPr>
        <w:t>Items</w:t>
      </w:r>
    </w:p>
    <w:p w14:paraId="3584FB0A" w14:textId="68FD52D1" w:rsidR="00603FD3" w:rsidRDefault="000065A6" w:rsidP="002E3ED9">
      <w:pPr>
        <w:rPr>
          <w:rFonts w:asciiTheme="majorBidi" w:eastAsia="Aptos" w:hAnsiTheme="majorBidi" w:cstheme="majorBidi"/>
          <w:b/>
          <w:bCs/>
          <w:sz w:val="22"/>
          <w:szCs w:val="22"/>
          <w:u w:val="single"/>
        </w:rPr>
      </w:pPr>
      <w:r w:rsidRPr="000065A6">
        <w:rPr>
          <w:rFonts w:asciiTheme="majorBidi" w:eastAsia="Aptos" w:hAnsiTheme="majorBidi" w:cstheme="majorBidi"/>
          <w:b/>
          <w:bCs/>
          <w:noProof/>
          <w:sz w:val="22"/>
          <w:szCs w:val="22"/>
          <w:u w:val="single"/>
          <w:lang w:eastAsia="en-US"/>
        </w:rPr>
        <w:drawing>
          <wp:inline distT="0" distB="0" distL="0" distR="0" wp14:anchorId="595F12B0" wp14:editId="01E8E3E2">
            <wp:extent cx="5943600" cy="2503805"/>
            <wp:effectExtent l="0" t="0" r="0" b="0"/>
            <wp:docPr id="6454095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957" name="Picture 1" descr="A computer code with text&#10;&#10;Description automatically generated with medium confidence"/>
                    <pic:cNvPicPr/>
                  </pic:nvPicPr>
                  <pic:blipFill>
                    <a:blip r:embed="rId66"/>
                    <a:stretch>
                      <a:fillRect/>
                    </a:stretch>
                  </pic:blipFill>
                  <pic:spPr>
                    <a:xfrm>
                      <a:off x="0" y="0"/>
                      <a:ext cx="5943600" cy="2503805"/>
                    </a:xfrm>
                    <a:prstGeom prst="rect">
                      <a:avLst/>
                    </a:prstGeom>
                  </pic:spPr>
                </pic:pic>
              </a:graphicData>
            </a:graphic>
          </wp:inline>
        </w:drawing>
      </w:r>
    </w:p>
    <w:p w14:paraId="04557741" w14:textId="26D9B83C" w:rsidR="00603FD3" w:rsidRDefault="00CA131F" w:rsidP="002E3ED9">
      <w:pPr>
        <w:rPr>
          <w:rFonts w:asciiTheme="majorBidi" w:eastAsia="Aptos" w:hAnsiTheme="majorBidi" w:cstheme="majorBidi"/>
          <w:sz w:val="22"/>
          <w:szCs w:val="22"/>
        </w:rPr>
      </w:pPr>
      <w:r w:rsidRPr="00CA131F">
        <w:rPr>
          <w:rFonts w:asciiTheme="majorBidi" w:eastAsia="Aptos" w:hAnsiTheme="majorBidi" w:cstheme="majorBidi"/>
          <w:sz w:val="22"/>
          <w:szCs w:val="22"/>
        </w:rPr>
        <w:t xml:space="preserve">The </w:t>
      </w:r>
      <w:r w:rsidRPr="00CA131F">
        <w:rPr>
          <w:rFonts w:asciiTheme="majorBidi" w:eastAsia="Aptos" w:hAnsiTheme="majorBidi" w:cstheme="majorBidi"/>
          <w:b/>
          <w:bCs/>
          <w:sz w:val="22"/>
          <w:szCs w:val="22"/>
        </w:rPr>
        <w:t>Items</w:t>
      </w:r>
      <w:r w:rsidRPr="00CA131F">
        <w:rPr>
          <w:rFonts w:asciiTheme="majorBidi" w:eastAsia="Aptos" w:hAnsiTheme="majorBidi" w:cstheme="majorBidi"/>
          <w:sz w:val="22"/>
          <w:szCs w:val="22"/>
        </w:rPr>
        <w:t xml:space="preserve"> table stores information about items with Barcode as the primary key, ensuring uniqueness. Constraints enforce data integrity: Price must be greater than 0, and Qty_Supplied must be zero or higher. The Supp_Name column acts as a foreign key referencing the Supp_Name in the Supplier table</w:t>
      </w:r>
      <w:r w:rsidR="00A26907">
        <w:rPr>
          <w:rFonts w:asciiTheme="majorBidi" w:eastAsia="Aptos" w:hAnsiTheme="majorBidi" w:cstheme="majorBidi"/>
          <w:sz w:val="22"/>
          <w:szCs w:val="22"/>
        </w:rPr>
        <w:t xml:space="preserve">. </w:t>
      </w:r>
      <w:r w:rsidRPr="00CA131F">
        <w:rPr>
          <w:rFonts w:asciiTheme="majorBidi" w:eastAsia="Aptos" w:hAnsiTheme="majorBidi" w:cstheme="majorBidi"/>
          <w:sz w:val="22"/>
          <w:szCs w:val="22"/>
        </w:rPr>
        <w:t xml:space="preserve"> The Date_Supplied is mandatory, and other columns like Items_Name, Age_Group, and Genre capture descriptive details of the items. </w:t>
      </w:r>
    </w:p>
    <w:p w14:paraId="727E5AB7" w14:textId="77777777" w:rsidR="00C838A9" w:rsidRDefault="00CA131F" w:rsidP="00C838A9">
      <w:pPr>
        <w:keepNext/>
      </w:pPr>
      <w:r>
        <w:rPr>
          <w:rFonts w:asciiTheme="majorBidi" w:eastAsia="Aptos" w:hAnsiTheme="majorBidi" w:cstheme="majorBidi"/>
          <w:noProof/>
          <w:sz w:val="22"/>
          <w:szCs w:val="22"/>
          <w:lang w:eastAsia="en-US"/>
        </w:rPr>
        <w:drawing>
          <wp:inline distT="0" distB="0" distL="0" distR="0" wp14:anchorId="28E5D7B4" wp14:editId="36594C84">
            <wp:extent cx="5943600" cy="1034415"/>
            <wp:effectExtent l="0" t="0" r="0" b="0"/>
            <wp:docPr id="167494633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6339" name="Picture 8"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034415"/>
                    </a:xfrm>
                    <a:prstGeom prst="rect">
                      <a:avLst/>
                    </a:prstGeom>
                  </pic:spPr>
                </pic:pic>
              </a:graphicData>
            </a:graphic>
          </wp:inline>
        </w:drawing>
      </w:r>
    </w:p>
    <w:p w14:paraId="06419F95" w14:textId="69DA547C" w:rsidR="00CA131F" w:rsidRDefault="00C838A9" w:rsidP="00C838A9">
      <w:pPr>
        <w:pStyle w:val="Caption"/>
      </w:pPr>
      <w:bookmarkStart w:id="113" w:name="_Toc182967601"/>
      <w:bookmarkStart w:id="114" w:name="_Toc183091323"/>
      <w:r>
        <w:t xml:space="preserve">Figure </w:t>
      </w:r>
      <w:r w:rsidR="00626CE8">
        <w:fldChar w:fldCharType="begin"/>
      </w:r>
      <w:r w:rsidR="00626CE8">
        <w:instrText xml:space="preserve"> SEQ Figure \* ARABIC </w:instrText>
      </w:r>
      <w:r w:rsidR="00626CE8">
        <w:fldChar w:fldCharType="separate"/>
      </w:r>
      <w:r w:rsidR="00626CE8">
        <w:rPr>
          <w:noProof/>
        </w:rPr>
        <w:t>34</w:t>
      </w:r>
      <w:r w:rsidR="00626CE8">
        <w:rPr>
          <w:noProof/>
        </w:rPr>
        <w:fldChar w:fldCharType="end"/>
      </w:r>
      <w:r>
        <w:t>: Creation of Items Relation</w:t>
      </w:r>
      <w:bookmarkEnd w:id="113"/>
      <w:bookmarkEnd w:id="114"/>
    </w:p>
    <w:p w14:paraId="0BE0FB67" w14:textId="77777777" w:rsidR="00C838A9" w:rsidRPr="00C838A9" w:rsidRDefault="00C838A9" w:rsidP="00C838A9"/>
    <w:p w14:paraId="23763ADE" w14:textId="77777777" w:rsidR="00DA0B99" w:rsidRDefault="00DA0B99" w:rsidP="00877345">
      <w:pPr>
        <w:rPr>
          <w:rFonts w:asciiTheme="majorBidi" w:eastAsia="Aptos" w:hAnsiTheme="majorBidi" w:cstheme="majorBidi"/>
          <w:b/>
          <w:bCs/>
          <w:sz w:val="22"/>
          <w:szCs w:val="22"/>
          <w:u w:val="single"/>
        </w:rPr>
      </w:pPr>
    </w:p>
    <w:p w14:paraId="36BB4275" w14:textId="77777777" w:rsidR="00DA0B99" w:rsidRDefault="00DA0B99" w:rsidP="00877345">
      <w:pPr>
        <w:rPr>
          <w:rFonts w:asciiTheme="majorBidi" w:eastAsia="Aptos" w:hAnsiTheme="majorBidi" w:cstheme="majorBidi"/>
          <w:b/>
          <w:bCs/>
          <w:sz w:val="22"/>
          <w:szCs w:val="22"/>
          <w:u w:val="single"/>
        </w:rPr>
      </w:pPr>
    </w:p>
    <w:p w14:paraId="347E4396" w14:textId="09BD1AD6" w:rsidR="00CA131F" w:rsidRPr="00DF71C3" w:rsidRDefault="00CA131F" w:rsidP="00877345">
      <w:pPr>
        <w:rPr>
          <w:rFonts w:asciiTheme="majorBidi" w:eastAsia="Aptos" w:hAnsiTheme="majorBidi" w:cstheme="majorBidi"/>
          <w:b/>
          <w:bCs/>
          <w:sz w:val="22"/>
          <w:szCs w:val="22"/>
          <w:u w:val="single"/>
        </w:rPr>
      </w:pPr>
      <w:r w:rsidRPr="00DF71C3">
        <w:rPr>
          <w:rFonts w:asciiTheme="majorBidi" w:eastAsia="Aptos" w:hAnsiTheme="majorBidi" w:cstheme="majorBidi"/>
          <w:b/>
          <w:bCs/>
          <w:sz w:val="22"/>
          <w:szCs w:val="22"/>
          <w:u w:val="single"/>
        </w:rPr>
        <w:t>Relation9: Books_for_Sale</w:t>
      </w:r>
    </w:p>
    <w:p w14:paraId="3811098E" w14:textId="6F61D2A2" w:rsidR="00D3535D" w:rsidRDefault="00124A5C" w:rsidP="002E3ED9">
      <w:pPr>
        <w:rPr>
          <w:rFonts w:asciiTheme="majorBidi" w:eastAsia="Aptos" w:hAnsiTheme="majorBidi" w:cstheme="majorBidi"/>
          <w:sz w:val="22"/>
          <w:szCs w:val="22"/>
        </w:rPr>
      </w:pPr>
      <w:r w:rsidRPr="00124A5C">
        <w:rPr>
          <w:rFonts w:asciiTheme="majorBidi" w:eastAsia="Aptos" w:hAnsiTheme="majorBidi" w:cstheme="majorBidi"/>
          <w:noProof/>
          <w:sz w:val="22"/>
          <w:szCs w:val="22"/>
          <w:lang w:eastAsia="en-US"/>
        </w:rPr>
        <w:drawing>
          <wp:inline distT="0" distB="0" distL="0" distR="0" wp14:anchorId="16DA9374" wp14:editId="1328FDFC">
            <wp:extent cx="5943600" cy="2134870"/>
            <wp:effectExtent l="0" t="0" r="0" b="0"/>
            <wp:docPr id="1713325681" name="Picture 1" descr="A computer code with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25681" name="Picture 1" descr="A computer code with different colored text&#10;&#10;Description automatically generated with medium confidence"/>
                    <pic:cNvPicPr/>
                  </pic:nvPicPr>
                  <pic:blipFill>
                    <a:blip r:embed="rId68"/>
                    <a:stretch>
                      <a:fillRect/>
                    </a:stretch>
                  </pic:blipFill>
                  <pic:spPr>
                    <a:xfrm>
                      <a:off x="0" y="0"/>
                      <a:ext cx="5943600" cy="2134870"/>
                    </a:xfrm>
                    <a:prstGeom prst="rect">
                      <a:avLst/>
                    </a:prstGeom>
                  </pic:spPr>
                </pic:pic>
              </a:graphicData>
            </a:graphic>
          </wp:inline>
        </w:drawing>
      </w:r>
    </w:p>
    <w:p w14:paraId="322AE450" w14:textId="23E49677" w:rsidR="00D3535D" w:rsidRDefault="007C2DF4" w:rsidP="002E3ED9">
      <w:pPr>
        <w:rPr>
          <w:rFonts w:asciiTheme="majorBidi" w:eastAsia="Aptos" w:hAnsiTheme="majorBidi" w:cstheme="majorBidi"/>
          <w:sz w:val="22"/>
          <w:szCs w:val="22"/>
        </w:rPr>
      </w:pPr>
      <w:r w:rsidRPr="007C2DF4">
        <w:rPr>
          <w:rFonts w:asciiTheme="majorBidi" w:eastAsia="Aptos" w:hAnsiTheme="majorBidi" w:cstheme="majorBidi"/>
          <w:sz w:val="22"/>
          <w:szCs w:val="22"/>
        </w:rPr>
        <w:t xml:space="preserve">The </w:t>
      </w:r>
      <w:r w:rsidRPr="007C2DF4">
        <w:rPr>
          <w:rFonts w:asciiTheme="majorBidi" w:eastAsia="Aptos" w:hAnsiTheme="majorBidi" w:cstheme="majorBidi"/>
          <w:b/>
          <w:bCs/>
          <w:sz w:val="22"/>
          <w:szCs w:val="22"/>
        </w:rPr>
        <w:t>Books_for_Sale</w:t>
      </w:r>
      <w:r w:rsidRPr="007C2DF4">
        <w:rPr>
          <w:rFonts w:asciiTheme="majorBidi" w:eastAsia="Aptos" w:hAnsiTheme="majorBidi" w:cstheme="majorBidi"/>
          <w:sz w:val="22"/>
          <w:szCs w:val="22"/>
        </w:rPr>
        <w:t xml:space="preserve"> table stores details of books with ISBN as the primary key, ensuring uniqueness. Constraints enforce data integrity: Price, Edition, and Pages must all be greater than 0, ensuring valid numeric values. The Publisher_Name column acts as a foreign key referencing the Publisher_Name in the Publisher table</w:t>
      </w:r>
      <w:r w:rsidR="00A26907">
        <w:rPr>
          <w:rFonts w:asciiTheme="majorBidi" w:eastAsia="Aptos" w:hAnsiTheme="majorBidi" w:cstheme="majorBidi"/>
          <w:sz w:val="22"/>
          <w:szCs w:val="22"/>
        </w:rPr>
        <w:t xml:space="preserve">. </w:t>
      </w:r>
      <w:r w:rsidRPr="007C2DF4">
        <w:rPr>
          <w:rFonts w:asciiTheme="majorBidi" w:eastAsia="Aptos" w:hAnsiTheme="majorBidi" w:cstheme="majorBidi"/>
          <w:sz w:val="22"/>
          <w:szCs w:val="22"/>
        </w:rPr>
        <w:t xml:space="preserve">Other columns, such as Title, Genre, Translator, and Lang, capture additional details about each book. </w:t>
      </w:r>
    </w:p>
    <w:p w14:paraId="49860E21" w14:textId="77777777" w:rsidR="00C838A9" w:rsidRDefault="00E30E40" w:rsidP="00C838A9">
      <w:pPr>
        <w:keepNext/>
      </w:pPr>
      <w:r>
        <w:rPr>
          <w:rFonts w:asciiTheme="majorBidi" w:eastAsia="Aptos" w:hAnsiTheme="majorBidi" w:cstheme="majorBidi"/>
          <w:noProof/>
          <w:sz w:val="22"/>
          <w:szCs w:val="22"/>
          <w:lang w:eastAsia="en-US"/>
        </w:rPr>
        <w:drawing>
          <wp:inline distT="0" distB="0" distL="0" distR="0" wp14:anchorId="48DF00C1" wp14:editId="5BC88313">
            <wp:extent cx="5943600" cy="1104265"/>
            <wp:effectExtent l="0" t="0" r="0" b="635"/>
            <wp:docPr id="17003946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94604" name="Picture 170039460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104265"/>
                    </a:xfrm>
                    <a:prstGeom prst="rect">
                      <a:avLst/>
                    </a:prstGeom>
                  </pic:spPr>
                </pic:pic>
              </a:graphicData>
            </a:graphic>
          </wp:inline>
        </w:drawing>
      </w:r>
    </w:p>
    <w:p w14:paraId="1D34E5C4" w14:textId="545F493E" w:rsidR="00626CE8" w:rsidRDefault="00C838A9" w:rsidP="00626CE8">
      <w:pPr>
        <w:pStyle w:val="Caption"/>
      </w:pPr>
      <w:bookmarkStart w:id="115" w:name="_Toc182967602"/>
      <w:bookmarkStart w:id="116" w:name="_Toc183091324"/>
      <w:r>
        <w:t xml:space="preserve">Figure </w:t>
      </w:r>
      <w:r w:rsidR="00626CE8">
        <w:fldChar w:fldCharType="begin"/>
      </w:r>
      <w:r w:rsidR="00626CE8">
        <w:instrText xml:space="preserve"> SEQ Figure \* ARABIC </w:instrText>
      </w:r>
      <w:r w:rsidR="00626CE8">
        <w:fldChar w:fldCharType="separate"/>
      </w:r>
      <w:r w:rsidR="00626CE8">
        <w:rPr>
          <w:noProof/>
        </w:rPr>
        <w:t>35</w:t>
      </w:r>
      <w:r w:rsidR="00626CE8">
        <w:rPr>
          <w:noProof/>
        </w:rPr>
        <w:fldChar w:fldCharType="end"/>
      </w:r>
      <w:r>
        <w:t>: Creation of Books_for_Sale Relation</w:t>
      </w:r>
      <w:bookmarkEnd w:id="115"/>
      <w:bookmarkEnd w:id="116"/>
    </w:p>
    <w:p w14:paraId="1C93AABB" w14:textId="77777777" w:rsidR="00626CE8" w:rsidRDefault="00626CE8">
      <w:pPr>
        <w:rPr>
          <w:rFonts w:asciiTheme="majorBidi" w:eastAsia="Aptos" w:hAnsiTheme="majorBidi" w:cstheme="majorBidi"/>
          <w:b/>
          <w:bCs/>
          <w:i/>
          <w:iCs/>
          <w:color w:val="0E2841" w:themeColor="text2"/>
          <w:sz w:val="22"/>
          <w:szCs w:val="22"/>
          <w:u w:val="single"/>
        </w:rPr>
      </w:pPr>
      <w:r>
        <w:rPr>
          <w:rFonts w:asciiTheme="majorBidi" w:eastAsia="Aptos" w:hAnsiTheme="majorBidi" w:cstheme="majorBidi"/>
          <w:b/>
          <w:bCs/>
          <w:sz w:val="22"/>
          <w:szCs w:val="22"/>
          <w:u w:val="single"/>
        </w:rPr>
        <w:br w:type="page"/>
      </w:r>
    </w:p>
    <w:p w14:paraId="7A831913" w14:textId="549CC08C" w:rsidR="00E30E40" w:rsidRPr="00626CE8" w:rsidRDefault="00E30E40" w:rsidP="00626CE8">
      <w:pPr>
        <w:pStyle w:val="Caption"/>
        <w:rPr>
          <w:rFonts w:asciiTheme="majorBidi" w:eastAsia="Aptos" w:hAnsiTheme="majorBidi" w:cstheme="majorBidi"/>
          <w:sz w:val="22"/>
          <w:szCs w:val="22"/>
        </w:rPr>
      </w:pPr>
      <w:r w:rsidRPr="000E6778">
        <w:rPr>
          <w:rFonts w:asciiTheme="majorBidi" w:eastAsia="Aptos" w:hAnsiTheme="majorBidi" w:cstheme="majorBidi"/>
          <w:b/>
          <w:bCs/>
          <w:sz w:val="22"/>
          <w:szCs w:val="22"/>
          <w:u w:val="single"/>
        </w:rPr>
        <w:t>Relation</w:t>
      </w:r>
      <w:r w:rsidR="00DF71C3">
        <w:rPr>
          <w:rFonts w:asciiTheme="majorBidi" w:eastAsia="Aptos" w:hAnsiTheme="majorBidi" w:cstheme="majorBidi"/>
          <w:b/>
          <w:bCs/>
          <w:sz w:val="22"/>
          <w:szCs w:val="22"/>
          <w:u w:val="single"/>
        </w:rPr>
        <w:t>10</w:t>
      </w:r>
      <w:r w:rsidRPr="000E6778">
        <w:rPr>
          <w:rFonts w:asciiTheme="majorBidi" w:eastAsia="Aptos" w:hAnsiTheme="majorBidi" w:cstheme="majorBidi"/>
          <w:b/>
          <w:bCs/>
          <w:sz w:val="22"/>
          <w:szCs w:val="22"/>
          <w:u w:val="single"/>
        </w:rPr>
        <w:t>: Books_for_Rent</w:t>
      </w:r>
    </w:p>
    <w:p w14:paraId="37BF29E8" w14:textId="08E4DCE9" w:rsidR="00E30E40" w:rsidRDefault="00A26907" w:rsidP="002E3ED9">
      <w:pPr>
        <w:rPr>
          <w:rFonts w:asciiTheme="majorBidi" w:eastAsia="Aptos" w:hAnsiTheme="majorBidi" w:cstheme="majorBidi"/>
          <w:sz w:val="22"/>
          <w:szCs w:val="22"/>
        </w:rPr>
      </w:pPr>
      <w:r w:rsidRPr="00A26907">
        <w:rPr>
          <w:rFonts w:asciiTheme="majorBidi" w:eastAsia="Aptos" w:hAnsiTheme="majorBidi" w:cstheme="majorBidi"/>
          <w:noProof/>
          <w:sz w:val="22"/>
          <w:szCs w:val="22"/>
          <w:lang w:eastAsia="en-US"/>
        </w:rPr>
        <w:drawing>
          <wp:inline distT="0" distB="0" distL="0" distR="0" wp14:anchorId="4EFB90DD" wp14:editId="5A9016F4">
            <wp:extent cx="5943600" cy="2959735"/>
            <wp:effectExtent l="0" t="0" r="0" b="0"/>
            <wp:docPr id="1980767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7622" name="Picture 1" descr="A screenshot of a computer code&#10;&#10;Description automatically generated"/>
                    <pic:cNvPicPr/>
                  </pic:nvPicPr>
                  <pic:blipFill>
                    <a:blip r:embed="rId70"/>
                    <a:stretch>
                      <a:fillRect/>
                    </a:stretch>
                  </pic:blipFill>
                  <pic:spPr>
                    <a:xfrm>
                      <a:off x="0" y="0"/>
                      <a:ext cx="5943600" cy="2959735"/>
                    </a:xfrm>
                    <a:prstGeom prst="rect">
                      <a:avLst/>
                    </a:prstGeom>
                  </pic:spPr>
                </pic:pic>
              </a:graphicData>
            </a:graphic>
          </wp:inline>
        </w:drawing>
      </w:r>
    </w:p>
    <w:p w14:paraId="39E4F19F" w14:textId="329A966A" w:rsidR="008F03BC" w:rsidRDefault="000E6778" w:rsidP="002E3ED9">
      <w:pPr>
        <w:rPr>
          <w:rFonts w:asciiTheme="majorBidi" w:eastAsia="Aptos" w:hAnsiTheme="majorBidi" w:cstheme="majorBidi"/>
          <w:sz w:val="22"/>
          <w:szCs w:val="22"/>
        </w:rPr>
      </w:pPr>
      <w:r w:rsidRPr="000E6778">
        <w:rPr>
          <w:rFonts w:asciiTheme="majorBidi" w:eastAsia="Aptos" w:hAnsiTheme="majorBidi" w:cstheme="majorBidi"/>
          <w:sz w:val="22"/>
          <w:szCs w:val="22"/>
        </w:rPr>
        <w:t xml:space="preserve">The </w:t>
      </w:r>
      <w:r w:rsidRPr="000E6778">
        <w:rPr>
          <w:rFonts w:asciiTheme="majorBidi" w:eastAsia="Aptos" w:hAnsiTheme="majorBidi" w:cstheme="majorBidi"/>
          <w:b/>
          <w:bCs/>
          <w:sz w:val="22"/>
          <w:szCs w:val="22"/>
        </w:rPr>
        <w:t>Books_for_Rent</w:t>
      </w:r>
      <w:r w:rsidRPr="000E6778">
        <w:rPr>
          <w:rFonts w:asciiTheme="majorBidi" w:eastAsia="Aptos" w:hAnsiTheme="majorBidi" w:cstheme="majorBidi"/>
          <w:sz w:val="22"/>
          <w:szCs w:val="22"/>
        </w:rPr>
        <w:t xml:space="preserve"> table stores details of books available for rent, with BookID as the primary key in the format ISBN#ID to ensure uniqueness. Constraints enforce data validity: Price, Edition, Pages, Shelf_No, and Row_No must all be greater than 0. The Publisher_Name column acts as a foreign key referencing the Publisher table, and BranchID links to the Libraryy table</w:t>
      </w:r>
      <w:r w:rsidR="00A26907">
        <w:rPr>
          <w:rFonts w:asciiTheme="majorBidi" w:eastAsia="Aptos" w:hAnsiTheme="majorBidi" w:cstheme="majorBidi"/>
          <w:sz w:val="22"/>
          <w:szCs w:val="22"/>
        </w:rPr>
        <w:t xml:space="preserve">. </w:t>
      </w:r>
      <w:r w:rsidRPr="000E6778">
        <w:rPr>
          <w:rFonts w:asciiTheme="majorBidi" w:eastAsia="Aptos" w:hAnsiTheme="majorBidi" w:cstheme="majorBidi"/>
          <w:sz w:val="22"/>
          <w:szCs w:val="22"/>
        </w:rPr>
        <w:t>Other fields like ISBN, Title, Genre, and Lang capture book details.</w:t>
      </w:r>
    </w:p>
    <w:p w14:paraId="20BD63D0" w14:textId="77777777" w:rsidR="00C838A9" w:rsidRDefault="000E6778" w:rsidP="00C838A9">
      <w:pPr>
        <w:keepNext/>
      </w:pPr>
      <w:r>
        <w:rPr>
          <w:rFonts w:asciiTheme="majorBidi" w:eastAsia="Aptos" w:hAnsiTheme="majorBidi" w:cstheme="majorBidi"/>
          <w:noProof/>
          <w:sz w:val="22"/>
          <w:szCs w:val="22"/>
          <w:lang w:eastAsia="en-US"/>
        </w:rPr>
        <w:drawing>
          <wp:inline distT="0" distB="0" distL="0" distR="0" wp14:anchorId="681DC6D5" wp14:editId="34592AB7">
            <wp:extent cx="5943600" cy="1148715"/>
            <wp:effectExtent l="0" t="0" r="0" b="0"/>
            <wp:docPr id="10763300" name="Picture 10" descr="A group of colorful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00" name="Picture 10" descr="A group of colorful text boxes&#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p>
    <w:p w14:paraId="3F3F3390" w14:textId="2DAB19F5" w:rsidR="00877345" w:rsidRDefault="00C838A9" w:rsidP="00C838A9">
      <w:pPr>
        <w:pStyle w:val="Caption"/>
        <w:rPr>
          <w:rFonts w:asciiTheme="majorBidi" w:eastAsia="Aptos" w:hAnsiTheme="majorBidi" w:cstheme="majorBidi"/>
          <w:sz w:val="22"/>
          <w:szCs w:val="22"/>
        </w:rPr>
      </w:pPr>
      <w:bookmarkStart w:id="117" w:name="_Toc182967603"/>
      <w:bookmarkStart w:id="118" w:name="_Toc183091325"/>
      <w:r>
        <w:t xml:space="preserve">Figure </w:t>
      </w:r>
      <w:r w:rsidR="00626CE8">
        <w:fldChar w:fldCharType="begin"/>
      </w:r>
      <w:r w:rsidR="00626CE8">
        <w:instrText xml:space="preserve"> SEQ Figure \* ARABIC </w:instrText>
      </w:r>
      <w:r w:rsidR="00626CE8">
        <w:fldChar w:fldCharType="separate"/>
      </w:r>
      <w:r w:rsidR="00626CE8">
        <w:rPr>
          <w:noProof/>
        </w:rPr>
        <w:t>36</w:t>
      </w:r>
      <w:r w:rsidR="00626CE8">
        <w:rPr>
          <w:noProof/>
        </w:rPr>
        <w:fldChar w:fldCharType="end"/>
      </w:r>
      <w:r>
        <w:t>: Creation of Books_for_Rent Relation</w:t>
      </w:r>
      <w:bookmarkEnd w:id="117"/>
      <w:bookmarkEnd w:id="118"/>
    </w:p>
    <w:p w14:paraId="6DF2D015" w14:textId="77777777" w:rsidR="00877345" w:rsidRDefault="00877345" w:rsidP="00877345">
      <w:pPr>
        <w:rPr>
          <w:rFonts w:asciiTheme="majorBidi" w:eastAsia="Aptos" w:hAnsiTheme="majorBidi" w:cstheme="majorBidi"/>
          <w:sz w:val="22"/>
          <w:szCs w:val="22"/>
        </w:rPr>
      </w:pPr>
    </w:p>
    <w:p w14:paraId="344A162B" w14:textId="76A9DF92" w:rsidR="000E6778" w:rsidRPr="00877345" w:rsidRDefault="000E6778" w:rsidP="00877345">
      <w:pPr>
        <w:rPr>
          <w:rFonts w:asciiTheme="majorBidi" w:eastAsia="Aptos" w:hAnsiTheme="majorBidi" w:cstheme="majorBidi"/>
          <w:sz w:val="22"/>
          <w:szCs w:val="22"/>
        </w:rPr>
      </w:pPr>
      <w:r w:rsidRPr="00685C1D">
        <w:rPr>
          <w:rFonts w:asciiTheme="majorBidi" w:eastAsia="Aptos" w:hAnsiTheme="majorBidi" w:cstheme="majorBidi"/>
          <w:b/>
          <w:bCs/>
          <w:sz w:val="22"/>
          <w:szCs w:val="22"/>
          <w:u w:val="single"/>
        </w:rPr>
        <w:t>Relation1</w:t>
      </w:r>
      <w:r w:rsidR="00DF71C3">
        <w:rPr>
          <w:rFonts w:asciiTheme="majorBidi" w:eastAsia="Aptos" w:hAnsiTheme="majorBidi" w:cstheme="majorBidi"/>
          <w:b/>
          <w:bCs/>
          <w:sz w:val="22"/>
          <w:szCs w:val="22"/>
          <w:u w:val="single"/>
        </w:rPr>
        <w:t>1</w:t>
      </w:r>
      <w:r w:rsidRPr="00685C1D">
        <w:rPr>
          <w:rFonts w:asciiTheme="majorBidi" w:eastAsia="Aptos" w:hAnsiTheme="majorBidi" w:cstheme="majorBidi"/>
          <w:b/>
          <w:bCs/>
          <w:sz w:val="22"/>
          <w:szCs w:val="22"/>
          <w:u w:val="single"/>
        </w:rPr>
        <w:t xml:space="preserve">: </w:t>
      </w:r>
      <w:r w:rsidR="00327A72" w:rsidRPr="00685C1D">
        <w:rPr>
          <w:rFonts w:asciiTheme="majorBidi" w:eastAsia="Aptos" w:hAnsiTheme="majorBidi" w:cstheme="majorBidi"/>
          <w:b/>
          <w:bCs/>
          <w:sz w:val="22"/>
          <w:szCs w:val="22"/>
          <w:u w:val="single"/>
        </w:rPr>
        <w:t>Authors_BookSale</w:t>
      </w:r>
    </w:p>
    <w:p w14:paraId="49190638" w14:textId="2180EB8A" w:rsidR="00327A72" w:rsidRPr="00CA131F" w:rsidRDefault="00F35015" w:rsidP="002E3ED9">
      <w:pPr>
        <w:rPr>
          <w:rFonts w:asciiTheme="majorBidi" w:eastAsia="Aptos" w:hAnsiTheme="majorBidi" w:cstheme="majorBidi"/>
          <w:sz w:val="22"/>
          <w:szCs w:val="22"/>
        </w:rPr>
      </w:pPr>
      <w:r w:rsidRPr="00F35015">
        <w:rPr>
          <w:rFonts w:asciiTheme="majorBidi" w:eastAsia="Aptos" w:hAnsiTheme="majorBidi" w:cstheme="majorBidi"/>
          <w:noProof/>
          <w:sz w:val="22"/>
          <w:szCs w:val="22"/>
          <w:lang w:eastAsia="en-US"/>
        </w:rPr>
        <w:drawing>
          <wp:inline distT="0" distB="0" distL="0" distR="0" wp14:anchorId="69D8D416" wp14:editId="4CE3E4A7">
            <wp:extent cx="5943600" cy="1414145"/>
            <wp:effectExtent l="0" t="0" r="0" b="0"/>
            <wp:docPr id="45734784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47843" name="Picture 1" descr="A close-up of a computer screen&#10;&#10;Description automatically generated"/>
                    <pic:cNvPicPr/>
                  </pic:nvPicPr>
                  <pic:blipFill>
                    <a:blip r:embed="rId72"/>
                    <a:stretch>
                      <a:fillRect/>
                    </a:stretch>
                  </pic:blipFill>
                  <pic:spPr>
                    <a:xfrm>
                      <a:off x="0" y="0"/>
                      <a:ext cx="5943600" cy="1414145"/>
                    </a:xfrm>
                    <a:prstGeom prst="rect">
                      <a:avLst/>
                    </a:prstGeom>
                  </pic:spPr>
                </pic:pic>
              </a:graphicData>
            </a:graphic>
          </wp:inline>
        </w:drawing>
      </w:r>
    </w:p>
    <w:p w14:paraId="23E5947C" w14:textId="048EF0F7" w:rsidR="00603FD3" w:rsidRDefault="00685C1D" w:rsidP="002E3ED9">
      <w:pPr>
        <w:rPr>
          <w:rFonts w:asciiTheme="majorBidi" w:eastAsia="Aptos" w:hAnsiTheme="majorBidi" w:cstheme="majorBidi"/>
          <w:sz w:val="22"/>
          <w:szCs w:val="22"/>
        </w:rPr>
      </w:pPr>
      <w:r w:rsidRPr="00685C1D">
        <w:rPr>
          <w:rFonts w:asciiTheme="majorBidi" w:eastAsia="Aptos" w:hAnsiTheme="majorBidi" w:cstheme="majorBidi"/>
          <w:sz w:val="22"/>
          <w:szCs w:val="22"/>
        </w:rPr>
        <w:t xml:space="preserve">The </w:t>
      </w:r>
      <w:r w:rsidRPr="00685C1D">
        <w:rPr>
          <w:rFonts w:asciiTheme="majorBidi" w:eastAsia="Aptos" w:hAnsiTheme="majorBidi" w:cstheme="majorBidi"/>
          <w:b/>
          <w:bCs/>
          <w:sz w:val="22"/>
          <w:szCs w:val="22"/>
        </w:rPr>
        <w:t>Authors_BookSale</w:t>
      </w:r>
      <w:r w:rsidRPr="00685C1D">
        <w:rPr>
          <w:rFonts w:asciiTheme="majorBidi" w:eastAsia="Aptos" w:hAnsiTheme="majorBidi" w:cstheme="majorBidi"/>
          <w:sz w:val="22"/>
          <w:szCs w:val="22"/>
        </w:rPr>
        <w:t xml:space="preserve"> table associates authors with books for sale, using a composite primary key (ISBN, Author_Name) to ensure each author-book pair is unique. The ISBN column is a foreign key referencing the ISBN in the Books_for_Sale table</w:t>
      </w:r>
      <w:r w:rsidR="00F35015">
        <w:rPr>
          <w:rFonts w:asciiTheme="majorBidi" w:eastAsia="Aptos" w:hAnsiTheme="majorBidi" w:cstheme="majorBidi"/>
          <w:sz w:val="22"/>
          <w:szCs w:val="22"/>
        </w:rPr>
        <w:t xml:space="preserve">. </w:t>
      </w:r>
    </w:p>
    <w:p w14:paraId="4E4E1C04" w14:textId="77777777" w:rsidR="00C838A9" w:rsidRDefault="00685C1D" w:rsidP="00C838A9">
      <w:pPr>
        <w:keepNext/>
      </w:pPr>
      <w:r>
        <w:rPr>
          <w:rFonts w:asciiTheme="majorBidi" w:eastAsia="Aptos" w:hAnsiTheme="majorBidi" w:cstheme="majorBidi"/>
          <w:noProof/>
          <w:sz w:val="22"/>
          <w:szCs w:val="22"/>
          <w:lang w:eastAsia="en-US"/>
        </w:rPr>
        <w:drawing>
          <wp:inline distT="0" distB="0" distL="0" distR="0" wp14:anchorId="5FCB6CEC" wp14:editId="38E330EA">
            <wp:extent cx="3359323" cy="1625684"/>
            <wp:effectExtent l="0" t="0" r="0" b="0"/>
            <wp:docPr id="158831371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13715" name="Picture 1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359323" cy="1625684"/>
                    </a:xfrm>
                    <a:prstGeom prst="rect">
                      <a:avLst/>
                    </a:prstGeom>
                  </pic:spPr>
                </pic:pic>
              </a:graphicData>
            </a:graphic>
          </wp:inline>
        </w:drawing>
      </w:r>
    </w:p>
    <w:p w14:paraId="05EA8D5C" w14:textId="4DD69652" w:rsidR="00685C1D" w:rsidRDefault="00C838A9" w:rsidP="00C838A9">
      <w:pPr>
        <w:pStyle w:val="Caption"/>
      </w:pPr>
      <w:bookmarkStart w:id="119" w:name="_Toc182967604"/>
      <w:bookmarkStart w:id="120" w:name="_Toc183091326"/>
      <w:r>
        <w:t xml:space="preserve">Figure </w:t>
      </w:r>
      <w:r w:rsidR="00626CE8">
        <w:fldChar w:fldCharType="begin"/>
      </w:r>
      <w:r w:rsidR="00626CE8">
        <w:instrText xml:space="preserve"> SEQ Figure \* ARABIC</w:instrText>
      </w:r>
      <w:r w:rsidR="00626CE8">
        <w:instrText xml:space="preserve"> </w:instrText>
      </w:r>
      <w:r w:rsidR="00626CE8">
        <w:fldChar w:fldCharType="separate"/>
      </w:r>
      <w:r w:rsidR="00626CE8">
        <w:rPr>
          <w:noProof/>
        </w:rPr>
        <w:t>37</w:t>
      </w:r>
      <w:r w:rsidR="00626CE8">
        <w:rPr>
          <w:noProof/>
        </w:rPr>
        <w:fldChar w:fldCharType="end"/>
      </w:r>
      <w:r>
        <w:t>: Creation of Authors_BookSale Relation</w:t>
      </w:r>
      <w:bookmarkEnd w:id="119"/>
      <w:bookmarkEnd w:id="120"/>
    </w:p>
    <w:p w14:paraId="05B8AA90" w14:textId="77777777" w:rsidR="00C838A9" w:rsidRPr="00C838A9" w:rsidRDefault="00C838A9" w:rsidP="00C838A9"/>
    <w:p w14:paraId="4E2D5C7A" w14:textId="390A2FF3" w:rsidR="00685C1D" w:rsidRPr="0013310D" w:rsidRDefault="00685C1D" w:rsidP="00877345">
      <w:pPr>
        <w:rPr>
          <w:rFonts w:asciiTheme="majorBidi" w:eastAsia="Aptos" w:hAnsiTheme="majorBidi" w:cstheme="majorBidi"/>
          <w:b/>
          <w:bCs/>
          <w:sz w:val="22"/>
          <w:szCs w:val="22"/>
          <w:u w:val="single"/>
        </w:rPr>
      </w:pPr>
      <w:r w:rsidRPr="0013310D">
        <w:rPr>
          <w:rFonts w:asciiTheme="majorBidi" w:eastAsia="Aptos" w:hAnsiTheme="majorBidi" w:cstheme="majorBidi"/>
          <w:b/>
          <w:bCs/>
          <w:sz w:val="22"/>
          <w:szCs w:val="22"/>
          <w:u w:val="single"/>
        </w:rPr>
        <w:t>Relation1</w:t>
      </w:r>
      <w:r w:rsidR="00DF71C3">
        <w:rPr>
          <w:rFonts w:asciiTheme="majorBidi" w:eastAsia="Aptos" w:hAnsiTheme="majorBidi" w:cstheme="majorBidi"/>
          <w:b/>
          <w:bCs/>
          <w:sz w:val="22"/>
          <w:szCs w:val="22"/>
          <w:u w:val="single"/>
        </w:rPr>
        <w:t>2</w:t>
      </w:r>
      <w:r w:rsidRPr="0013310D">
        <w:rPr>
          <w:rFonts w:asciiTheme="majorBidi" w:eastAsia="Aptos" w:hAnsiTheme="majorBidi" w:cstheme="majorBidi"/>
          <w:b/>
          <w:bCs/>
          <w:sz w:val="22"/>
          <w:szCs w:val="22"/>
          <w:u w:val="single"/>
        </w:rPr>
        <w:t>: Authors_BookRent</w:t>
      </w:r>
    </w:p>
    <w:p w14:paraId="4DF91A6A" w14:textId="44598B7E" w:rsidR="00685C1D" w:rsidRDefault="00ED1130" w:rsidP="002E3ED9">
      <w:pPr>
        <w:rPr>
          <w:rFonts w:asciiTheme="majorBidi" w:eastAsia="Aptos" w:hAnsiTheme="majorBidi" w:cstheme="majorBidi"/>
          <w:sz w:val="22"/>
          <w:szCs w:val="22"/>
        </w:rPr>
      </w:pPr>
      <w:r w:rsidRPr="00ED1130">
        <w:rPr>
          <w:rFonts w:asciiTheme="majorBidi" w:eastAsia="Aptos" w:hAnsiTheme="majorBidi" w:cstheme="majorBidi"/>
          <w:noProof/>
          <w:sz w:val="22"/>
          <w:szCs w:val="22"/>
          <w:lang w:eastAsia="en-US"/>
        </w:rPr>
        <w:drawing>
          <wp:inline distT="0" distB="0" distL="0" distR="0" wp14:anchorId="3A492D33" wp14:editId="5CA7F5EE">
            <wp:extent cx="5943600" cy="1555115"/>
            <wp:effectExtent l="0" t="0" r="0" b="6985"/>
            <wp:docPr id="62897658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6580" name="Picture 1" descr="A close-up of a computer code&#10;&#10;Description automatically generated"/>
                    <pic:cNvPicPr/>
                  </pic:nvPicPr>
                  <pic:blipFill>
                    <a:blip r:embed="rId74"/>
                    <a:stretch>
                      <a:fillRect/>
                    </a:stretch>
                  </pic:blipFill>
                  <pic:spPr>
                    <a:xfrm>
                      <a:off x="0" y="0"/>
                      <a:ext cx="5943600" cy="1555115"/>
                    </a:xfrm>
                    <a:prstGeom prst="rect">
                      <a:avLst/>
                    </a:prstGeom>
                  </pic:spPr>
                </pic:pic>
              </a:graphicData>
            </a:graphic>
          </wp:inline>
        </w:drawing>
      </w:r>
    </w:p>
    <w:p w14:paraId="1008CDEB" w14:textId="3A2D6B5A" w:rsidR="00415276" w:rsidRDefault="00415276" w:rsidP="002E3ED9">
      <w:pPr>
        <w:rPr>
          <w:rFonts w:asciiTheme="majorBidi" w:eastAsia="Aptos" w:hAnsiTheme="majorBidi" w:cstheme="majorBidi"/>
          <w:sz w:val="22"/>
          <w:szCs w:val="22"/>
        </w:rPr>
      </w:pPr>
      <w:r w:rsidRPr="00685C1D">
        <w:rPr>
          <w:rFonts w:asciiTheme="majorBidi" w:eastAsia="Aptos" w:hAnsiTheme="majorBidi" w:cstheme="majorBidi"/>
          <w:sz w:val="22"/>
          <w:szCs w:val="22"/>
        </w:rPr>
        <w:t xml:space="preserve">The </w:t>
      </w:r>
      <w:r w:rsidRPr="00685C1D">
        <w:rPr>
          <w:rFonts w:asciiTheme="majorBidi" w:eastAsia="Aptos" w:hAnsiTheme="majorBidi" w:cstheme="majorBidi"/>
          <w:b/>
          <w:bCs/>
          <w:sz w:val="22"/>
          <w:szCs w:val="22"/>
        </w:rPr>
        <w:t>Authors_Book</w:t>
      </w:r>
      <w:r>
        <w:rPr>
          <w:rFonts w:asciiTheme="majorBidi" w:eastAsia="Aptos" w:hAnsiTheme="majorBidi" w:cstheme="majorBidi"/>
          <w:b/>
          <w:bCs/>
          <w:sz w:val="22"/>
          <w:szCs w:val="22"/>
        </w:rPr>
        <w:t>Rent</w:t>
      </w:r>
      <w:r w:rsidRPr="00685C1D">
        <w:rPr>
          <w:rFonts w:asciiTheme="majorBidi" w:eastAsia="Aptos" w:hAnsiTheme="majorBidi" w:cstheme="majorBidi"/>
          <w:sz w:val="22"/>
          <w:szCs w:val="22"/>
        </w:rPr>
        <w:t xml:space="preserve"> table associates authors with books for </w:t>
      </w:r>
      <w:r>
        <w:rPr>
          <w:rFonts w:asciiTheme="majorBidi" w:eastAsia="Aptos" w:hAnsiTheme="majorBidi" w:cstheme="majorBidi"/>
          <w:sz w:val="22"/>
          <w:szCs w:val="22"/>
        </w:rPr>
        <w:t>rent</w:t>
      </w:r>
      <w:r w:rsidRPr="00685C1D">
        <w:rPr>
          <w:rFonts w:asciiTheme="majorBidi" w:eastAsia="Aptos" w:hAnsiTheme="majorBidi" w:cstheme="majorBidi"/>
          <w:sz w:val="22"/>
          <w:szCs w:val="22"/>
        </w:rPr>
        <w:t>, using a composite primary key (ISBN, Author_Name) to ensure each author-book pair is unique. The ISBN column is a foreign key referencing the ISBN in the Books_for_</w:t>
      </w:r>
      <w:r>
        <w:rPr>
          <w:rFonts w:asciiTheme="majorBidi" w:eastAsia="Aptos" w:hAnsiTheme="majorBidi" w:cstheme="majorBidi"/>
          <w:sz w:val="22"/>
          <w:szCs w:val="22"/>
        </w:rPr>
        <w:t>Rent</w:t>
      </w:r>
      <w:r w:rsidRPr="00685C1D">
        <w:rPr>
          <w:rFonts w:asciiTheme="majorBidi" w:eastAsia="Aptos" w:hAnsiTheme="majorBidi" w:cstheme="majorBidi"/>
          <w:sz w:val="22"/>
          <w:szCs w:val="22"/>
        </w:rPr>
        <w:t xml:space="preserve"> table</w:t>
      </w:r>
      <w:r w:rsidR="00ED1130">
        <w:rPr>
          <w:rFonts w:asciiTheme="majorBidi" w:eastAsia="Aptos" w:hAnsiTheme="majorBidi" w:cstheme="majorBidi"/>
          <w:sz w:val="22"/>
          <w:szCs w:val="22"/>
        </w:rPr>
        <w:t>.</w:t>
      </w:r>
    </w:p>
    <w:p w14:paraId="23A072D6" w14:textId="77777777" w:rsidR="00C838A9" w:rsidRDefault="00415276" w:rsidP="00C838A9">
      <w:pPr>
        <w:keepNext/>
      </w:pPr>
      <w:r>
        <w:rPr>
          <w:rFonts w:asciiTheme="majorBidi" w:eastAsia="Aptos" w:hAnsiTheme="majorBidi" w:cstheme="majorBidi"/>
          <w:noProof/>
          <w:sz w:val="22"/>
          <w:szCs w:val="22"/>
          <w:lang w:eastAsia="en-US"/>
        </w:rPr>
        <w:drawing>
          <wp:inline distT="0" distB="0" distL="0" distR="0" wp14:anchorId="50E7D370" wp14:editId="649A9A8E">
            <wp:extent cx="3778444" cy="1606633"/>
            <wp:effectExtent l="0" t="0" r="0" b="0"/>
            <wp:docPr id="14667727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2796" name="Picture 12"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778444" cy="1606633"/>
                    </a:xfrm>
                    <a:prstGeom prst="rect">
                      <a:avLst/>
                    </a:prstGeom>
                  </pic:spPr>
                </pic:pic>
              </a:graphicData>
            </a:graphic>
          </wp:inline>
        </w:drawing>
      </w:r>
    </w:p>
    <w:p w14:paraId="5657D965" w14:textId="2AA58F3C" w:rsidR="00415276" w:rsidRDefault="00C838A9" w:rsidP="00C838A9">
      <w:pPr>
        <w:pStyle w:val="Caption"/>
        <w:rPr>
          <w:rFonts w:asciiTheme="majorBidi" w:eastAsia="Aptos" w:hAnsiTheme="majorBidi" w:cstheme="majorBidi"/>
          <w:sz w:val="22"/>
          <w:szCs w:val="22"/>
        </w:rPr>
      </w:pPr>
      <w:bookmarkStart w:id="121" w:name="_Toc182967605"/>
      <w:bookmarkStart w:id="122" w:name="_Toc183091327"/>
      <w:r>
        <w:t xml:space="preserve">Figure </w:t>
      </w:r>
      <w:r w:rsidR="00626CE8">
        <w:fldChar w:fldCharType="begin"/>
      </w:r>
      <w:r w:rsidR="00626CE8">
        <w:instrText xml:space="preserve"> SEQ Figure \* ARABIC </w:instrText>
      </w:r>
      <w:r w:rsidR="00626CE8">
        <w:fldChar w:fldCharType="separate"/>
      </w:r>
      <w:r w:rsidR="00626CE8">
        <w:rPr>
          <w:noProof/>
        </w:rPr>
        <w:t>38</w:t>
      </w:r>
      <w:r w:rsidR="00626CE8">
        <w:rPr>
          <w:noProof/>
        </w:rPr>
        <w:fldChar w:fldCharType="end"/>
      </w:r>
      <w:r>
        <w:t>: Creation of Authors_BookRent Relation</w:t>
      </w:r>
      <w:bookmarkEnd w:id="121"/>
      <w:bookmarkEnd w:id="122"/>
    </w:p>
    <w:p w14:paraId="11D0E7FE" w14:textId="77777777" w:rsidR="00415276" w:rsidRDefault="00415276" w:rsidP="00E977B5">
      <w:pPr>
        <w:ind w:left="360"/>
        <w:rPr>
          <w:rFonts w:asciiTheme="majorBidi" w:eastAsia="Aptos" w:hAnsiTheme="majorBidi" w:cstheme="majorBidi"/>
          <w:sz w:val="22"/>
          <w:szCs w:val="22"/>
        </w:rPr>
      </w:pPr>
    </w:p>
    <w:p w14:paraId="402B3102" w14:textId="77777777" w:rsidR="00DA0B99" w:rsidRDefault="00DA0B99" w:rsidP="00877345">
      <w:pPr>
        <w:rPr>
          <w:rFonts w:asciiTheme="majorBidi" w:eastAsia="Aptos" w:hAnsiTheme="majorBidi" w:cstheme="majorBidi"/>
          <w:b/>
          <w:bCs/>
          <w:sz w:val="22"/>
          <w:szCs w:val="22"/>
          <w:u w:val="single"/>
        </w:rPr>
      </w:pPr>
    </w:p>
    <w:p w14:paraId="173680C0" w14:textId="7BDBF3F6" w:rsidR="00415276" w:rsidRPr="00185FFE" w:rsidRDefault="00415276" w:rsidP="00877345">
      <w:pPr>
        <w:rPr>
          <w:rFonts w:asciiTheme="majorBidi" w:eastAsia="Aptos" w:hAnsiTheme="majorBidi" w:cstheme="majorBidi"/>
          <w:b/>
          <w:bCs/>
          <w:sz w:val="22"/>
          <w:szCs w:val="22"/>
          <w:u w:val="single"/>
        </w:rPr>
      </w:pPr>
      <w:r w:rsidRPr="00185FFE">
        <w:rPr>
          <w:rFonts w:asciiTheme="majorBidi" w:eastAsia="Aptos" w:hAnsiTheme="majorBidi" w:cstheme="majorBidi"/>
          <w:b/>
          <w:bCs/>
          <w:sz w:val="22"/>
          <w:szCs w:val="22"/>
          <w:u w:val="single"/>
        </w:rPr>
        <w:t>Relation1</w:t>
      </w:r>
      <w:r w:rsidR="00DF71C3">
        <w:rPr>
          <w:rFonts w:asciiTheme="majorBidi" w:eastAsia="Aptos" w:hAnsiTheme="majorBidi" w:cstheme="majorBidi"/>
          <w:b/>
          <w:bCs/>
          <w:sz w:val="22"/>
          <w:szCs w:val="22"/>
          <w:u w:val="single"/>
        </w:rPr>
        <w:t>3</w:t>
      </w:r>
      <w:r w:rsidRPr="00185FFE">
        <w:rPr>
          <w:rFonts w:asciiTheme="majorBidi" w:eastAsia="Aptos" w:hAnsiTheme="majorBidi" w:cstheme="majorBidi"/>
          <w:b/>
          <w:bCs/>
          <w:sz w:val="22"/>
          <w:szCs w:val="22"/>
          <w:u w:val="single"/>
        </w:rPr>
        <w:t xml:space="preserve">: </w:t>
      </w:r>
      <w:r w:rsidR="00185FFE" w:rsidRPr="00185FFE">
        <w:rPr>
          <w:rFonts w:asciiTheme="majorBidi" w:eastAsia="Aptos" w:hAnsiTheme="majorBidi" w:cstheme="majorBidi"/>
          <w:b/>
          <w:bCs/>
          <w:sz w:val="22"/>
          <w:szCs w:val="22"/>
          <w:u w:val="single"/>
        </w:rPr>
        <w:t>Stores_Items</w:t>
      </w:r>
    </w:p>
    <w:p w14:paraId="7C7AA313" w14:textId="680A08CF" w:rsidR="00185FFE" w:rsidRDefault="002A1078" w:rsidP="002E3ED9">
      <w:pPr>
        <w:rPr>
          <w:rFonts w:asciiTheme="majorBidi" w:eastAsia="Aptos" w:hAnsiTheme="majorBidi" w:cstheme="majorBidi"/>
          <w:sz w:val="22"/>
          <w:szCs w:val="22"/>
        </w:rPr>
      </w:pPr>
      <w:r w:rsidRPr="002A1078">
        <w:rPr>
          <w:rFonts w:asciiTheme="majorBidi" w:eastAsia="Aptos" w:hAnsiTheme="majorBidi" w:cstheme="majorBidi"/>
          <w:noProof/>
          <w:sz w:val="22"/>
          <w:szCs w:val="22"/>
          <w:lang w:eastAsia="en-US"/>
        </w:rPr>
        <w:drawing>
          <wp:inline distT="0" distB="0" distL="0" distR="0" wp14:anchorId="6400ECF3" wp14:editId="38D74640">
            <wp:extent cx="5943600" cy="1650365"/>
            <wp:effectExtent l="0" t="0" r="0" b="6985"/>
            <wp:docPr id="66612036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20367" name="Picture 1" descr="A close-up of a computer code&#10;&#10;Description automatically generated"/>
                    <pic:cNvPicPr/>
                  </pic:nvPicPr>
                  <pic:blipFill>
                    <a:blip r:embed="rId76"/>
                    <a:stretch>
                      <a:fillRect/>
                    </a:stretch>
                  </pic:blipFill>
                  <pic:spPr>
                    <a:xfrm>
                      <a:off x="0" y="0"/>
                      <a:ext cx="5943600" cy="1650365"/>
                    </a:xfrm>
                    <a:prstGeom prst="rect">
                      <a:avLst/>
                    </a:prstGeom>
                  </pic:spPr>
                </pic:pic>
              </a:graphicData>
            </a:graphic>
          </wp:inline>
        </w:drawing>
      </w:r>
    </w:p>
    <w:p w14:paraId="5DD0D1F4" w14:textId="35B79BF4" w:rsidR="0013310D" w:rsidRDefault="00485BFA" w:rsidP="002E3ED9">
      <w:pPr>
        <w:rPr>
          <w:rFonts w:asciiTheme="majorBidi" w:eastAsia="Aptos" w:hAnsiTheme="majorBidi" w:cstheme="majorBidi"/>
          <w:sz w:val="22"/>
          <w:szCs w:val="22"/>
        </w:rPr>
      </w:pPr>
      <w:r w:rsidRPr="00485BFA">
        <w:rPr>
          <w:rFonts w:asciiTheme="majorBidi" w:eastAsia="Aptos" w:hAnsiTheme="majorBidi" w:cstheme="majorBidi"/>
          <w:sz w:val="22"/>
          <w:szCs w:val="22"/>
        </w:rPr>
        <w:t xml:space="preserve">The </w:t>
      </w:r>
      <w:r w:rsidRPr="00485BFA">
        <w:rPr>
          <w:rFonts w:asciiTheme="majorBidi" w:eastAsia="Aptos" w:hAnsiTheme="majorBidi" w:cstheme="majorBidi"/>
          <w:b/>
          <w:bCs/>
          <w:sz w:val="22"/>
          <w:szCs w:val="22"/>
        </w:rPr>
        <w:t>Stores_Items</w:t>
      </w:r>
      <w:r w:rsidRPr="00485BFA">
        <w:rPr>
          <w:rFonts w:asciiTheme="majorBidi" w:eastAsia="Aptos" w:hAnsiTheme="majorBidi" w:cstheme="majorBidi"/>
          <w:sz w:val="22"/>
          <w:szCs w:val="22"/>
        </w:rPr>
        <w:t xml:space="preserve"> table tracks item storage in branches, with a composite primary key (BranchID, Barcode) ensuring each item in a branch is uniquely identified. The BranchID column is a foreign key referencing the BranchID in the Libraryy table</w:t>
      </w:r>
      <w:r w:rsidR="002A1078">
        <w:rPr>
          <w:rFonts w:asciiTheme="majorBidi" w:eastAsia="Aptos" w:hAnsiTheme="majorBidi" w:cstheme="majorBidi"/>
          <w:sz w:val="22"/>
          <w:szCs w:val="22"/>
        </w:rPr>
        <w:t xml:space="preserve">. </w:t>
      </w:r>
      <w:r w:rsidRPr="00485BFA">
        <w:rPr>
          <w:rFonts w:asciiTheme="majorBidi" w:eastAsia="Aptos" w:hAnsiTheme="majorBidi" w:cstheme="majorBidi"/>
          <w:sz w:val="22"/>
          <w:szCs w:val="22"/>
        </w:rPr>
        <w:t>The Qty_Stored column ensures stored quantities are non-negative using a CHECK constraint.</w:t>
      </w:r>
    </w:p>
    <w:p w14:paraId="70A73F31" w14:textId="77777777" w:rsidR="00C838A9" w:rsidRDefault="002F0A5E" w:rsidP="00C838A9">
      <w:pPr>
        <w:keepNext/>
      </w:pPr>
      <w:r>
        <w:rPr>
          <w:rFonts w:asciiTheme="majorBidi" w:eastAsia="Aptos" w:hAnsiTheme="majorBidi" w:cstheme="majorBidi"/>
          <w:noProof/>
          <w:sz w:val="22"/>
          <w:szCs w:val="22"/>
          <w:lang w:eastAsia="en-US"/>
        </w:rPr>
        <w:drawing>
          <wp:inline distT="0" distB="0" distL="0" distR="0" wp14:anchorId="6B88646C" wp14:editId="0185E083">
            <wp:extent cx="4654789" cy="1371670"/>
            <wp:effectExtent l="0" t="0" r="0" b="0"/>
            <wp:docPr id="11693496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9608" name="Picture 1169349608"/>
                    <pic:cNvPicPr/>
                  </pic:nvPicPr>
                  <pic:blipFill>
                    <a:blip r:embed="rId77">
                      <a:extLst>
                        <a:ext uri="{28A0092B-C50C-407E-A947-70E740481C1C}">
                          <a14:useLocalDpi xmlns:a14="http://schemas.microsoft.com/office/drawing/2010/main" val="0"/>
                        </a:ext>
                      </a:extLst>
                    </a:blip>
                    <a:stretch>
                      <a:fillRect/>
                    </a:stretch>
                  </pic:blipFill>
                  <pic:spPr>
                    <a:xfrm>
                      <a:off x="0" y="0"/>
                      <a:ext cx="4654789" cy="1371670"/>
                    </a:xfrm>
                    <a:prstGeom prst="rect">
                      <a:avLst/>
                    </a:prstGeom>
                  </pic:spPr>
                </pic:pic>
              </a:graphicData>
            </a:graphic>
          </wp:inline>
        </w:drawing>
      </w:r>
    </w:p>
    <w:p w14:paraId="3B6C9562" w14:textId="34F882E1" w:rsidR="00485BFA" w:rsidRDefault="00C838A9" w:rsidP="00C838A9">
      <w:pPr>
        <w:pStyle w:val="Caption"/>
      </w:pPr>
      <w:bookmarkStart w:id="123" w:name="_Toc182967606"/>
      <w:bookmarkStart w:id="124" w:name="_Toc183091328"/>
      <w:r>
        <w:t xml:space="preserve">Figure </w:t>
      </w:r>
      <w:r w:rsidR="00626CE8">
        <w:fldChar w:fldCharType="begin"/>
      </w:r>
      <w:r w:rsidR="00626CE8">
        <w:instrText xml:space="preserve"> SEQ Figure \* ARABIC </w:instrText>
      </w:r>
      <w:r w:rsidR="00626CE8">
        <w:fldChar w:fldCharType="separate"/>
      </w:r>
      <w:r w:rsidR="00626CE8">
        <w:rPr>
          <w:noProof/>
        </w:rPr>
        <w:t>39</w:t>
      </w:r>
      <w:r w:rsidR="00626CE8">
        <w:rPr>
          <w:noProof/>
        </w:rPr>
        <w:fldChar w:fldCharType="end"/>
      </w:r>
      <w:r>
        <w:t>: Creation of Stores_Items Relation</w:t>
      </w:r>
      <w:bookmarkEnd w:id="123"/>
      <w:bookmarkEnd w:id="124"/>
    </w:p>
    <w:p w14:paraId="2020913A" w14:textId="77777777" w:rsidR="00C838A9" w:rsidRPr="00C838A9" w:rsidRDefault="00C838A9" w:rsidP="00C838A9"/>
    <w:p w14:paraId="6C78ACDF" w14:textId="08C458B4" w:rsidR="002F0A5E" w:rsidRPr="00DC5369" w:rsidRDefault="002F0A5E" w:rsidP="00877345">
      <w:pPr>
        <w:rPr>
          <w:rFonts w:asciiTheme="majorBidi" w:eastAsia="Aptos" w:hAnsiTheme="majorBidi" w:cstheme="majorBidi"/>
          <w:b/>
          <w:bCs/>
          <w:sz w:val="22"/>
          <w:szCs w:val="22"/>
          <w:u w:val="single"/>
        </w:rPr>
      </w:pPr>
      <w:r w:rsidRPr="00DC5369">
        <w:rPr>
          <w:rFonts w:asciiTheme="majorBidi" w:eastAsia="Aptos" w:hAnsiTheme="majorBidi" w:cstheme="majorBidi"/>
          <w:b/>
          <w:bCs/>
          <w:sz w:val="22"/>
          <w:szCs w:val="22"/>
          <w:u w:val="single"/>
        </w:rPr>
        <w:t>Relation1</w:t>
      </w:r>
      <w:r w:rsidR="00DF71C3">
        <w:rPr>
          <w:rFonts w:asciiTheme="majorBidi" w:eastAsia="Aptos" w:hAnsiTheme="majorBidi" w:cstheme="majorBidi"/>
          <w:b/>
          <w:bCs/>
          <w:sz w:val="22"/>
          <w:szCs w:val="22"/>
          <w:u w:val="single"/>
        </w:rPr>
        <w:t>4</w:t>
      </w:r>
      <w:r w:rsidRPr="00DC5369">
        <w:rPr>
          <w:rFonts w:asciiTheme="majorBidi" w:eastAsia="Aptos" w:hAnsiTheme="majorBidi" w:cstheme="majorBidi"/>
          <w:b/>
          <w:bCs/>
          <w:sz w:val="22"/>
          <w:szCs w:val="22"/>
          <w:u w:val="single"/>
        </w:rPr>
        <w:t>:</w:t>
      </w:r>
      <w:r w:rsidR="00DC5369" w:rsidRPr="00DC5369">
        <w:rPr>
          <w:rFonts w:asciiTheme="majorBidi" w:eastAsia="Aptos" w:hAnsiTheme="majorBidi" w:cstheme="majorBidi"/>
          <w:b/>
          <w:bCs/>
          <w:sz w:val="22"/>
          <w:szCs w:val="22"/>
          <w:u w:val="single"/>
        </w:rPr>
        <w:t xml:space="preserve"> Stores_Booksfor</w:t>
      </w:r>
      <w:r w:rsidR="00DC5369">
        <w:rPr>
          <w:rFonts w:asciiTheme="majorBidi" w:eastAsia="Aptos" w:hAnsiTheme="majorBidi" w:cstheme="majorBidi"/>
          <w:b/>
          <w:bCs/>
          <w:sz w:val="22"/>
          <w:szCs w:val="22"/>
          <w:u w:val="single"/>
        </w:rPr>
        <w:t>s</w:t>
      </w:r>
      <w:r w:rsidR="00DC5369" w:rsidRPr="00DC5369">
        <w:rPr>
          <w:rFonts w:asciiTheme="majorBidi" w:eastAsia="Aptos" w:hAnsiTheme="majorBidi" w:cstheme="majorBidi"/>
          <w:b/>
          <w:bCs/>
          <w:sz w:val="22"/>
          <w:szCs w:val="22"/>
          <w:u w:val="single"/>
        </w:rPr>
        <w:t>ale</w:t>
      </w:r>
    </w:p>
    <w:p w14:paraId="6D6AC3DA" w14:textId="70703A17" w:rsidR="00DC5369" w:rsidRDefault="008354F2" w:rsidP="002E3ED9">
      <w:pPr>
        <w:rPr>
          <w:rFonts w:asciiTheme="majorBidi" w:eastAsia="Aptos" w:hAnsiTheme="majorBidi" w:cstheme="majorBidi"/>
          <w:sz w:val="22"/>
          <w:szCs w:val="22"/>
        </w:rPr>
      </w:pPr>
      <w:r w:rsidRPr="008354F2">
        <w:rPr>
          <w:rFonts w:asciiTheme="majorBidi" w:eastAsia="Aptos" w:hAnsiTheme="majorBidi" w:cstheme="majorBidi"/>
          <w:noProof/>
          <w:sz w:val="22"/>
          <w:szCs w:val="22"/>
          <w:lang w:eastAsia="en-US"/>
        </w:rPr>
        <w:drawing>
          <wp:inline distT="0" distB="0" distL="0" distR="0" wp14:anchorId="1C71775F" wp14:editId="2B0A51EF">
            <wp:extent cx="5943600" cy="1748155"/>
            <wp:effectExtent l="0" t="0" r="0" b="4445"/>
            <wp:docPr id="53051699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16992" name="Picture 1" descr="A close-up of a computer code&#10;&#10;Description automatically generated"/>
                    <pic:cNvPicPr/>
                  </pic:nvPicPr>
                  <pic:blipFill>
                    <a:blip r:embed="rId78"/>
                    <a:stretch>
                      <a:fillRect/>
                    </a:stretch>
                  </pic:blipFill>
                  <pic:spPr>
                    <a:xfrm>
                      <a:off x="0" y="0"/>
                      <a:ext cx="5943600" cy="1748155"/>
                    </a:xfrm>
                    <a:prstGeom prst="rect">
                      <a:avLst/>
                    </a:prstGeom>
                  </pic:spPr>
                </pic:pic>
              </a:graphicData>
            </a:graphic>
          </wp:inline>
        </w:drawing>
      </w:r>
    </w:p>
    <w:p w14:paraId="309E8F85" w14:textId="5DE648A0" w:rsidR="00DC5369" w:rsidRDefault="009815DB" w:rsidP="002E3ED9">
      <w:pPr>
        <w:rPr>
          <w:rFonts w:asciiTheme="majorBidi" w:eastAsia="Aptos" w:hAnsiTheme="majorBidi" w:cstheme="majorBidi"/>
          <w:sz w:val="22"/>
          <w:szCs w:val="22"/>
        </w:rPr>
      </w:pPr>
      <w:r w:rsidRPr="009815DB">
        <w:rPr>
          <w:rFonts w:asciiTheme="majorBidi" w:eastAsia="Aptos" w:hAnsiTheme="majorBidi" w:cstheme="majorBidi"/>
          <w:sz w:val="22"/>
          <w:szCs w:val="22"/>
        </w:rPr>
        <w:t xml:space="preserve">The </w:t>
      </w:r>
      <w:r w:rsidRPr="009815DB">
        <w:rPr>
          <w:rFonts w:asciiTheme="majorBidi" w:eastAsia="Aptos" w:hAnsiTheme="majorBidi" w:cstheme="majorBidi"/>
          <w:b/>
          <w:bCs/>
          <w:sz w:val="22"/>
          <w:szCs w:val="22"/>
        </w:rPr>
        <w:t>Stores_Booksforsale</w:t>
      </w:r>
      <w:r w:rsidRPr="009815DB">
        <w:rPr>
          <w:rFonts w:asciiTheme="majorBidi" w:eastAsia="Aptos" w:hAnsiTheme="majorBidi" w:cstheme="majorBidi"/>
          <w:sz w:val="22"/>
          <w:szCs w:val="22"/>
        </w:rPr>
        <w:t xml:space="preserve"> table tracks books available for sale in specific branches, using a composite primary key (BranchID, ISBN) to ensure unique records. The BranchID column references the Libraryy table, and ISBN references the Books_for_Sale table</w:t>
      </w:r>
      <w:r w:rsidR="008354F2">
        <w:rPr>
          <w:rFonts w:asciiTheme="majorBidi" w:eastAsia="Aptos" w:hAnsiTheme="majorBidi" w:cstheme="majorBidi"/>
          <w:sz w:val="22"/>
          <w:szCs w:val="22"/>
        </w:rPr>
        <w:t xml:space="preserve">. </w:t>
      </w:r>
      <w:r w:rsidRPr="009815DB">
        <w:rPr>
          <w:rFonts w:asciiTheme="majorBidi" w:eastAsia="Aptos" w:hAnsiTheme="majorBidi" w:cstheme="majorBidi"/>
          <w:sz w:val="22"/>
          <w:szCs w:val="22"/>
        </w:rPr>
        <w:t>The Number_of_Copies column ensures non-negative values using a CHECK constraint.</w:t>
      </w:r>
    </w:p>
    <w:p w14:paraId="605F8B6C" w14:textId="77777777" w:rsidR="00C838A9" w:rsidRDefault="009815DB" w:rsidP="00C838A9">
      <w:pPr>
        <w:keepNext/>
      </w:pPr>
      <w:r>
        <w:rPr>
          <w:rFonts w:asciiTheme="majorBidi" w:eastAsia="Aptos" w:hAnsiTheme="majorBidi" w:cstheme="majorBidi"/>
          <w:noProof/>
          <w:sz w:val="22"/>
          <w:szCs w:val="22"/>
          <w:lang w:eastAsia="en-US"/>
        </w:rPr>
        <w:drawing>
          <wp:inline distT="0" distB="0" distL="0" distR="0" wp14:anchorId="2DBF4CE8" wp14:editId="6412AC1C">
            <wp:extent cx="4654789" cy="1339919"/>
            <wp:effectExtent l="0" t="0" r="0" b="0"/>
            <wp:docPr id="1933328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8157" name="Picture 1933328157"/>
                    <pic:cNvPicPr/>
                  </pic:nvPicPr>
                  <pic:blipFill>
                    <a:blip r:embed="rId79">
                      <a:extLst>
                        <a:ext uri="{28A0092B-C50C-407E-A947-70E740481C1C}">
                          <a14:useLocalDpi xmlns:a14="http://schemas.microsoft.com/office/drawing/2010/main" val="0"/>
                        </a:ext>
                      </a:extLst>
                    </a:blip>
                    <a:stretch>
                      <a:fillRect/>
                    </a:stretch>
                  </pic:blipFill>
                  <pic:spPr>
                    <a:xfrm>
                      <a:off x="0" y="0"/>
                      <a:ext cx="4654789" cy="1339919"/>
                    </a:xfrm>
                    <a:prstGeom prst="rect">
                      <a:avLst/>
                    </a:prstGeom>
                  </pic:spPr>
                </pic:pic>
              </a:graphicData>
            </a:graphic>
          </wp:inline>
        </w:drawing>
      </w:r>
    </w:p>
    <w:p w14:paraId="3A3D0B4D" w14:textId="00C6CB4E" w:rsidR="00C838A9" w:rsidRDefault="00C838A9" w:rsidP="00C838A9">
      <w:pPr>
        <w:pStyle w:val="Caption"/>
      </w:pPr>
      <w:bookmarkStart w:id="125" w:name="_Toc182967607"/>
      <w:bookmarkStart w:id="126" w:name="_Toc183091329"/>
      <w:r>
        <w:t xml:space="preserve">Figure </w:t>
      </w:r>
      <w:r w:rsidR="00626CE8">
        <w:fldChar w:fldCharType="begin"/>
      </w:r>
      <w:r w:rsidR="00626CE8">
        <w:instrText xml:space="preserve"> SEQ Figure \* ARABIC </w:instrText>
      </w:r>
      <w:r w:rsidR="00626CE8">
        <w:fldChar w:fldCharType="separate"/>
      </w:r>
      <w:r w:rsidR="00626CE8">
        <w:rPr>
          <w:noProof/>
        </w:rPr>
        <w:t>40</w:t>
      </w:r>
      <w:r w:rsidR="00626CE8">
        <w:rPr>
          <w:noProof/>
        </w:rPr>
        <w:fldChar w:fldCharType="end"/>
      </w:r>
      <w:r>
        <w:t>: Creation of Stores_BooksforSale Relation</w:t>
      </w:r>
      <w:bookmarkEnd w:id="125"/>
      <w:bookmarkEnd w:id="126"/>
    </w:p>
    <w:p w14:paraId="5615A025" w14:textId="77777777" w:rsidR="00C838A9" w:rsidRPr="00C838A9" w:rsidRDefault="00C838A9" w:rsidP="00C838A9"/>
    <w:p w14:paraId="28DC5F0E" w14:textId="77777777" w:rsidR="009815DB" w:rsidRDefault="009815DB" w:rsidP="00E977B5">
      <w:pPr>
        <w:ind w:left="360"/>
        <w:rPr>
          <w:rFonts w:asciiTheme="majorBidi" w:eastAsia="Aptos" w:hAnsiTheme="majorBidi" w:cstheme="majorBidi"/>
          <w:sz w:val="22"/>
          <w:szCs w:val="22"/>
        </w:rPr>
      </w:pPr>
    </w:p>
    <w:p w14:paraId="4D697127" w14:textId="58C846C5" w:rsidR="009815DB" w:rsidRPr="0006084B" w:rsidRDefault="009815DB" w:rsidP="00877345">
      <w:pPr>
        <w:rPr>
          <w:rFonts w:asciiTheme="majorBidi" w:eastAsia="Aptos" w:hAnsiTheme="majorBidi" w:cstheme="majorBidi"/>
          <w:b/>
          <w:bCs/>
          <w:sz w:val="22"/>
          <w:szCs w:val="22"/>
          <w:u w:val="single"/>
        </w:rPr>
      </w:pPr>
      <w:r w:rsidRPr="0006084B">
        <w:rPr>
          <w:rFonts w:asciiTheme="majorBidi" w:eastAsia="Aptos" w:hAnsiTheme="majorBidi" w:cstheme="majorBidi"/>
          <w:b/>
          <w:bCs/>
          <w:sz w:val="22"/>
          <w:szCs w:val="22"/>
          <w:u w:val="single"/>
        </w:rPr>
        <w:t>Relation1</w:t>
      </w:r>
      <w:r w:rsidR="00DF71C3">
        <w:rPr>
          <w:rFonts w:asciiTheme="majorBidi" w:eastAsia="Aptos" w:hAnsiTheme="majorBidi" w:cstheme="majorBidi"/>
          <w:b/>
          <w:bCs/>
          <w:sz w:val="22"/>
          <w:szCs w:val="22"/>
          <w:u w:val="single"/>
        </w:rPr>
        <w:t>5</w:t>
      </w:r>
      <w:r w:rsidRPr="0006084B">
        <w:rPr>
          <w:rFonts w:asciiTheme="majorBidi" w:eastAsia="Aptos" w:hAnsiTheme="majorBidi" w:cstheme="majorBidi"/>
          <w:b/>
          <w:bCs/>
          <w:sz w:val="22"/>
          <w:szCs w:val="22"/>
          <w:u w:val="single"/>
        </w:rPr>
        <w:t xml:space="preserve">: </w:t>
      </w:r>
      <w:r w:rsidR="0006084B" w:rsidRPr="0006084B">
        <w:rPr>
          <w:rFonts w:asciiTheme="majorBidi" w:eastAsia="Aptos" w:hAnsiTheme="majorBidi" w:cstheme="majorBidi"/>
          <w:b/>
          <w:bCs/>
          <w:sz w:val="22"/>
          <w:szCs w:val="22"/>
          <w:u w:val="single"/>
        </w:rPr>
        <w:t>Buys_Books</w:t>
      </w:r>
    </w:p>
    <w:p w14:paraId="290E5D98" w14:textId="67744840" w:rsidR="00047CD6" w:rsidRDefault="004A5E29" w:rsidP="00632F41">
      <w:pPr>
        <w:rPr>
          <w:rFonts w:asciiTheme="majorBidi" w:eastAsia="Aptos" w:hAnsiTheme="majorBidi" w:cstheme="majorBidi"/>
          <w:sz w:val="22"/>
          <w:szCs w:val="22"/>
        </w:rPr>
      </w:pPr>
      <w:r w:rsidRPr="004A5E29">
        <w:rPr>
          <w:rFonts w:asciiTheme="majorBidi" w:eastAsia="Aptos" w:hAnsiTheme="majorBidi" w:cstheme="majorBidi"/>
          <w:noProof/>
          <w:sz w:val="22"/>
          <w:szCs w:val="22"/>
          <w:lang w:eastAsia="en-US"/>
        </w:rPr>
        <w:drawing>
          <wp:inline distT="0" distB="0" distL="0" distR="0" wp14:anchorId="7304AA06" wp14:editId="0230620D">
            <wp:extent cx="5943600" cy="2312035"/>
            <wp:effectExtent l="0" t="0" r="0" b="0"/>
            <wp:docPr id="11360449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4954" name="Picture 1" descr="A screenshot of a computer code&#10;&#10;Description automatically generated"/>
                    <pic:cNvPicPr/>
                  </pic:nvPicPr>
                  <pic:blipFill>
                    <a:blip r:embed="rId80"/>
                    <a:stretch>
                      <a:fillRect/>
                    </a:stretch>
                  </pic:blipFill>
                  <pic:spPr>
                    <a:xfrm>
                      <a:off x="0" y="0"/>
                      <a:ext cx="5943600" cy="2312035"/>
                    </a:xfrm>
                    <a:prstGeom prst="rect">
                      <a:avLst/>
                    </a:prstGeom>
                  </pic:spPr>
                </pic:pic>
              </a:graphicData>
            </a:graphic>
          </wp:inline>
        </w:drawing>
      </w:r>
    </w:p>
    <w:p w14:paraId="0DBE4604" w14:textId="2F48021A" w:rsidR="0006084B" w:rsidRDefault="00753090" w:rsidP="00632F41">
      <w:pPr>
        <w:rPr>
          <w:rFonts w:asciiTheme="majorBidi" w:eastAsia="Aptos" w:hAnsiTheme="majorBidi" w:cstheme="majorBidi"/>
          <w:sz w:val="22"/>
          <w:szCs w:val="22"/>
        </w:rPr>
      </w:pPr>
      <w:r w:rsidRPr="00753090">
        <w:rPr>
          <w:rFonts w:asciiTheme="majorBidi" w:eastAsia="Aptos" w:hAnsiTheme="majorBidi" w:cstheme="majorBidi"/>
          <w:sz w:val="22"/>
          <w:szCs w:val="22"/>
        </w:rPr>
        <w:t xml:space="preserve">The </w:t>
      </w:r>
      <w:r w:rsidRPr="00753090">
        <w:rPr>
          <w:rFonts w:asciiTheme="majorBidi" w:eastAsia="Aptos" w:hAnsiTheme="majorBidi" w:cstheme="majorBidi"/>
          <w:b/>
          <w:bCs/>
          <w:sz w:val="22"/>
          <w:szCs w:val="22"/>
        </w:rPr>
        <w:t>Buys_Books</w:t>
      </w:r>
      <w:r w:rsidRPr="00753090">
        <w:rPr>
          <w:rFonts w:asciiTheme="majorBidi" w:eastAsia="Aptos" w:hAnsiTheme="majorBidi" w:cstheme="majorBidi"/>
          <w:sz w:val="22"/>
          <w:szCs w:val="22"/>
        </w:rPr>
        <w:t xml:space="preserve"> table records book purchase transactions, using a composite primary key (Username, BranchID, ISBN, Date_Time) </w:t>
      </w:r>
      <w:r>
        <w:rPr>
          <w:rFonts w:asciiTheme="majorBidi" w:eastAsia="Aptos" w:hAnsiTheme="majorBidi" w:cstheme="majorBidi"/>
          <w:sz w:val="22"/>
          <w:szCs w:val="22"/>
        </w:rPr>
        <w:t>to identify each purchase uniquely</w:t>
      </w:r>
      <w:r w:rsidRPr="00753090">
        <w:rPr>
          <w:rFonts w:asciiTheme="majorBidi" w:eastAsia="Aptos" w:hAnsiTheme="majorBidi" w:cstheme="majorBidi"/>
          <w:sz w:val="22"/>
          <w:szCs w:val="22"/>
        </w:rPr>
        <w:t>. Foreign keys ensure referential integrity: Username references the Customer table, BranchID references the Libraryy table, and ISBN references the Books_for_Sale table</w:t>
      </w:r>
      <w:r w:rsidR="004A5E29">
        <w:rPr>
          <w:rFonts w:asciiTheme="majorBidi" w:eastAsia="Aptos" w:hAnsiTheme="majorBidi" w:cstheme="majorBidi"/>
          <w:sz w:val="22"/>
          <w:szCs w:val="22"/>
        </w:rPr>
        <w:t xml:space="preserve">. </w:t>
      </w:r>
      <w:r w:rsidRPr="00753090">
        <w:rPr>
          <w:rFonts w:asciiTheme="majorBidi" w:eastAsia="Aptos" w:hAnsiTheme="majorBidi" w:cstheme="majorBidi"/>
          <w:sz w:val="22"/>
          <w:szCs w:val="22"/>
        </w:rPr>
        <w:t>The Quantity column ensures non-negative values through a CHECK constraint, and Date_Time records the purchase time.</w:t>
      </w:r>
    </w:p>
    <w:p w14:paraId="25E1B00B" w14:textId="77777777" w:rsidR="00C838A9" w:rsidRDefault="00753090" w:rsidP="00C838A9">
      <w:pPr>
        <w:keepNext/>
      </w:pPr>
      <w:r>
        <w:rPr>
          <w:rFonts w:asciiTheme="majorBidi" w:eastAsia="Aptos" w:hAnsiTheme="majorBidi" w:cstheme="majorBidi"/>
          <w:noProof/>
          <w:sz w:val="22"/>
          <w:szCs w:val="22"/>
          <w:lang w:eastAsia="en-US"/>
        </w:rPr>
        <w:drawing>
          <wp:inline distT="0" distB="0" distL="0" distR="0" wp14:anchorId="11BE09F6" wp14:editId="6582FB9A">
            <wp:extent cx="5943600" cy="1303020"/>
            <wp:effectExtent l="0" t="0" r="0" b="0"/>
            <wp:docPr id="8372022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2219" name="Picture 15"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78FF1784" w14:textId="43A793B6" w:rsidR="00753090" w:rsidRDefault="00C838A9" w:rsidP="00C838A9">
      <w:pPr>
        <w:pStyle w:val="Caption"/>
      </w:pPr>
      <w:bookmarkStart w:id="127" w:name="_Toc182967608"/>
      <w:bookmarkStart w:id="128" w:name="_Toc183091330"/>
      <w:r>
        <w:t xml:space="preserve">Figure </w:t>
      </w:r>
      <w:r w:rsidR="00626CE8">
        <w:fldChar w:fldCharType="begin"/>
      </w:r>
      <w:r w:rsidR="00626CE8">
        <w:instrText xml:space="preserve"> SEQ Figure \* ARABIC </w:instrText>
      </w:r>
      <w:r w:rsidR="00626CE8">
        <w:fldChar w:fldCharType="separate"/>
      </w:r>
      <w:r w:rsidR="00626CE8">
        <w:rPr>
          <w:noProof/>
        </w:rPr>
        <w:t>41</w:t>
      </w:r>
      <w:r w:rsidR="00626CE8">
        <w:rPr>
          <w:noProof/>
        </w:rPr>
        <w:fldChar w:fldCharType="end"/>
      </w:r>
      <w:r>
        <w:t>: Creation of Buys_Books Relation</w:t>
      </w:r>
      <w:bookmarkEnd w:id="127"/>
      <w:bookmarkEnd w:id="128"/>
    </w:p>
    <w:p w14:paraId="39EFB09E" w14:textId="77777777" w:rsidR="00C838A9" w:rsidRPr="00C838A9" w:rsidRDefault="00C838A9" w:rsidP="00C838A9"/>
    <w:p w14:paraId="5174EF8F" w14:textId="121FB712" w:rsidR="00B65D8E" w:rsidRPr="00EE03F8" w:rsidRDefault="00B65D8E" w:rsidP="00877345">
      <w:pPr>
        <w:rPr>
          <w:rFonts w:asciiTheme="majorBidi" w:eastAsia="Aptos" w:hAnsiTheme="majorBidi" w:cstheme="majorBidi"/>
          <w:b/>
          <w:bCs/>
          <w:sz w:val="22"/>
          <w:szCs w:val="22"/>
          <w:u w:val="single"/>
        </w:rPr>
      </w:pPr>
      <w:r w:rsidRPr="00EE03F8">
        <w:rPr>
          <w:rFonts w:asciiTheme="majorBidi" w:eastAsia="Aptos" w:hAnsiTheme="majorBidi" w:cstheme="majorBidi"/>
          <w:b/>
          <w:bCs/>
          <w:sz w:val="22"/>
          <w:szCs w:val="22"/>
          <w:u w:val="single"/>
        </w:rPr>
        <w:t>Relation1</w:t>
      </w:r>
      <w:r w:rsidR="00DF71C3">
        <w:rPr>
          <w:rFonts w:asciiTheme="majorBidi" w:eastAsia="Aptos" w:hAnsiTheme="majorBidi" w:cstheme="majorBidi"/>
          <w:b/>
          <w:bCs/>
          <w:sz w:val="22"/>
          <w:szCs w:val="22"/>
          <w:u w:val="single"/>
        </w:rPr>
        <w:t>6</w:t>
      </w:r>
      <w:r w:rsidRPr="00EE03F8">
        <w:rPr>
          <w:rFonts w:asciiTheme="majorBidi" w:eastAsia="Aptos" w:hAnsiTheme="majorBidi" w:cstheme="majorBidi"/>
          <w:b/>
          <w:bCs/>
          <w:sz w:val="22"/>
          <w:szCs w:val="22"/>
          <w:u w:val="single"/>
        </w:rPr>
        <w:t xml:space="preserve">: </w:t>
      </w:r>
      <w:r w:rsidR="00EE03F8" w:rsidRPr="00EE03F8">
        <w:rPr>
          <w:rFonts w:asciiTheme="majorBidi" w:eastAsia="Aptos" w:hAnsiTheme="majorBidi" w:cstheme="majorBidi"/>
          <w:b/>
          <w:bCs/>
          <w:sz w:val="22"/>
          <w:szCs w:val="22"/>
          <w:u w:val="single"/>
        </w:rPr>
        <w:t>Purchases_Items</w:t>
      </w:r>
    </w:p>
    <w:p w14:paraId="0FFA3781" w14:textId="572D15AC" w:rsidR="00EE03F8" w:rsidRDefault="00BE1336" w:rsidP="00632F41">
      <w:pPr>
        <w:rPr>
          <w:rFonts w:asciiTheme="majorBidi" w:eastAsia="Aptos" w:hAnsiTheme="majorBidi" w:cstheme="majorBidi"/>
          <w:sz w:val="22"/>
          <w:szCs w:val="22"/>
        </w:rPr>
      </w:pPr>
      <w:r w:rsidRPr="00BE1336">
        <w:rPr>
          <w:rFonts w:asciiTheme="majorBidi" w:eastAsia="Aptos" w:hAnsiTheme="majorBidi" w:cstheme="majorBidi"/>
          <w:noProof/>
          <w:sz w:val="22"/>
          <w:szCs w:val="22"/>
          <w:lang w:eastAsia="en-US"/>
        </w:rPr>
        <w:drawing>
          <wp:inline distT="0" distB="0" distL="0" distR="0" wp14:anchorId="77A545BE" wp14:editId="1891F9D6">
            <wp:extent cx="5943600" cy="2134235"/>
            <wp:effectExtent l="0" t="0" r="0" b="0"/>
            <wp:docPr id="202069628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96284" name="Picture 1" descr="A computer code with text&#10;&#10;Description automatically generated with medium confidence"/>
                    <pic:cNvPicPr/>
                  </pic:nvPicPr>
                  <pic:blipFill>
                    <a:blip r:embed="rId82"/>
                    <a:stretch>
                      <a:fillRect/>
                    </a:stretch>
                  </pic:blipFill>
                  <pic:spPr>
                    <a:xfrm>
                      <a:off x="0" y="0"/>
                      <a:ext cx="5943600" cy="2134235"/>
                    </a:xfrm>
                    <a:prstGeom prst="rect">
                      <a:avLst/>
                    </a:prstGeom>
                  </pic:spPr>
                </pic:pic>
              </a:graphicData>
            </a:graphic>
          </wp:inline>
        </w:drawing>
      </w:r>
    </w:p>
    <w:p w14:paraId="2AF93AF7" w14:textId="0F214F2E" w:rsidR="00EE03F8" w:rsidRDefault="003C6D7D" w:rsidP="00632F41">
      <w:pPr>
        <w:rPr>
          <w:rFonts w:asciiTheme="majorBidi" w:eastAsia="Aptos" w:hAnsiTheme="majorBidi" w:cstheme="majorBidi"/>
          <w:sz w:val="22"/>
          <w:szCs w:val="22"/>
        </w:rPr>
      </w:pPr>
      <w:r w:rsidRPr="003C6D7D">
        <w:rPr>
          <w:rFonts w:asciiTheme="majorBidi" w:eastAsia="Aptos" w:hAnsiTheme="majorBidi" w:cstheme="majorBidi"/>
          <w:sz w:val="22"/>
          <w:szCs w:val="22"/>
        </w:rPr>
        <w:t xml:space="preserve">The </w:t>
      </w:r>
      <w:r w:rsidRPr="003C6D7D">
        <w:rPr>
          <w:rFonts w:asciiTheme="majorBidi" w:eastAsia="Aptos" w:hAnsiTheme="majorBidi" w:cstheme="majorBidi"/>
          <w:b/>
          <w:bCs/>
          <w:sz w:val="22"/>
          <w:szCs w:val="22"/>
        </w:rPr>
        <w:t>Purchases_Items</w:t>
      </w:r>
      <w:r w:rsidRPr="003C6D7D">
        <w:rPr>
          <w:rFonts w:asciiTheme="majorBidi" w:eastAsia="Aptos" w:hAnsiTheme="majorBidi" w:cstheme="majorBidi"/>
          <w:sz w:val="22"/>
          <w:szCs w:val="22"/>
        </w:rPr>
        <w:t xml:space="preserve"> table records customer purchases of items from specific branches, with a composite primary key (Username, BranchID, Barcode, Date_Time) to uniquely identify each transaction. Foreign keys ensure referential integrity: Username references the Customer table, BranchID references the Libraryy table, and Barcode references the Items table</w:t>
      </w:r>
      <w:r w:rsidR="00BE1336">
        <w:rPr>
          <w:rFonts w:asciiTheme="majorBidi" w:eastAsia="Aptos" w:hAnsiTheme="majorBidi" w:cstheme="majorBidi"/>
          <w:sz w:val="22"/>
          <w:szCs w:val="22"/>
        </w:rPr>
        <w:t xml:space="preserve">. </w:t>
      </w:r>
      <w:r w:rsidRPr="003C6D7D">
        <w:rPr>
          <w:rFonts w:asciiTheme="majorBidi" w:eastAsia="Aptos" w:hAnsiTheme="majorBidi" w:cstheme="majorBidi"/>
          <w:sz w:val="22"/>
          <w:szCs w:val="22"/>
        </w:rPr>
        <w:t xml:space="preserve">The Quantity column requires non-negative values through a CHECK constraint, and Date_Time records the purchase timestamp. </w:t>
      </w:r>
    </w:p>
    <w:p w14:paraId="3F56C911" w14:textId="77777777" w:rsidR="00C838A9" w:rsidRDefault="003C6D7D" w:rsidP="00C838A9">
      <w:pPr>
        <w:keepNext/>
      </w:pPr>
      <w:r>
        <w:rPr>
          <w:rFonts w:asciiTheme="majorBidi" w:eastAsia="Aptos" w:hAnsiTheme="majorBidi" w:cstheme="majorBidi"/>
          <w:noProof/>
          <w:sz w:val="22"/>
          <w:szCs w:val="22"/>
          <w:lang w:eastAsia="en-US"/>
        </w:rPr>
        <w:drawing>
          <wp:inline distT="0" distB="0" distL="0" distR="0" wp14:anchorId="3F01C9C4" wp14:editId="1F2FCA9F">
            <wp:extent cx="5943600" cy="1072515"/>
            <wp:effectExtent l="0" t="0" r="0" b="0"/>
            <wp:docPr id="1114946914" name="Picture 1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6914" name="Picture 16" descr="A close-up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1072515"/>
                    </a:xfrm>
                    <a:prstGeom prst="rect">
                      <a:avLst/>
                    </a:prstGeom>
                  </pic:spPr>
                </pic:pic>
              </a:graphicData>
            </a:graphic>
          </wp:inline>
        </w:drawing>
      </w:r>
    </w:p>
    <w:p w14:paraId="59D66B74" w14:textId="2E5DD5C5" w:rsidR="003C6D7D" w:rsidRDefault="00C838A9" w:rsidP="00C838A9">
      <w:pPr>
        <w:pStyle w:val="Caption"/>
      </w:pPr>
      <w:bookmarkStart w:id="129" w:name="_Toc182967609"/>
      <w:bookmarkStart w:id="130" w:name="_Toc183091331"/>
      <w:r>
        <w:t xml:space="preserve">Figure </w:t>
      </w:r>
      <w:r w:rsidR="00626CE8">
        <w:fldChar w:fldCharType="begin"/>
      </w:r>
      <w:r w:rsidR="00626CE8">
        <w:instrText xml:space="preserve"> SEQ Figure \* ARABIC </w:instrText>
      </w:r>
      <w:r w:rsidR="00626CE8">
        <w:fldChar w:fldCharType="separate"/>
      </w:r>
      <w:r w:rsidR="00626CE8">
        <w:rPr>
          <w:noProof/>
        </w:rPr>
        <w:t>42</w:t>
      </w:r>
      <w:r w:rsidR="00626CE8">
        <w:rPr>
          <w:noProof/>
        </w:rPr>
        <w:fldChar w:fldCharType="end"/>
      </w:r>
      <w:r>
        <w:t>: Creation of Purchases_Items Relation</w:t>
      </w:r>
      <w:bookmarkEnd w:id="129"/>
      <w:bookmarkEnd w:id="130"/>
    </w:p>
    <w:p w14:paraId="4C470E6D" w14:textId="77777777" w:rsidR="00C838A9" w:rsidRPr="00C838A9" w:rsidRDefault="00C838A9" w:rsidP="00C838A9"/>
    <w:p w14:paraId="56B95647" w14:textId="6A51BF84" w:rsidR="003C6D7D" w:rsidRPr="00FC4ADB" w:rsidRDefault="003C6D7D" w:rsidP="00274D83">
      <w:pPr>
        <w:rPr>
          <w:rFonts w:asciiTheme="majorBidi" w:eastAsia="Aptos" w:hAnsiTheme="majorBidi" w:cstheme="majorBidi"/>
          <w:b/>
          <w:bCs/>
          <w:sz w:val="22"/>
          <w:szCs w:val="22"/>
          <w:u w:val="single"/>
        </w:rPr>
      </w:pPr>
      <w:r w:rsidRPr="00FC4ADB">
        <w:rPr>
          <w:rFonts w:asciiTheme="majorBidi" w:eastAsia="Aptos" w:hAnsiTheme="majorBidi" w:cstheme="majorBidi"/>
          <w:b/>
          <w:bCs/>
          <w:sz w:val="22"/>
          <w:szCs w:val="22"/>
          <w:u w:val="single"/>
        </w:rPr>
        <w:t>Relation1</w:t>
      </w:r>
      <w:r w:rsidR="00DF71C3">
        <w:rPr>
          <w:rFonts w:asciiTheme="majorBidi" w:eastAsia="Aptos" w:hAnsiTheme="majorBidi" w:cstheme="majorBidi"/>
          <w:b/>
          <w:bCs/>
          <w:sz w:val="22"/>
          <w:szCs w:val="22"/>
          <w:u w:val="single"/>
        </w:rPr>
        <w:t>7</w:t>
      </w:r>
      <w:r w:rsidRPr="00FC4ADB">
        <w:rPr>
          <w:rFonts w:asciiTheme="majorBidi" w:eastAsia="Aptos" w:hAnsiTheme="majorBidi" w:cstheme="majorBidi"/>
          <w:b/>
          <w:bCs/>
          <w:sz w:val="22"/>
          <w:szCs w:val="22"/>
          <w:u w:val="single"/>
        </w:rPr>
        <w:t xml:space="preserve">: </w:t>
      </w:r>
      <w:r w:rsidR="00FC4ADB" w:rsidRPr="00FC4ADB">
        <w:rPr>
          <w:rFonts w:asciiTheme="majorBidi" w:eastAsia="Aptos" w:hAnsiTheme="majorBidi" w:cstheme="majorBidi"/>
          <w:b/>
          <w:bCs/>
          <w:sz w:val="22"/>
          <w:szCs w:val="22"/>
          <w:u w:val="single"/>
        </w:rPr>
        <w:t>Borrows</w:t>
      </w:r>
    </w:p>
    <w:p w14:paraId="3FA6203A" w14:textId="15815D37" w:rsidR="00FC4ADB" w:rsidRDefault="0026161F" w:rsidP="00632F41">
      <w:pPr>
        <w:rPr>
          <w:rFonts w:asciiTheme="majorBidi" w:eastAsia="Aptos" w:hAnsiTheme="majorBidi" w:cstheme="majorBidi"/>
          <w:sz w:val="22"/>
          <w:szCs w:val="22"/>
        </w:rPr>
      </w:pPr>
      <w:r w:rsidRPr="0026161F">
        <w:rPr>
          <w:rFonts w:asciiTheme="majorBidi" w:eastAsia="Aptos" w:hAnsiTheme="majorBidi" w:cstheme="majorBidi"/>
          <w:noProof/>
          <w:sz w:val="22"/>
          <w:szCs w:val="22"/>
          <w:lang w:eastAsia="en-US"/>
        </w:rPr>
        <w:drawing>
          <wp:inline distT="0" distB="0" distL="0" distR="0" wp14:anchorId="1EE1B134" wp14:editId="0700B5C0">
            <wp:extent cx="5943600" cy="2520315"/>
            <wp:effectExtent l="0" t="0" r="0" b="0"/>
            <wp:docPr id="462974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4948" name="Picture 1" descr="A screenshot of a computer program&#10;&#10;Description automatically generated"/>
                    <pic:cNvPicPr/>
                  </pic:nvPicPr>
                  <pic:blipFill>
                    <a:blip r:embed="rId84"/>
                    <a:stretch>
                      <a:fillRect/>
                    </a:stretch>
                  </pic:blipFill>
                  <pic:spPr>
                    <a:xfrm>
                      <a:off x="0" y="0"/>
                      <a:ext cx="5943600" cy="2520315"/>
                    </a:xfrm>
                    <a:prstGeom prst="rect">
                      <a:avLst/>
                    </a:prstGeom>
                  </pic:spPr>
                </pic:pic>
              </a:graphicData>
            </a:graphic>
          </wp:inline>
        </w:drawing>
      </w:r>
    </w:p>
    <w:p w14:paraId="7DC7E5A0" w14:textId="47EED8EE" w:rsidR="00AC23C4" w:rsidRDefault="00AC23C4" w:rsidP="00632F41">
      <w:pPr>
        <w:rPr>
          <w:rFonts w:asciiTheme="majorBidi" w:eastAsia="Aptos" w:hAnsiTheme="majorBidi" w:cstheme="majorBidi"/>
          <w:sz w:val="22"/>
          <w:szCs w:val="22"/>
        </w:rPr>
      </w:pPr>
      <w:r w:rsidRPr="00AC23C4">
        <w:rPr>
          <w:rFonts w:asciiTheme="majorBidi" w:eastAsia="Aptos" w:hAnsiTheme="majorBidi" w:cstheme="majorBidi"/>
          <w:sz w:val="22"/>
          <w:szCs w:val="22"/>
        </w:rPr>
        <w:t xml:space="preserve">The </w:t>
      </w:r>
      <w:r w:rsidRPr="00AC23C4">
        <w:rPr>
          <w:rFonts w:asciiTheme="majorBidi" w:eastAsia="Aptos" w:hAnsiTheme="majorBidi" w:cstheme="majorBidi"/>
          <w:b/>
          <w:bCs/>
          <w:sz w:val="22"/>
          <w:szCs w:val="22"/>
        </w:rPr>
        <w:t>Borrows table</w:t>
      </w:r>
      <w:r w:rsidRPr="00AC23C4">
        <w:rPr>
          <w:rFonts w:asciiTheme="majorBidi" w:eastAsia="Aptos" w:hAnsiTheme="majorBidi" w:cstheme="majorBidi"/>
          <w:sz w:val="22"/>
          <w:szCs w:val="22"/>
        </w:rPr>
        <w:t xml:space="preserve"> tracks book borrowings, using a composite primary key (Username, BookID, Date</w:t>
      </w:r>
      <w:r w:rsidR="0026161F">
        <w:rPr>
          <w:rFonts w:asciiTheme="majorBidi" w:eastAsia="Aptos" w:hAnsiTheme="majorBidi" w:cstheme="majorBidi"/>
          <w:sz w:val="22"/>
          <w:szCs w:val="22"/>
        </w:rPr>
        <w:t>_Out</w:t>
      </w:r>
      <w:r w:rsidRPr="00AC23C4">
        <w:rPr>
          <w:rFonts w:asciiTheme="majorBidi" w:eastAsia="Aptos" w:hAnsiTheme="majorBidi" w:cstheme="majorBidi"/>
          <w:sz w:val="22"/>
          <w:szCs w:val="22"/>
        </w:rPr>
        <w:t xml:space="preserve">) </w:t>
      </w:r>
      <w:r>
        <w:rPr>
          <w:rFonts w:asciiTheme="majorBidi" w:eastAsia="Aptos" w:hAnsiTheme="majorBidi" w:cstheme="majorBidi"/>
          <w:sz w:val="22"/>
          <w:szCs w:val="22"/>
        </w:rPr>
        <w:t>to identify each transaction uniquely</w:t>
      </w:r>
      <w:r w:rsidRPr="00AC23C4">
        <w:rPr>
          <w:rFonts w:asciiTheme="majorBidi" w:eastAsia="Aptos" w:hAnsiTheme="majorBidi" w:cstheme="majorBidi"/>
          <w:sz w:val="22"/>
          <w:szCs w:val="22"/>
        </w:rPr>
        <w:t>. Foreign keys ensure referential integrity: Username references the Customer table and BookID references the Books_for_Rent table</w:t>
      </w:r>
      <w:r w:rsidR="0038218D">
        <w:rPr>
          <w:rFonts w:asciiTheme="majorBidi" w:eastAsia="Aptos" w:hAnsiTheme="majorBidi" w:cstheme="majorBidi"/>
          <w:sz w:val="22"/>
          <w:szCs w:val="22"/>
        </w:rPr>
        <w:t xml:space="preserve">. </w:t>
      </w:r>
      <w:r w:rsidRPr="00AC23C4">
        <w:rPr>
          <w:rFonts w:asciiTheme="majorBidi" w:eastAsia="Aptos" w:hAnsiTheme="majorBidi" w:cstheme="majorBidi"/>
          <w:sz w:val="22"/>
          <w:szCs w:val="22"/>
        </w:rPr>
        <w:t xml:space="preserve">The Penalty column records late return penalties, </w:t>
      </w:r>
      <w:r w:rsidR="00E83093">
        <w:rPr>
          <w:rFonts w:asciiTheme="majorBidi" w:eastAsia="Aptos" w:hAnsiTheme="majorBidi" w:cstheme="majorBidi"/>
          <w:sz w:val="22"/>
          <w:szCs w:val="22"/>
        </w:rPr>
        <w:t>default</w:t>
      </w:r>
      <w:r w:rsidRPr="00AC23C4">
        <w:rPr>
          <w:rFonts w:asciiTheme="majorBidi" w:eastAsia="Aptos" w:hAnsiTheme="majorBidi" w:cstheme="majorBidi"/>
          <w:sz w:val="22"/>
          <w:szCs w:val="22"/>
        </w:rPr>
        <w:t xml:space="preserve"> to 0, and must be non-negative (CHECK Penalty &gt;= 0). Date_Out and Due_Date capture the borrowing and return deadlines, ensuring structured and valid borrowing records</w:t>
      </w:r>
      <w:r w:rsidR="00E83093">
        <w:rPr>
          <w:rFonts w:asciiTheme="majorBidi" w:eastAsia="Aptos" w:hAnsiTheme="majorBidi" w:cstheme="majorBidi"/>
          <w:sz w:val="22"/>
          <w:szCs w:val="22"/>
        </w:rPr>
        <w:t>, and Status determines whether the book has been returned to the library or not.</w:t>
      </w:r>
    </w:p>
    <w:p w14:paraId="5E7B2E87" w14:textId="34DD49B4" w:rsidR="00C838A9" w:rsidRDefault="00E4760F" w:rsidP="00801859">
      <w:pPr>
        <w:keepNext/>
      </w:pPr>
      <w:r w:rsidRPr="00E4760F">
        <w:rPr>
          <w:noProof/>
          <w:lang w:eastAsia="en-US"/>
        </w:rPr>
        <w:drawing>
          <wp:inline distT="0" distB="0" distL="0" distR="0" wp14:anchorId="28615B3B" wp14:editId="7F1F63FC">
            <wp:extent cx="5943600" cy="798653"/>
            <wp:effectExtent l="0" t="0" r="0" b="1905"/>
            <wp:docPr id="180294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1370" name="Picture 1" descr="A screenshot of a computer&#10;&#10;Description automatically generated"/>
                    <pic:cNvPicPr/>
                  </pic:nvPicPr>
                  <pic:blipFill rotWithShape="1">
                    <a:blip r:embed="rId85"/>
                    <a:srcRect b="71461"/>
                    <a:stretch/>
                  </pic:blipFill>
                  <pic:spPr bwMode="auto">
                    <a:xfrm>
                      <a:off x="0" y="0"/>
                      <a:ext cx="5943600" cy="798653"/>
                    </a:xfrm>
                    <a:prstGeom prst="rect">
                      <a:avLst/>
                    </a:prstGeom>
                    <a:ln>
                      <a:noFill/>
                    </a:ln>
                    <a:extLst>
                      <a:ext uri="{53640926-AAD7-44D8-BBD7-CCE9431645EC}">
                        <a14:shadowObscured xmlns:a14="http://schemas.microsoft.com/office/drawing/2010/main"/>
                      </a:ext>
                    </a:extLst>
                  </pic:spPr>
                </pic:pic>
              </a:graphicData>
            </a:graphic>
          </wp:inline>
        </w:drawing>
      </w:r>
    </w:p>
    <w:p w14:paraId="3CB36801" w14:textId="405AE405" w:rsidR="00C838A9" w:rsidRPr="00C838A9" w:rsidRDefault="00C838A9" w:rsidP="00C838A9">
      <w:pPr>
        <w:pStyle w:val="Caption"/>
      </w:pPr>
      <w:bookmarkStart w:id="131" w:name="_Toc182967610"/>
      <w:bookmarkStart w:id="132" w:name="_Toc183091332"/>
      <w:r>
        <w:t xml:space="preserve">Figure </w:t>
      </w:r>
      <w:r w:rsidR="00626CE8">
        <w:fldChar w:fldCharType="begin"/>
      </w:r>
      <w:r w:rsidR="00626CE8">
        <w:instrText xml:space="preserve"> SEQ Figure \* ARABIC </w:instrText>
      </w:r>
      <w:r w:rsidR="00626CE8">
        <w:fldChar w:fldCharType="separate"/>
      </w:r>
      <w:r w:rsidR="00626CE8">
        <w:rPr>
          <w:noProof/>
        </w:rPr>
        <w:t>43</w:t>
      </w:r>
      <w:r w:rsidR="00626CE8">
        <w:rPr>
          <w:noProof/>
        </w:rPr>
        <w:fldChar w:fldCharType="end"/>
      </w:r>
      <w:r>
        <w:t>: Creation of Borrows Relation</w:t>
      </w:r>
      <w:bookmarkEnd w:id="131"/>
      <w:bookmarkEnd w:id="132"/>
    </w:p>
    <w:p w14:paraId="56C3FC1F" w14:textId="24992059" w:rsidR="00AC23C4" w:rsidRPr="003409F9" w:rsidRDefault="00AC23C4" w:rsidP="00274D83">
      <w:pPr>
        <w:rPr>
          <w:rFonts w:asciiTheme="majorBidi" w:eastAsia="Aptos" w:hAnsiTheme="majorBidi" w:cstheme="majorBidi"/>
          <w:b/>
          <w:bCs/>
          <w:sz w:val="22"/>
          <w:szCs w:val="22"/>
          <w:u w:val="single"/>
        </w:rPr>
      </w:pPr>
      <w:r w:rsidRPr="003409F9">
        <w:rPr>
          <w:rFonts w:asciiTheme="majorBidi" w:eastAsia="Aptos" w:hAnsiTheme="majorBidi" w:cstheme="majorBidi"/>
          <w:b/>
          <w:bCs/>
          <w:sz w:val="22"/>
          <w:szCs w:val="22"/>
          <w:u w:val="single"/>
        </w:rPr>
        <w:t>Relation1</w:t>
      </w:r>
      <w:r w:rsidR="00DF71C3">
        <w:rPr>
          <w:rFonts w:asciiTheme="majorBidi" w:eastAsia="Aptos" w:hAnsiTheme="majorBidi" w:cstheme="majorBidi"/>
          <w:b/>
          <w:bCs/>
          <w:sz w:val="22"/>
          <w:szCs w:val="22"/>
          <w:u w:val="single"/>
        </w:rPr>
        <w:t>8</w:t>
      </w:r>
      <w:r w:rsidRPr="003409F9">
        <w:rPr>
          <w:rFonts w:asciiTheme="majorBidi" w:eastAsia="Aptos" w:hAnsiTheme="majorBidi" w:cstheme="majorBidi"/>
          <w:b/>
          <w:bCs/>
          <w:sz w:val="22"/>
          <w:szCs w:val="22"/>
          <w:u w:val="single"/>
        </w:rPr>
        <w:t xml:space="preserve">: </w:t>
      </w:r>
      <w:r w:rsidR="003409F9" w:rsidRPr="003409F9">
        <w:rPr>
          <w:rFonts w:asciiTheme="majorBidi" w:eastAsia="Aptos" w:hAnsiTheme="majorBidi" w:cstheme="majorBidi"/>
          <w:b/>
          <w:bCs/>
          <w:sz w:val="22"/>
          <w:szCs w:val="22"/>
          <w:u w:val="single"/>
        </w:rPr>
        <w:t>Sale_to_Rent</w:t>
      </w:r>
    </w:p>
    <w:p w14:paraId="61672D04" w14:textId="4B444412" w:rsidR="003409F9" w:rsidRDefault="000717BA" w:rsidP="00C35C1D">
      <w:pPr>
        <w:rPr>
          <w:rFonts w:asciiTheme="majorBidi" w:eastAsia="Aptos" w:hAnsiTheme="majorBidi" w:cstheme="majorBidi"/>
          <w:sz w:val="22"/>
          <w:szCs w:val="22"/>
        </w:rPr>
      </w:pPr>
      <w:r w:rsidRPr="000717BA">
        <w:rPr>
          <w:rFonts w:asciiTheme="majorBidi" w:eastAsia="Aptos" w:hAnsiTheme="majorBidi" w:cstheme="majorBidi"/>
          <w:noProof/>
          <w:sz w:val="22"/>
          <w:szCs w:val="22"/>
          <w:lang w:eastAsia="en-US"/>
        </w:rPr>
        <w:drawing>
          <wp:inline distT="0" distB="0" distL="0" distR="0" wp14:anchorId="14F4457A" wp14:editId="1F307C6D">
            <wp:extent cx="5943600" cy="1790065"/>
            <wp:effectExtent l="0" t="0" r="0" b="635"/>
            <wp:docPr id="81997455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4553" name="Picture 1" descr="A close-up of a computer code&#10;&#10;Description automatically generated"/>
                    <pic:cNvPicPr/>
                  </pic:nvPicPr>
                  <pic:blipFill>
                    <a:blip r:embed="rId86"/>
                    <a:stretch>
                      <a:fillRect/>
                    </a:stretch>
                  </pic:blipFill>
                  <pic:spPr>
                    <a:xfrm>
                      <a:off x="0" y="0"/>
                      <a:ext cx="5943600" cy="1790065"/>
                    </a:xfrm>
                    <a:prstGeom prst="rect">
                      <a:avLst/>
                    </a:prstGeom>
                  </pic:spPr>
                </pic:pic>
              </a:graphicData>
            </a:graphic>
          </wp:inline>
        </w:drawing>
      </w:r>
    </w:p>
    <w:p w14:paraId="56A0E221" w14:textId="16FD6C86" w:rsidR="00DF71C3" w:rsidRDefault="00DF71C3" w:rsidP="00C35C1D">
      <w:pPr>
        <w:rPr>
          <w:rFonts w:asciiTheme="majorBidi" w:eastAsia="Aptos" w:hAnsiTheme="majorBidi" w:cstheme="majorBidi"/>
          <w:sz w:val="22"/>
          <w:szCs w:val="22"/>
        </w:rPr>
      </w:pPr>
      <w:r w:rsidRPr="00DF71C3">
        <w:rPr>
          <w:rFonts w:asciiTheme="majorBidi" w:eastAsia="Aptos" w:hAnsiTheme="majorBidi" w:cstheme="majorBidi"/>
          <w:sz w:val="22"/>
          <w:szCs w:val="22"/>
        </w:rPr>
        <w:t xml:space="preserve">The </w:t>
      </w:r>
      <w:r w:rsidRPr="00DF71C3">
        <w:rPr>
          <w:rFonts w:asciiTheme="majorBidi" w:eastAsia="Aptos" w:hAnsiTheme="majorBidi" w:cstheme="majorBidi"/>
          <w:b/>
          <w:bCs/>
          <w:sz w:val="22"/>
          <w:szCs w:val="22"/>
        </w:rPr>
        <w:t>Sale_to_Rent</w:t>
      </w:r>
      <w:r w:rsidRPr="00DF71C3">
        <w:rPr>
          <w:rFonts w:asciiTheme="majorBidi" w:eastAsia="Aptos" w:hAnsiTheme="majorBidi" w:cstheme="majorBidi"/>
          <w:sz w:val="22"/>
          <w:szCs w:val="22"/>
        </w:rPr>
        <w:t xml:space="preserve"> table tracks books transitioned from sale to rent, using a composite primary key (BookID, ISBN) to uniquely identify each record. Foreign keys ensure referential integrity: BookID references the Books_for_Rent table, and ISBN references the Books_for_Sale table</w:t>
      </w:r>
      <w:r w:rsidR="000717BA">
        <w:rPr>
          <w:rFonts w:asciiTheme="majorBidi" w:eastAsia="Aptos" w:hAnsiTheme="majorBidi" w:cstheme="majorBidi"/>
          <w:sz w:val="22"/>
          <w:szCs w:val="22"/>
        </w:rPr>
        <w:t xml:space="preserve">. </w:t>
      </w:r>
      <w:r w:rsidRPr="00DF71C3">
        <w:rPr>
          <w:rFonts w:asciiTheme="majorBidi" w:eastAsia="Aptos" w:hAnsiTheme="majorBidi" w:cstheme="majorBidi"/>
          <w:sz w:val="22"/>
          <w:szCs w:val="22"/>
        </w:rPr>
        <w:t xml:space="preserve">The Date_Moved column records the transition date, while the Discount column applies a discount percentage, defaulting to 0, and is constrained to values between 0 and 100 (CHECK Discount &gt;= 0 AND Discount &lt;= 100). </w:t>
      </w:r>
    </w:p>
    <w:p w14:paraId="0448AB91" w14:textId="77777777" w:rsidR="00C838A9" w:rsidRDefault="00DF71C3" w:rsidP="00C838A9">
      <w:pPr>
        <w:keepNext/>
      </w:pPr>
      <w:r>
        <w:rPr>
          <w:rFonts w:asciiTheme="majorBidi" w:eastAsia="Aptos" w:hAnsiTheme="majorBidi" w:cstheme="majorBidi"/>
          <w:noProof/>
          <w:sz w:val="22"/>
          <w:szCs w:val="22"/>
          <w:lang w:eastAsia="en-US"/>
        </w:rPr>
        <w:drawing>
          <wp:inline distT="0" distB="0" distL="0" distR="0" wp14:anchorId="7614FFA3" wp14:editId="53B0EFFB">
            <wp:extent cx="5321573" cy="1485976"/>
            <wp:effectExtent l="0" t="0" r="0" b="0"/>
            <wp:docPr id="101637786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7865" name="Picture 18"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21573" cy="1485976"/>
                    </a:xfrm>
                    <a:prstGeom prst="rect">
                      <a:avLst/>
                    </a:prstGeom>
                  </pic:spPr>
                </pic:pic>
              </a:graphicData>
            </a:graphic>
          </wp:inline>
        </w:drawing>
      </w:r>
    </w:p>
    <w:p w14:paraId="2C34CB92" w14:textId="306011BA" w:rsidR="00DF71C3" w:rsidRPr="00AC23C4" w:rsidRDefault="00C838A9" w:rsidP="00C838A9">
      <w:pPr>
        <w:pStyle w:val="Caption"/>
        <w:rPr>
          <w:rFonts w:asciiTheme="majorBidi" w:eastAsia="Aptos" w:hAnsiTheme="majorBidi" w:cstheme="majorBidi"/>
          <w:sz w:val="22"/>
          <w:szCs w:val="22"/>
        </w:rPr>
      </w:pPr>
      <w:bookmarkStart w:id="133" w:name="_Toc182967611"/>
      <w:bookmarkStart w:id="134" w:name="_Toc183091333"/>
      <w:r>
        <w:t xml:space="preserve">Figure </w:t>
      </w:r>
      <w:r w:rsidR="00626CE8">
        <w:fldChar w:fldCharType="begin"/>
      </w:r>
      <w:r w:rsidR="00626CE8">
        <w:instrText xml:space="preserve"> SEQ Figure \* ARABIC </w:instrText>
      </w:r>
      <w:r w:rsidR="00626CE8">
        <w:fldChar w:fldCharType="separate"/>
      </w:r>
      <w:r w:rsidR="00626CE8">
        <w:rPr>
          <w:noProof/>
        </w:rPr>
        <w:t>44</w:t>
      </w:r>
      <w:r w:rsidR="00626CE8">
        <w:rPr>
          <w:noProof/>
        </w:rPr>
        <w:fldChar w:fldCharType="end"/>
      </w:r>
      <w:r>
        <w:t>: Creation of Sales_to_Rent Relation</w:t>
      </w:r>
      <w:bookmarkEnd w:id="133"/>
      <w:bookmarkEnd w:id="134"/>
    </w:p>
    <w:p w14:paraId="264049BF" w14:textId="77777777" w:rsidR="00FC4ADB" w:rsidRDefault="00FC4ADB" w:rsidP="00E977B5">
      <w:pPr>
        <w:ind w:left="360"/>
        <w:rPr>
          <w:rFonts w:asciiTheme="majorBidi" w:eastAsia="Aptos" w:hAnsiTheme="majorBidi" w:cstheme="majorBidi"/>
          <w:sz w:val="22"/>
          <w:szCs w:val="22"/>
        </w:rPr>
      </w:pPr>
    </w:p>
    <w:p w14:paraId="1F7B4C48" w14:textId="77777777" w:rsidR="005902AB" w:rsidRDefault="005902AB" w:rsidP="00274D83">
      <w:pPr>
        <w:rPr>
          <w:rFonts w:asciiTheme="majorBidi" w:eastAsia="Aptos" w:hAnsiTheme="majorBidi" w:cstheme="majorBidi"/>
          <w:b/>
          <w:bCs/>
          <w:sz w:val="22"/>
          <w:szCs w:val="22"/>
          <w:u w:val="single"/>
        </w:rPr>
      </w:pPr>
    </w:p>
    <w:p w14:paraId="638F6B8F" w14:textId="0A92094C" w:rsidR="00B65D8E" w:rsidRPr="00274D83" w:rsidRDefault="00776762" w:rsidP="00274D83">
      <w:pPr>
        <w:rPr>
          <w:rFonts w:asciiTheme="majorBidi" w:eastAsia="Aptos" w:hAnsiTheme="majorBidi" w:cstheme="majorBidi"/>
          <w:b/>
          <w:bCs/>
          <w:sz w:val="22"/>
          <w:szCs w:val="22"/>
          <w:u w:val="single"/>
        </w:rPr>
      </w:pPr>
      <w:r w:rsidRPr="00274D83">
        <w:rPr>
          <w:rFonts w:asciiTheme="majorBidi" w:eastAsia="Aptos" w:hAnsiTheme="majorBidi" w:cstheme="majorBidi"/>
          <w:b/>
          <w:bCs/>
          <w:sz w:val="22"/>
          <w:szCs w:val="22"/>
          <w:u w:val="single"/>
        </w:rPr>
        <w:t>Full Code:</w:t>
      </w:r>
    </w:p>
    <w:p w14:paraId="3295AE8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we have 18 tables to create and insert date</w:t>
      </w:r>
    </w:p>
    <w:p w14:paraId="3354629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Authentication_System (</w:t>
      </w:r>
    </w:p>
    <w:p w14:paraId="4757A2A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Email VARCHAR(50),</w:t>
      </w:r>
    </w:p>
    <w:p w14:paraId="0808ED4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Passcode VARCHAR(20) NOT NULL,</w:t>
      </w:r>
    </w:p>
    <w:p w14:paraId="59830D70"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pk_Authentication_System PRIMARY KEY (email),</w:t>
      </w:r>
    </w:p>
    <w:p w14:paraId="13A76352"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chk_email CHECK (</w:t>
      </w:r>
    </w:p>
    <w:p w14:paraId="179A0E4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email ~ '^[A-Za-z0-9._%+-]+@[A-Za-z0-9.-]+\.[A-Za-z]{2,}$'</w:t>
      </w:r>
    </w:p>
    <w:p w14:paraId="0C22198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w:t>
      </w:r>
    </w:p>
    <w:p w14:paraId="1339125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chk_passcode CHECK (                                          </w:t>
      </w:r>
    </w:p>
    <w:p w14:paraId="0F80D74B" w14:textId="77777777" w:rsidR="002407B8" w:rsidRPr="00FE750F" w:rsidRDefault="002407B8" w:rsidP="002407B8">
      <w:pPr>
        <w:rPr>
          <w:rFonts w:asciiTheme="majorBidi" w:eastAsia="Aptos" w:hAnsiTheme="majorBidi" w:cstheme="majorBidi"/>
          <w:sz w:val="18"/>
          <w:szCs w:val="18"/>
          <w:lang w:val="fr-FR"/>
        </w:rPr>
      </w:pPr>
      <w:r w:rsidRPr="002407B8">
        <w:rPr>
          <w:rFonts w:asciiTheme="majorBidi" w:eastAsia="Aptos" w:hAnsiTheme="majorBidi" w:cstheme="majorBidi"/>
          <w:sz w:val="18"/>
          <w:szCs w:val="18"/>
        </w:rPr>
        <w:t xml:space="preserve">        </w:t>
      </w:r>
      <w:r w:rsidRPr="00FE750F">
        <w:rPr>
          <w:rFonts w:asciiTheme="majorBidi" w:eastAsia="Aptos" w:hAnsiTheme="majorBidi" w:cstheme="majorBidi"/>
          <w:sz w:val="18"/>
          <w:szCs w:val="18"/>
          <w:lang w:val="fr-FR"/>
        </w:rPr>
        <w:t>passcode ~ '^(?=.*[a-z])(?=.*[A-Z])(?=.*[0-9])(?=.*[^a-zA-Z0-9]).{1,}$'</w:t>
      </w:r>
    </w:p>
    <w:p w14:paraId="5CD00341" w14:textId="77777777" w:rsidR="002407B8" w:rsidRPr="002407B8" w:rsidRDefault="002407B8" w:rsidP="002407B8">
      <w:pPr>
        <w:rPr>
          <w:rFonts w:asciiTheme="majorBidi" w:eastAsia="Aptos" w:hAnsiTheme="majorBidi" w:cstheme="majorBidi"/>
          <w:sz w:val="18"/>
          <w:szCs w:val="18"/>
        </w:rPr>
      </w:pPr>
      <w:r w:rsidRPr="00FE750F">
        <w:rPr>
          <w:rFonts w:asciiTheme="majorBidi" w:eastAsia="Aptos" w:hAnsiTheme="majorBidi" w:cstheme="majorBidi"/>
          <w:sz w:val="18"/>
          <w:szCs w:val="18"/>
          <w:lang w:val="fr-FR"/>
        </w:rPr>
        <w:t xml:space="preserve">    </w:t>
      </w:r>
      <w:r w:rsidRPr="002407B8">
        <w:rPr>
          <w:rFonts w:asciiTheme="majorBidi" w:eastAsia="Aptos" w:hAnsiTheme="majorBidi" w:cstheme="majorBidi"/>
          <w:sz w:val="18"/>
          <w:szCs w:val="18"/>
        </w:rPr>
        <w:t>)</w:t>
      </w:r>
    </w:p>
    <w:p w14:paraId="3319B87E"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--the passcode must contain at least one upper and lower case and 1 number and 1 symbol</w:t>
      </w:r>
    </w:p>
    <w:p w14:paraId="7CC7987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--the email should follow the standard format</w:t>
      </w:r>
    </w:p>
    <w:p w14:paraId="1031974E"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59863F1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Customer (</w:t>
      </w:r>
    </w:p>
    <w:p w14:paraId="0E3002B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Username VARCHAR(20),</w:t>
      </w:r>
    </w:p>
    <w:p w14:paraId="62E515B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Phone_Number VARCHAR(10) NOT NULL,</w:t>
      </w:r>
    </w:p>
    <w:p w14:paraId="0980367A"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Address TEXT,</w:t>
      </w:r>
    </w:p>
    <w:p w14:paraId="16B6A3F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Sex CHAR(1) NOT NULL CHECK (Sex IN ('M', 'F')),</w:t>
      </w:r>
    </w:p>
    <w:p w14:paraId="77BDE73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First_Name VARCHAR(20) NOT NULL,</w:t>
      </w:r>
    </w:p>
    <w:p w14:paraId="4B5B2B2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Last_Name VARCHAR(20) NOT NULL,</w:t>
      </w:r>
    </w:p>
    <w:p w14:paraId="0394383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Ct_Email VARCHAR(50) UNIQUE,</w:t>
      </w:r>
    </w:p>
    <w:p w14:paraId="683E3C4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w:t>
      </w:r>
    </w:p>
    <w:p w14:paraId="369C1C0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pk_Customer PRIMARY KEY (Username),</w:t>
      </w:r>
    </w:p>
    <w:p w14:paraId="1DEC3261" w14:textId="4CEE5645"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fk_Customer FOREIGN KEY (Ct_Email) REFERENCES Authentication_System(Email)</w:t>
      </w:r>
      <w:r w:rsidR="00801859">
        <w:rPr>
          <w:rFonts w:asciiTheme="majorBidi" w:eastAsia="Aptos" w:hAnsiTheme="majorBidi" w:cstheme="majorBidi"/>
          <w:sz w:val="18"/>
          <w:szCs w:val="18"/>
        </w:rPr>
        <w:t>,</w:t>
      </w:r>
    </w:p>
    <w:p w14:paraId="1935EE19" w14:textId="7E3EDE98" w:rsidR="002407B8" w:rsidRPr="002407B8" w:rsidRDefault="002407B8" w:rsidP="00801859">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chk_Phone_Number CHECK (Phone_Number ~  '^[0-9]{2}/[0-9]{6}$' )</w:t>
      </w:r>
    </w:p>
    <w:p w14:paraId="44FBF94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w:t>
      </w:r>
    </w:p>
    <w:p w14:paraId="11968AC9"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5756F5C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Libraryy (</w:t>
      </w:r>
    </w:p>
    <w:p w14:paraId="3E1F5B9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BranchID VARCHAR(10) NOT NULL,</w:t>
      </w:r>
    </w:p>
    <w:p w14:paraId="540A4FB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Address TEXT NOT NULL,</w:t>
      </w:r>
    </w:p>
    <w:p w14:paraId="2AA18D8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Phone_Number VARCHAR(10) NOT NULL UNIQUE,</w:t>
      </w:r>
    </w:p>
    <w:p w14:paraId="12BF50A8" w14:textId="77777777" w:rsidR="002407B8" w:rsidRPr="002407B8" w:rsidRDefault="002407B8" w:rsidP="002407B8">
      <w:pPr>
        <w:rPr>
          <w:rFonts w:asciiTheme="majorBidi" w:eastAsia="Aptos" w:hAnsiTheme="majorBidi" w:cstheme="majorBidi"/>
          <w:sz w:val="18"/>
          <w:szCs w:val="18"/>
        </w:rPr>
      </w:pPr>
    </w:p>
    <w:p w14:paraId="508603F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pk_Libraryy PRIMARY KEY (BranchID),</w:t>
      </w:r>
    </w:p>
    <w:p w14:paraId="4053DB46"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chk_BranchID CHECK (BranchID ~ '^LIBTECH[0-9]{2}$'),</w:t>
      </w:r>
    </w:p>
    <w:p w14:paraId="6C0FE88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chk_Phone_Number CHECK (Phone_Number ~ '^[0-9]{2}/[0-9]{6}$')</w:t>
      </w:r>
    </w:p>
    <w:p w14:paraId="3957F2D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7E0CB2C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Staff (</w:t>
      </w:r>
    </w:p>
    <w:p w14:paraId="4833090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SSN VARCHAR(11),</w:t>
      </w:r>
    </w:p>
    <w:p w14:paraId="68EE4D3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First_Name VARCHAR(20) NOT NULL,</w:t>
      </w:r>
    </w:p>
    <w:p w14:paraId="191665D2"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Last_Name VARCHAR(20) NOT NULL,</w:t>
      </w:r>
    </w:p>
    <w:p w14:paraId="0B4CED6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DoB DATE,</w:t>
      </w:r>
    </w:p>
    <w:p w14:paraId="213C402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Blood_Type CHAR(3) NOT NULL CHECK (Blood_Type IN ('A+', 'A-', 'B+', 'B-', 'AB+', 'AB-', 'O+', 'O-')),</w:t>
      </w:r>
    </w:p>
    <w:p w14:paraId="1F766A7E"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Address TEXT NOT NULL,</w:t>
      </w:r>
    </w:p>
    <w:p w14:paraId="1CE03872"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Salary NUMERIC CHECK (Salary &gt; 0),</w:t>
      </w:r>
    </w:p>
    <w:p w14:paraId="60E22AA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Post TEXT NOT NULL,</w:t>
      </w:r>
    </w:p>
    <w:p w14:paraId="5F8A4BB0" w14:textId="77777777" w:rsidR="002407B8" w:rsidRPr="002750E3" w:rsidRDefault="002407B8" w:rsidP="002407B8">
      <w:pPr>
        <w:rPr>
          <w:rFonts w:asciiTheme="majorBidi" w:eastAsia="Aptos" w:hAnsiTheme="majorBidi" w:cstheme="majorBidi"/>
          <w:sz w:val="18"/>
          <w:szCs w:val="18"/>
          <w:lang w:val="fr-FR"/>
        </w:rPr>
      </w:pPr>
      <w:r w:rsidRPr="002407B8">
        <w:rPr>
          <w:rFonts w:asciiTheme="majorBidi" w:eastAsia="Aptos" w:hAnsiTheme="majorBidi" w:cstheme="majorBidi"/>
          <w:sz w:val="18"/>
          <w:szCs w:val="18"/>
        </w:rPr>
        <w:t xml:space="preserve">    </w:t>
      </w:r>
      <w:r w:rsidRPr="002750E3">
        <w:rPr>
          <w:rFonts w:asciiTheme="majorBidi" w:eastAsia="Aptos" w:hAnsiTheme="majorBidi" w:cstheme="majorBidi"/>
          <w:sz w:val="18"/>
          <w:szCs w:val="18"/>
          <w:lang w:val="fr-FR"/>
        </w:rPr>
        <w:t>Super_SSN VARCHAR(11),</w:t>
      </w:r>
    </w:p>
    <w:p w14:paraId="578679AD" w14:textId="77777777" w:rsidR="002407B8" w:rsidRPr="00FE750F" w:rsidRDefault="002407B8" w:rsidP="002407B8">
      <w:pPr>
        <w:rPr>
          <w:rFonts w:asciiTheme="majorBidi" w:eastAsia="Aptos" w:hAnsiTheme="majorBidi" w:cstheme="majorBidi"/>
          <w:sz w:val="18"/>
          <w:szCs w:val="18"/>
          <w:lang w:val="fr-FR"/>
        </w:rPr>
      </w:pPr>
      <w:r w:rsidRPr="002750E3">
        <w:rPr>
          <w:rFonts w:asciiTheme="majorBidi" w:eastAsia="Aptos" w:hAnsiTheme="majorBidi" w:cstheme="majorBidi"/>
          <w:sz w:val="18"/>
          <w:szCs w:val="18"/>
          <w:lang w:val="fr-FR"/>
        </w:rPr>
        <w:t xml:space="preserve">    </w:t>
      </w:r>
      <w:r w:rsidRPr="00FE750F">
        <w:rPr>
          <w:rFonts w:asciiTheme="majorBidi" w:eastAsia="Aptos" w:hAnsiTheme="majorBidi" w:cstheme="majorBidi"/>
          <w:sz w:val="18"/>
          <w:szCs w:val="18"/>
          <w:lang w:val="fr-FR"/>
        </w:rPr>
        <w:t>St_Email VARCHAR(50) UNIQUE,</w:t>
      </w:r>
    </w:p>
    <w:p w14:paraId="5CF6BA69" w14:textId="77777777" w:rsidR="002407B8" w:rsidRPr="00E51C13" w:rsidRDefault="002407B8" w:rsidP="002407B8">
      <w:pPr>
        <w:rPr>
          <w:rFonts w:asciiTheme="majorBidi" w:eastAsia="Aptos" w:hAnsiTheme="majorBidi" w:cstheme="majorBidi"/>
          <w:sz w:val="18"/>
          <w:szCs w:val="18"/>
        </w:rPr>
      </w:pPr>
      <w:r w:rsidRPr="00FE750F">
        <w:rPr>
          <w:rFonts w:asciiTheme="majorBidi" w:eastAsia="Aptos" w:hAnsiTheme="majorBidi" w:cstheme="majorBidi"/>
          <w:sz w:val="18"/>
          <w:szCs w:val="18"/>
          <w:lang w:val="fr-FR"/>
        </w:rPr>
        <w:t xml:space="preserve">    </w:t>
      </w:r>
      <w:r w:rsidRPr="00E51C13">
        <w:rPr>
          <w:rFonts w:asciiTheme="majorBidi" w:eastAsia="Aptos" w:hAnsiTheme="majorBidi" w:cstheme="majorBidi"/>
          <w:sz w:val="18"/>
          <w:szCs w:val="18"/>
        </w:rPr>
        <w:t>BranchID VARCHAR(10),</w:t>
      </w:r>
    </w:p>
    <w:p w14:paraId="005A42D0" w14:textId="77777777" w:rsidR="002407B8" w:rsidRPr="002407B8" w:rsidRDefault="002407B8" w:rsidP="002407B8">
      <w:pPr>
        <w:rPr>
          <w:rFonts w:asciiTheme="majorBidi" w:eastAsia="Aptos" w:hAnsiTheme="majorBidi" w:cstheme="majorBidi"/>
          <w:sz w:val="18"/>
          <w:szCs w:val="18"/>
        </w:rPr>
      </w:pPr>
      <w:r w:rsidRPr="00E51C13">
        <w:rPr>
          <w:rFonts w:asciiTheme="majorBidi" w:eastAsia="Aptos" w:hAnsiTheme="majorBidi" w:cstheme="majorBidi"/>
          <w:sz w:val="18"/>
          <w:szCs w:val="18"/>
        </w:rPr>
        <w:t xml:space="preserve">    </w:t>
      </w:r>
      <w:r w:rsidRPr="002407B8">
        <w:rPr>
          <w:rFonts w:asciiTheme="majorBidi" w:eastAsia="Aptos" w:hAnsiTheme="majorBidi" w:cstheme="majorBidi"/>
          <w:sz w:val="18"/>
          <w:szCs w:val="18"/>
        </w:rPr>
        <w:t>Hours INTEGER CHECK (Hours &gt;= 0),</w:t>
      </w:r>
    </w:p>
    <w:p w14:paraId="21C1D1EC" w14:textId="77777777" w:rsidR="002407B8" w:rsidRPr="002407B8" w:rsidRDefault="002407B8" w:rsidP="002407B8">
      <w:pPr>
        <w:rPr>
          <w:rFonts w:asciiTheme="majorBidi" w:eastAsia="Aptos" w:hAnsiTheme="majorBidi" w:cstheme="majorBidi"/>
          <w:sz w:val="18"/>
          <w:szCs w:val="18"/>
        </w:rPr>
      </w:pPr>
    </w:p>
    <w:p w14:paraId="239F129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pk_Staff PRIMARY KEY (SSN),</w:t>
      </w:r>
    </w:p>
    <w:p w14:paraId="28991A80" w14:textId="43B165EB"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fk_Staff_St_Email FOREIGN KEY (St_Email) REFERENCES Authentication_System(Email)</w:t>
      </w:r>
      <w:r w:rsidR="00E62B73">
        <w:rPr>
          <w:rFonts w:asciiTheme="majorBidi" w:eastAsia="Aptos" w:hAnsiTheme="majorBidi" w:cstheme="majorBidi"/>
          <w:sz w:val="18"/>
          <w:szCs w:val="18"/>
        </w:rPr>
        <w:t>,</w:t>
      </w:r>
    </w:p>
    <w:p w14:paraId="234A8E15" w14:textId="0692553C"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fk_Staff_BranchID FOREIGN KEY (BranchID) REFERENCES Libraryy(BranchID)</w:t>
      </w:r>
      <w:r w:rsidR="00E62B73">
        <w:rPr>
          <w:rFonts w:asciiTheme="majorBidi" w:eastAsia="Aptos" w:hAnsiTheme="majorBidi" w:cstheme="majorBidi"/>
          <w:sz w:val="18"/>
          <w:szCs w:val="18"/>
        </w:rPr>
        <w:t>,</w:t>
      </w:r>
    </w:p>
    <w:p w14:paraId="6FF37C83" w14:textId="766B7118" w:rsidR="002407B8" w:rsidRPr="002407B8" w:rsidRDefault="002407B8" w:rsidP="00E62B73">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fk_Staff_Super_SSN FOREIGN KEY (Super_SSN) REFERENCES Staff(SSN</w:t>
      </w:r>
      <w:r w:rsidR="00E62B73">
        <w:rPr>
          <w:rFonts w:asciiTheme="majorBidi" w:eastAsia="Aptos" w:hAnsiTheme="majorBidi" w:cstheme="majorBidi"/>
          <w:sz w:val="18"/>
          <w:szCs w:val="18"/>
        </w:rPr>
        <w:t>)</w:t>
      </w:r>
    </w:p>
    <w:p w14:paraId="6AFC935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76AD643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Dependents (</w:t>
      </w:r>
    </w:p>
    <w:p w14:paraId="74EA9CA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SSN VARCHAR(11) NOT NULL,</w:t>
      </w:r>
    </w:p>
    <w:p w14:paraId="678954B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Dep_Name VARCHAR(50) NOT NULL,</w:t>
      </w:r>
    </w:p>
    <w:p w14:paraId="1A83CF6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Relationship VARCHAR(20) NOT NULL,</w:t>
      </w:r>
    </w:p>
    <w:p w14:paraId="4DB8F4A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Sex CHAR(1) NOT NULL CHECK (Sex IN ('M', 'F')),</w:t>
      </w:r>
    </w:p>
    <w:p w14:paraId="4B8F11D2" w14:textId="77777777" w:rsidR="002407B8" w:rsidRPr="002407B8" w:rsidRDefault="002407B8" w:rsidP="002407B8">
      <w:pPr>
        <w:rPr>
          <w:rFonts w:asciiTheme="majorBidi" w:eastAsia="Aptos" w:hAnsiTheme="majorBidi" w:cstheme="majorBidi"/>
          <w:sz w:val="18"/>
          <w:szCs w:val="18"/>
        </w:rPr>
      </w:pPr>
    </w:p>
    <w:p w14:paraId="4AAB8CF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pk_Dependents PRIMARY KEY (SSN, Dep_Name),</w:t>
      </w:r>
    </w:p>
    <w:p w14:paraId="324CAEB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fk_Dependents FOREIGN KEY (SSN) REFERENCES Staff(SSN)</w:t>
      </w:r>
    </w:p>
    <w:p w14:paraId="42D8408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ON UPDATE CASCADE</w:t>
      </w:r>
    </w:p>
    <w:p w14:paraId="7D3174C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ON DELETE CASCADE</w:t>
      </w:r>
    </w:p>
    <w:p w14:paraId="6D5902E7" w14:textId="77777777" w:rsidR="002407B8" w:rsidRPr="002407B8" w:rsidRDefault="002407B8" w:rsidP="002407B8">
      <w:pPr>
        <w:rPr>
          <w:rFonts w:asciiTheme="majorBidi" w:eastAsia="Aptos" w:hAnsiTheme="majorBidi" w:cstheme="majorBidi"/>
          <w:sz w:val="18"/>
          <w:szCs w:val="18"/>
        </w:rPr>
      </w:pPr>
    </w:p>
    <w:p w14:paraId="0AD13C40"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18011F1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Supplier (</w:t>
      </w:r>
    </w:p>
    <w:p w14:paraId="7E13A0C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Supp_Name VARCHAR(50) NOT NULL UNIQUE,</w:t>
      </w:r>
    </w:p>
    <w:p w14:paraId="520B0AA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Address TEXT NOT NULL,</w:t>
      </w:r>
    </w:p>
    <w:p w14:paraId="0CA5140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Phone_Number VARCHAR(10) NOT NULL UNIQUE,</w:t>
      </w:r>
    </w:p>
    <w:p w14:paraId="33FDCBC0"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w:t>
      </w:r>
    </w:p>
    <w:p w14:paraId="2A7E469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pk_Supplier PRIMARY KEY (Supp_Name,Address),</w:t>
      </w:r>
    </w:p>
    <w:p w14:paraId="4967C1E9"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chk_Phone_Number CHECK (Phone_Number ~ '^[0-9]{2}/[0-9]{6}$')</w:t>
      </w:r>
    </w:p>
    <w:p w14:paraId="2C86EF6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4F9BCBAA"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Publisher (</w:t>
      </w:r>
    </w:p>
    <w:p w14:paraId="26E112E6"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Publisher_Name VARCHAR(50) NOT NULL,</w:t>
      </w:r>
    </w:p>
    <w:p w14:paraId="239EC8B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Address TEXT NOT NULL,</w:t>
      </w:r>
    </w:p>
    <w:p w14:paraId="1D87C39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Phone_Number VARCHAR(10) NOT NULL UNIQUE,</w:t>
      </w:r>
    </w:p>
    <w:p w14:paraId="7C66616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w:t>
      </w:r>
    </w:p>
    <w:p w14:paraId="7EB36A1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pk_Publisher PRIMARY KEY (Publisher_Name),</w:t>
      </w:r>
    </w:p>
    <w:p w14:paraId="43F9945A"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chk_Phone_Number CHECK (Phone_Number ~ '^[0-9]{2}/[0-9]{6}$')</w:t>
      </w:r>
    </w:p>
    <w:p w14:paraId="58BD09C0" w14:textId="77777777" w:rsidR="002407B8" w:rsidRPr="002407B8" w:rsidRDefault="002407B8" w:rsidP="002407B8">
      <w:pPr>
        <w:rPr>
          <w:rFonts w:asciiTheme="majorBidi" w:eastAsia="Aptos" w:hAnsiTheme="majorBidi" w:cstheme="majorBidi"/>
          <w:sz w:val="18"/>
          <w:szCs w:val="18"/>
        </w:rPr>
      </w:pPr>
    </w:p>
    <w:p w14:paraId="672BE869"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1A7FDFEF" w14:textId="77777777" w:rsidR="002407B8" w:rsidRPr="002407B8" w:rsidRDefault="002407B8" w:rsidP="002407B8">
      <w:pPr>
        <w:rPr>
          <w:rFonts w:asciiTheme="majorBidi" w:eastAsia="Aptos" w:hAnsiTheme="majorBidi" w:cstheme="majorBidi"/>
          <w:sz w:val="18"/>
          <w:szCs w:val="18"/>
        </w:rPr>
      </w:pPr>
    </w:p>
    <w:p w14:paraId="36BE9AD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Items (</w:t>
      </w:r>
    </w:p>
    <w:p w14:paraId="4947A4E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Barcode VARCHAR(16) NOT NULL,</w:t>
      </w:r>
    </w:p>
    <w:p w14:paraId="5C8D96C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Items_Name VARCHAR(50) NOT NULL,</w:t>
      </w:r>
    </w:p>
    <w:p w14:paraId="3EDECD0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Age_Group VARCHAR(10),</w:t>
      </w:r>
    </w:p>
    <w:p w14:paraId="046C52D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Price NUMERIC NOT NULL CHECK (Price &gt; 0),</w:t>
      </w:r>
    </w:p>
    <w:p w14:paraId="4AB3F9D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Genre TEXT,</w:t>
      </w:r>
    </w:p>
    <w:p w14:paraId="7585B713"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Supp_Name VARCHAR(50),</w:t>
      </w:r>
    </w:p>
    <w:p w14:paraId="25CD56A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Supp_Address TEXT,</w:t>
      </w:r>
    </w:p>
    <w:p w14:paraId="51821D2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Qty_Supplied INTEGER NOT NULL CHECK (Qty_Supplied &gt;= 0),</w:t>
      </w:r>
    </w:p>
    <w:p w14:paraId="07A5753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Date_Supplied DATE NOT NULL,</w:t>
      </w:r>
    </w:p>
    <w:p w14:paraId="718F08E9" w14:textId="77777777" w:rsidR="002407B8" w:rsidRPr="002407B8" w:rsidRDefault="002407B8" w:rsidP="002407B8">
      <w:pPr>
        <w:rPr>
          <w:rFonts w:asciiTheme="majorBidi" w:eastAsia="Aptos" w:hAnsiTheme="majorBidi" w:cstheme="majorBidi"/>
          <w:sz w:val="18"/>
          <w:szCs w:val="18"/>
        </w:rPr>
      </w:pPr>
    </w:p>
    <w:p w14:paraId="1755C07E"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pk_Items PRIMARY KEY (Barcode),</w:t>
      </w:r>
    </w:p>
    <w:p w14:paraId="4FC6605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fk_Items FOREIGN KEY (Supp_Name) REFERENCES Supplier(Supp_Name)</w:t>
      </w:r>
    </w:p>
    <w:p w14:paraId="038543D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2A892A90" w14:textId="77777777" w:rsidR="002407B8" w:rsidRPr="002407B8" w:rsidRDefault="002407B8" w:rsidP="002407B8">
      <w:pPr>
        <w:rPr>
          <w:rFonts w:asciiTheme="majorBidi" w:eastAsia="Aptos" w:hAnsiTheme="majorBidi" w:cstheme="majorBidi"/>
          <w:sz w:val="18"/>
          <w:szCs w:val="18"/>
        </w:rPr>
      </w:pPr>
    </w:p>
    <w:p w14:paraId="6B329AE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Books_for_Sale (</w:t>
      </w:r>
    </w:p>
    <w:p w14:paraId="0F6D8080"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ISBN CHAR(13) NOT NULL,  </w:t>
      </w:r>
    </w:p>
    <w:p w14:paraId="76E77202"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Title TEXT NOT NULL,</w:t>
      </w:r>
    </w:p>
    <w:p w14:paraId="280DA9D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Genre TEXT NOT NULL,</w:t>
      </w:r>
    </w:p>
    <w:p w14:paraId="2F3890C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Price NUMERIC(10, 2) NOT NULL CHECK (Price &gt; 0),  </w:t>
      </w:r>
    </w:p>
    <w:p w14:paraId="281680E0"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 NUMERIC(10,2) allows values ranging from -99999999.99 to 99999999.99</w:t>
      </w:r>
    </w:p>
    <w:p w14:paraId="025AEAC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 used for precise financial values to avoid rounding errors</w:t>
      </w:r>
    </w:p>
    <w:p w14:paraId="74ED2F6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Translator VARCHAR(50),</w:t>
      </w:r>
    </w:p>
    <w:p w14:paraId="4A415AB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Edition INT NOT NULL CHECK (Edition &gt; 0),  </w:t>
      </w:r>
    </w:p>
    <w:p w14:paraId="48420176"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Pages INT NOT NULL CHECK(Pages &gt; 0) ,  </w:t>
      </w:r>
    </w:p>
    <w:p w14:paraId="273EE3A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Lang VARCHAR(40) NOT NULL,</w:t>
      </w:r>
    </w:p>
    <w:p w14:paraId="32B185E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Publisher_Name VARCHAR(50),  </w:t>
      </w:r>
    </w:p>
    <w:p w14:paraId="5F6B5DF0"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pk_Books_for_Sale PRIMARY KEY (ISBN),  </w:t>
      </w:r>
    </w:p>
    <w:p w14:paraId="34FFAAA9"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fk_Books_for_Sale FOREIGN KEY (Publisher_Name) REFERENCES Publisher(Publisher_Name) </w:t>
      </w:r>
    </w:p>
    <w:p w14:paraId="337342C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67D4A354" w14:textId="77777777" w:rsidR="002407B8" w:rsidRPr="002407B8" w:rsidRDefault="002407B8" w:rsidP="002407B8">
      <w:pPr>
        <w:rPr>
          <w:rFonts w:asciiTheme="majorBidi" w:eastAsia="Aptos" w:hAnsiTheme="majorBidi" w:cstheme="majorBidi"/>
          <w:sz w:val="18"/>
          <w:szCs w:val="18"/>
        </w:rPr>
      </w:pPr>
    </w:p>
    <w:p w14:paraId="638AB6B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Books_for_Rent (</w:t>
      </w:r>
    </w:p>
    <w:p w14:paraId="5B90653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BookID VARCHAR(17) NOT NULL,  --format (ISBN#ID)</w:t>
      </w:r>
    </w:p>
    <w:p w14:paraId="4D87EDE9"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ISBN CHAR(13) NOT NULL,  </w:t>
      </w:r>
    </w:p>
    <w:p w14:paraId="72BED1F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Title TEXT NOT NULL,</w:t>
      </w:r>
    </w:p>
    <w:p w14:paraId="1D8903A3"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Genre TEXT NOT NULL,</w:t>
      </w:r>
    </w:p>
    <w:p w14:paraId="2C5D4C13"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Price NUMERIC(10, 2) NOT NULL CHECK (Price &gt; 0),  </w:t>
      </w:r>
    </w:p>
    <w:p w14:paraId="123C2FC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Translator VARCHAR(50),</w:t>
      </w:r>
    </w:p>
    <w:p w14:paraId="2A02761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Edition INT NOT NULL CHECK (Edition &gt; 0) ,  </w:t>
      </w:r>
    </w:p>
    <w:p w14:paraId="3B79D136"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Pages INT NOT NULL CHECK (Pages &gt; 0),  </w:t>
      </w:r>
    </w:p>
    <w:p w14:paraId="4B5BD19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Lang VARCHAR(40) NOT NULL,</w:t>
      </w:r>
    </w:p>
    <w:p w14:paraId="1C83966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Publisher_Name VARCHAR(50),  </w:t>
      </w:r>
    </w:p>
    <w:p w14:paraId="7F2E728A"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Shelf_No INT NOT NULL CHECK (Shelf_No &gt; 0),  </w:t>
      </w:r>
    </w:p>
    <w:p w14:paraId="33ED1903"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Row_No INT NOT NULL CHECK (Row_No &gt; 0),  </w:t>
      </w:r>
    </w:p>
    <w:p w14:paraId="29E54BC0"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BranchID VARCHAR(10),  </w:t>
      </w:r>
    </w:p>
    <w:p w14:paraId="5C97DF69" w14:textId="77777777" w:rsidR="002407B8" w:rsidRPr="002407B8" w:rsidRDefault="002407B8" w:rsidP="002407B8">
      <w:pPr>
        <w:rPr>
          <w:rFonts w:asciiTheme="majorBidi" w:eastAsia="Aptos" w:hAnsiTheme="majorBidi" w:cstheme="majorBidi"/>
          <w:sz w:val="18"/>
          <w:szCs w:val="18"/>
        </w:rPr>
      </w:pPr>
    </w:p>
    <w:p w14:paraId="4962B71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pk_Books_for_Rent PRIMARY KEY (BookID),</w:t>
      </w:r>
    </w:p>
    <w:p w14:paraId="06D5F8A1" w14:textId="35977DAB" w:rsidR="00E62B73" w:rsidRDefault="002407B8" w:rsidP="003C2911">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fk_Books_for_Rent_Publisher_Name FOREIGN KEY (Publisher_Name) REFERENCES </w:t>
      </w:r>
      <w:r w:rsidR="00E62B73">
        <w:rPr>
          <w:rFonts w:asciiTheme="majorBidi" w:eastAsia="Aptos" w:hAnsiTheme="majorBidi" w:cstheme="majorBidi"/>
          <w:sz w:val="18"/>
          <w:szCs w:val="18"/>
        </w:rPr>
        <w:t xml:space="preserve">    </w:t>
      </w:r>
      <w:r w:rsidR="003C2911">
        <w:rPr>
          <w:rFonts w:asciiTheme="majorBidi" w:eastAsia="Aptos" w:hAnsiTheme="majorBidi" w:cstheme="majorBidi"/>
          <w:sz w:val="18"/>
          <w:szCs w:val="18"/>
        </w:rPr>
        <w:t xml:space="preserve">  </w:t>
      </w:r>
      <w:r w:rsidRPr="002407B8">
        <w:rPr>
          <w:rFonts w:asciiTheme="majorBidi" w:eastAsia="Aptos" w:hAnsiTheme="majorBidi" w:cstheme="majorBidi"/>
          <w:sz w:val="18"/>
          <w:szCs w:val="18"/>
        </w:rPr>
        <w:t xml:space="preserve">Publisher(Publisher_Name) </w:t>
      </w:r>
      <w:r w:rsidR="00E62B73">
        <w:rPr>
          <w:rFonts w:asciiTheme="majorBidi" w:eastAsia="Aptos" w:hAnsiTheme="majorBidi" w:cstheme="majorBidi"/>
          <w:sz w:val="18"/>
          <w:szCs w:val="18"/>
        </w:rPr>
        <w:t>,</w:t>
      </w:r>
    </w:p>
    <w:p w14:paraId="5B75AAB6" w14:textId="42AEAFCB" w:rsidR="002407B8" w:rsidRPr="002407B8" w:rsidRDefault="002407B8" w:rsidP="00E62B73">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fk_Books_for_Rent_BranchID FOREIGN KEY (BranchID) REFERENCES Libraryy(BranchID)</w:t>
      </w:r>
    </w:p>
    <w:p w14:paraId="4C23007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75D5310A" w14:textId="77777777" w:rsidR="002407B8" w:rsidRPr="002407B8" w:rsidRDefault="002407B8" w:rsidP="002407B8">
      <w:pPr>
        <w:rPr>
          <w:rFonts w:asciiTheme="majorBidi" w:eastAsia="Aptos" w:hAnsiTheme="majorBidi" w:cstheme="majorBidi"/>
          <w:sz w:val="18"/>
          <w:szCs w:val="18"/>
        </w:rPr>
      </w:pPr>
    </w:p>
    <w:p w14:paraId="0EC730BE" w14:textId="77777777" w:rsidR="002407B8" w:rsidRPr="002407B8" w:rsidRDefault="002407B8" w:rsidP="002407B8">
      <w:pPr>
        <w:rPr>
          <w:rFonts w:asciiTheme="majorBidi" w:eastAsia="Aptos" w:hAnsiTheme="majorBidi" w:cstheme="majorBidi"/>
          <w:sz w:val="18"/>
          <w:szCs w:val="18"/>
        </w:rPr>
      </w:pPr>
    </w:p>
    <w:p w14:paraId="0AA58FEA"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Authors_BookSale (</w:t>
      </w:r>
    </w:p>
    <w:p w14:paraId="0C8EC1E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ISBN CHAR(13) NOT NULL,  </w:t>
      </w:r>
    </w:p>
    <w:p w14:paraId="5BB16FBE"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Author_Name VARCHAR(50) NOT NULL,  </w:t>
      </w:r>
    </w:p>
    <w:p w14:paraId="4118A809" w14:textId="77777777" w:rsidR="002407B8" w:rsidRPr="002407B8" w:rsidRDefault="002407B8" w:rsidP="002407B8">
      <w:pPr>
        <w:rPr>
          <w:rFonts w:asciiTheme="majorBidi" w:eastAsia="Aptos" w:hAnsiTheme="majorBidi" w:cstheme="majorBidi"/>
          <w:sz w:val="18"/>
          <w:szCs w:val="18"/>
        </w:rPr>
      </w:pPr>
    </w:p>
    <w:p w14:paraId="69F33D3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pk_Authors_BookSale PRIMARY KEY (ISBN, Author_Name),</w:t>
      </w:r>
    </w:p>
    <w:p w14:paraId="337FEF39" w14:textId="77777777" w:rsidR="002407B8" w:rsidRPr="002407B8" w:rsidRDefault="002407B8" w:rsidP="002407B8">
      <w:pPr>
        <w:rPr>
          <w:rFonts w:asciiTheme="majorBidi" w:eastAsia="Aptos" w:hAnsiTheme="majorBidi" w:cstheme="majorBidi"/>
          <w:sz w:val="18"/>
          <w:szCs w:val="18"/>
        </w:rPr>
      </w:pPr>
    </w:p>
    <w:p w14:paraId="0F1440D9" w14:textId="77777777" w:rsidR="003C2911" w:rsidRDefault="002407B8" w:rsidP="003C2911">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fk_Authors_BookSale FOREIGN KEY (ISBN) REFERENCES Books_for_Sale(ISBN) </w:t>
      </w:r>
    </w:p>
    <w:p w14:paraId="47C762E4" w14:textId="568A34B1" w:rsidR="002407B8" w:rsidRPr="002407B8" w:rsidRDefault="002407B8" w:rsidP="003C2911">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47298F4F" w14:textId="77777777" w:rsidR="002407B8" w:rsidRPr="002407B8" w:rsidRDefault="002407B8" w:rsidP="002407B8">
      <w:pPr>
        <w:rPr>
          <w:rFonts w:asciiTheme="majorBidi" w:eastAsia="Aptos" w:hAnsiTheme="majorBidi" w:cstheme="majorBidi"/>
          <w:sz w:val="18"/>
          <w:szCs w:val="18"/>
        </w:rPr>
      </w:pPr>
    </w:p>
    <w:p w14:paraId="206B924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Authors_BookRent (</w:t>
      </w:r>
    </w:p>
    <w:p w14:paraId="59D8948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BookID VARCHAR(17) NOT NULL,  </w:t>
      </w:r>
    </w:p>
    <w:p w14:paraId="64C7B35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Author_Name VARCHAR(50) NOT NULL, </w:t>
      </w:r>
    </w:p>
    <w:p w14:paraId="5C392EA8" w14:textId="77777777" w:rsidR="002407B8" w:rsidRPr="002407B8" w:rsidRDefault="002407B8" w:rsidP="002407B8">
      <w:pPr>
        <w:rPr>
          <w:rFonts w:asciiTheme="majorBidi" w:eastAsia="Aptos" w:hAnsiTheme="majorBidi" w:cstheme="majorBidi"/>
          <w:sz w:val="18"/>
          <w:szCs w:val="18"/>
        </w:rPr>
      </w:pPr>
    </w:p>
    <w:p w14:paraId="18BFD97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pk_Authors_BookRent PRIMARY KEY (BookID, Author_Name),</w:t>
      </w:r>
    </w:p>
    <w:p w14:paraId="13079749" w14:textId="77777777" w:rsidR="002407B8" w:rsidRPr="002407B8" w:rsidRDefault="002407B8" w:rsidP="002407B8">
      <w:pPr>
        <w:rPr>
          <w:rFonts w:asciiTheme="majorBidi" w:eastAsia="Aptos" w:hAnsiTheme="majorBidi" w:cstheme="majorBidi"/>
          <w:sz w:val="18"/>
          <w:szCs w:val="18"/>
        </w:rPr>
      </w:pPr>
    </w:p>
    <w:p w14:paraId="46EF27BE" w14:textId="77777777" w:rsidR="003C2911" w:rsidRDefault="002407B8" w:rsidP="003C2911">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fk_Authors_BookRent FOREIGN KEY (BookID) REFERENCES Books_for_Rent(BookID) </w:t>
      </w:r>
    </w:p>
    <w:p w14:paraId="513C98B6" w14:textId="0B4DE8F8" w:rsidR="002407B8" w:rsidRPr="002407B8" w:rsidRDefault="002407B8" w:rsidP="003C2911">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1CBB69B7" w14:textId="77777777" w:rsidR="002407B8" w:rsidRPr="002407B8" w:rsidRDefault="002407B8" w:rsidP="002407B8">
      <w:pPr>
        <w:rPr>
          <w:rFonts w:asciiTheme="majorBidi" w:eastAsia="Aptos" w:hAnsiTheme="majorBidi" w:cstheme="majorBidi"/>
          <w:sz w:val="18"/>
          <w:szCs w:val="18"/>
        </w:rPr>
      </w:pPr>
    </w:p>
    <w:p w14:paraId="5CD36506" w14:textId="77777777" w:rsidR="002407B8" w:rsidRPr="002407B8" w:rsidRDefault="002407B8" w:rsidP="002407B8">
      <w:pPr>
        <w:rPr>
          <w:rFonts w:asciiTheme="majorBidi" w:eastAsia="Aptos" w:hAnsiTheme="majorBidi" w:cstheme="majorBidi"/>
          <w:sz w:val="18"/>
          <w:szCs w:val="18"/>
        </w:rPr>
      </w:pPr>
    </w:p>
    <w:p w14:paraId="34D78553"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Stores_Items (</w:t>
      </w:r>
    </w:p>
    <w:p w14:paraId="4B229B7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BranchID VARCHAR(10) NOT NULL,  </w:t>
      </w:r>
    </w:p>
    <w:p w14:paraId="09B2132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Barcode VARCHAR(16) NOT NULL,  </w:t>
      </w:r>
    </w:p>
    <w:p w14:paraId="0F963FA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Qty_Stored INT NOT NULL CHECK (Qty_Stored &gt;= 0),  </w:t>
      </w:r>
    </w:p>
    <w:p w14:paraId="121493C8" w14:textId="77777777" w:rsidR="002407B8" w:rsidRPr="002407B8" w:rsidRDefault="002407B8" w:rsidP="002407B8">
      <w:pPr>
        <w:rPr>
          <w:rFonts w:asciiTheme="majorBidi" w:eastAsia="Aptos" w:hAnsiTheme="majorBidi" w:cstheme="majorBidi"/>
          <w:sz w:val="18"/>
          <w:szCs w:val="18"/>
        </w:rPr>
      </w:pPr>
    </w:p>
    <w:p w14:paraId="3A76164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pk_Stores_Items PRIMARY KEY (BranchID, Barcode),</w:t>
      </w:r>
    </w:p>
    <w:p w14:paraId="5F418B97" w14:textId="77777777" w:rsidR="002407B8" w:rsidRPr="002407B8" w:rsidRDefault="002407B8" w:rsidP="002407B8">
      <w:pPr>
        <w:rPr>
          <w:rFonts w:asciiTheme="majorBidi" w:eastAsia="Aptos" w:hAnsiTheme="majorBidi" w:cstheme="majorBidi"/>
          <w:sz w:val="18"/>
          <w:szCs w:val="18"/>
        </w:rPr>
      </w:pPr>
    </w:p>
    <w:p w14:paraId="20F953C8" w14:textId="55E99C52"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fk_Stores_Items FOREIGN KEY (BranchID) REFERENCES Libraryy(BranchID)</w:t>
      </w:r>
    </w:p>
    <w:p w14:paraId="180FF11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36A15D4B" w14:textId="77777777" w:rsidR="002407B8" w:rsidRPr="002407B8" w:rsidRDefault="002407B8" w:rsidP="002407B8">
      <w:pPr>
        <w:rPr>
          <w:rFonts w:asciiTheme="majorBidi" w:eastAsia="Aptos" w:hAnsiTheme="majorBidi" w:cstheme="majorBidi"/>
          <w:sz w:val="18"/>
          <w:szCs w:val="18"/>
        </w:rPr>
      </w:pPr>
    </w:p>
    <w:p w14:paraId="6784E0D5" w14:textId="77777777" w:rsidR="002407B8" w:rsidRPr="002407B8" w:rsidRDefault="002407B8" w:rsidP="002407B8">
      <w:pPr>
        <w:rPr>
          <w:rFonts w:asciiTheme="majorBidi" w:eastAsia="Aptos" w:hAnsiTheme="majorBidi" w:cstheme="majorBidi"/>
          <w:sz w:val="18"/>
          <w:szCs w:val="18"/>
        </w:rPr>
      </w:pPr>
    </w:p>
    <w:p w14:paraId="6FB23C5E"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Stores_Booksforsale (</w:t>
      </w:r>
    </w:p>
    <w:p w14:paraId="23C2DF0E"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BranchID VARCHAR(10) NOT NULL,  </w:t>
      </w:r>
    </w:p>
    <w:p w14:paraId="05F3EE23"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ISBN CHAR(13) NOT NULL,  </w:t>
      </w:r>
    </w:p>
    <w:p w14:paraId="7A03643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Number_of_Copies INT NOT NULL CHECK (Number_of_Copies &gt;= 0),  </w:t>
      </w:r>
    </w:p>
    <w:p w14:paraId="6F289853" w14:textId="77777777" w:rsidR="002407B8" w:rsidRPr="002407B8" w:rsidRDefault="002407B8" w:rsidP="002407B8">
      <w:pPr>
        <w:rPr>
          <w:rFonts w:asciiTheme="majorBidi" w:eastAsia="Aptos" w:hAnsiTheme="majorBidi" w:cstheme="majorBidi"/>
          <w:sz w:val="18"/>
          <w:szCs w:val="18"/>
        </w:rPr>
      </w:pPr>
    </w:p>
    <w:p w14:paraId="03689C3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pk_Stores_Booksforsale PRIMARY KEY (BranchID, ISBN),</w:t>
      </w:r>
    </w:p>
    <w:p w14:paraId="5F3DD1C1" w14:textId="77777777" w:rsidR="002407B8" w:rsidRPr="002407B8" w:rsidRDefault="002407B8" w:rsidP="002407B8">
      <w:pPr>
        <w:rPr>
          <w:rFonts w:asciiTheme="majorBidi" w:eastAsia="Aptos" w:hAnsiTheme="majorBidi" w:cstheme="majorBidi"/>
          <w:sz w:val="18"/>
          <w:szCs w:val="18"/>
        </w:rPr>
      </w:pPr>
    </w:p>
    <w:p w14:paraId="16E6646B" w14:textId="10DA5756"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fk_Stores_Booksforsale_BranchID FOREIGN KEY (BranchID) REFERENCES Libraryy(BranchID</w:t>
      </w:r>
      <w:r w:rsidR="00F575C5">
        <w:rPr>
          <w:rFonts w:asciiTheme="majorBidi" w:eastAsia="Aptos" w:hAnsiTheme="majorBidi" w:cstheme="majorBidi"/>
          <w:sz w:val="18"/>
          <w:szCs w:val="18"/>
        </w:rPr>
        <w:t>),</w:t>
      </w:r>
    </w:p>
    <w:p w14:paraId="2923647C" w14:textId="7867A1D2"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fk_Stores_Booksforsale_ISBN FOREIGN KEY (ISBN) REFERENCES Books_for_Sale(ISBN</w:t>
      </w:r>
      <w:r w:rsidR="00F575C5">
        <w:rPr>
          <w:rFonts w:asciiTheme="majorBidi" w:eastAsia="Aptos" w:hAnsiTheme="majorBidi" w:cstheme="majorBidi"/>
          <w:sz w:val="18"/>
          <w:szCs w:val="18"/>
        </w:rPr>
        <w:t>)</w:t>
      </w:r>
    </w:p>
    <w:p w14:paraId="4DD2AF54"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269D11E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Buys_Books (</w:t>
      </w:r>
    </w:p>
    <w:p w14:paraId="72C432A3"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Username VARCHAR(20) NOT NULL,  </w:t>
      </w:r>
    </w:p>
    <w:p w14:paraId="6BD79D1C"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BranchID VARCHAR(10) NOT NULL,  </w:t>
      </w:r>
    </w:p>
    <w:p w14:paraId="49B32BCA"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ISBN CHAR(13) NOT NULL,  </w:t>
      </w:r>
    </w:p>
    <w:p w14:paraId="79A3BE8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Quantity INT NOT NULL CHECK (Quantity &gt;= 0),  </w:t>
      </w:r>
    </w:p>
    <w:p w14:paraId="19D0E1DD"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Date_Time TIMESTAMP NOT NULL,  </w:t>
      </w:r>
    </w:p>
    <w:p w14:paraId="7D75A456" w14:textId="77777777" w:rsidR="002407B8" w:rsidRPr="002407B8" w:rsidRDefault="002407B8" w:rsidP="002407B8">
      <w:pPr>
        <w:rPr>
          <w:rFonts w:asciiTheme="majorBidi" w:eastAsia="Aptos" w:hAnsiTheme="majorBidi" w:cstheme="majorBidi"/>
          <w:sz w:val="18"/>
          <w:szCs w:val="18"/>
        </w:rPr>
      </w:pPr>
    </w:p>
    <w:p w14:paraId="252E7B4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pk_Buys_Books PRIMARY KEY (Username, BranchID, ISBN, Date_Time),</w:t>
      </w:r>
    </w:p>
    <w:p w14:paraId="033BBBA5" w14:textId="77777777" w:rsidR="002407B8" w:rsidRPr="002407B8" w:rsidRDefault="002407B8" w:rsidP="002407B8">
      <w:pPr>
        <w:rPr>
          <w:rFonts w:asciiTheme="majorBidi" w:eastAsia="Aptos" w:hAnsiTheme="majorBidi" w:cstheme="majorBidi"/>
          <w:sz w:val="18"/>
          <w:szCs w:val="18"/>
        </w:rPr>
      </w:pPr>
    </w:p>
    <w:p w14:paraId="5D364FFE" w14:textId="109E8E66"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fk_Buys_Books_Customer FOREIGN KEY (Username) REFERENCES Customer(Username)</w:t>
      </w:r>
      <w:r w:rsidR="00F575C5">
        <w:rPr>
          <w:rFonts w:asciiTheme="majorBidi" w:eastAsia="Aptos" w:hAnsiTheme="majorBidi" w:cstheme="majorBidi"/>
          <w:sz w:val="18"/>
          <w:szCs w:val="18"/>
        </w:rPr>
        <w:t>,</w:t>
      </w:r>
    </w:p>
    <w:p w14:paraId="17694966" w14:textId="3D4ADC4D"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fk_Buys_Books_BranchID FOREIGN KEY (BranchID) REFERENCES Libraryy(BranchID)</w:t>
      </w:r>
      <w:r w:rsidR="00F575C5">
        <w:rPr>
          <w:rFonts w:asciiTheme="majorBidi" w:eastAsia="Aptos" w:hAnsiTheme="majorBidi" w:cstheme="majorBidi"/>
          <w:sz w:val="18"/>
          <w:szCs w:val="18"/>
        </w:rPr>
        <w:t>,</w:t>
      </w:r>
    </w:p>
    <w:p w14:paraId="6CA203EB" w14:textId="77777777" w:rsidR="00F575C5"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fk_Buys_Books_ISBN FOREIGN KEY (ISBN) REFERENCES Books_for_Sale(ISBN)</w:t>
      </w:r>
    </w:p>
    <w:p w14:paraId="52984247" w14:textId="42024872"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3633716A" w14:textId="77777777" w:rsidR="002407B8" w:rsidRPr="002407B8" w:rsidRDefault="002407B8" w:rsidP="002407B8">
      <w:pPr>
        <w:rPr>
          <w:rFonts w:asciiTheme="majorBidi" w:eastAsia="Aptos" w:hAnsiTheme="majorBidi" w:cstheme="majorBidi"/>
          <w:sz w:val="18"/>
          <w:szCs w:val="18"/>
        </w:rPr>
      </w:pPr>
    </w:p>
    <w:p w14:paraId="6E92BE41"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Purchases_Items (</w:t>
      </w:r>
    </w:p>
    <w:p w14:paraId="0E99C026"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Username VARCHAR(20) NOT NULL,  </w:t>
      </w:r>
    </w:p>
    <w:p w14:paraId="3B6D2116"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BranchID VARCHAR(10) NOT NULL,  </w:t>
      </w:r>
    </w:p>
    <w:p w14:paraId="649B1412"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Barcode VARCHAR(16) NOT NULL,  </w:t>
      </w:r>
    </w:p>
    <w:p w14:paraId="2C5DD08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Quantity INT NOT NULL CHECK (Quantity &gt;= 0),  </w:t>
      </w:r>
    </w:p>
    <w:p w14:paraId="2615AAA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Date_Time TIMESTAMP NOT NULL,  </w:t>
      </w:r>
    </w:p>
    <w:p w14:paraId="284099D1" w14:textId="77777777" w:rsidR="002407B8" w:rsidRPr="002407B8" w:rsidRDefault="002407B8" w:rsidP="002407B8">
      <w:pPr>
        <w:rPr>
          <w:rFonts w:asciiTheme="majorBidi" w:eastAsia="Aptos" w:hAnsiTheme="majorBidi" w:cstheme="majorBidi"/>
          <w:sz w:val="18"/>
          <w:szCs w:val="18"/>
        </w:rPr>
      </w:pPr>
    </w:p>
    <w:p w14:paraId="5159B5E6"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pk_Purchases_Items PRIMARY KEY (Username, BranchID, Barcode, Date_Time),</w:t>
      </w:r>
    </w:p>
    <w:p w14:paraId="79A423A0" w14:textId="77777777" w:rsidR="002407B8" w:rsidRPr="002407B8" w:rsidRDefault="002407B8" w:rsidP="002407B8">
      <w:pPr>
        <w:rPr>
          <w:rFonts w:asciiTheme="majorBidi" w:eastAsia="Aptos" w:hAnsiTheme="majorBidi" w:cstheme="majorBidi"/>
          <w:sz w:val="18"/>
          <w:szCs w:val="18"/>
        </w:rPr>
      </w:pPr>
    </w:p>
    <w:p w14:paraId="3ED9B207" w14:textId="50B6FCFC"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fk_Purchases_Items_Username FOREIGN KEY (Username) REFERENCES Customer(Username</w:t>
      </w:r>
      <w:r w:rsidR="00F575C5">
        <w:rPr>
          <w:rFonts w:asciiTheme="majorBidi" w:eastAsia="Aptos" w:hAnsiTheme="majorBidi" w:cstheme="majorBidi"/>
          <w:sz w:val="18"/>
          <w:szCs w:val="18"/>
        </w:rPr>
        <w:t>),</w:t>
      </w:r>
    </w:p>
    <w:p w14:paraId="408F8E36" w14:textId="77777777" w:rsidR="002407B8" w:rsidRPr="002407B8" w:rsidRDefault="002407B8" w:rsidP="002407B8">
      <w:pPr>
        <w:rPr>
          <w:rFonts w:asciiTheme="majorBidi" w:eastAsia="Aptos" w:hAnsiTheme="majorBidi" w:cstheme="majorBidi"/>
          <w:sz w:val="18"/>
          <w:szCs w:val="18"/>
        </w:rPr>
      </w:pPr>
    </w:p>
    <w:p w14:paraId="294944FE" w14:textId="0928A38F"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fk_Purchases_Items_BranchID FOREIGN KEY (BranchID) REFERENCES Libraryy(BranchID),</w:t>
      </w:r>
    </w:p>
    <w:p w14:paraId="7AE887A1" w14:textId="77777777" w:rsidR="002407B8" w:rsidRPr="002407B8" w:rsidRDefault="002407B8" w:rsidP="002407B8">
      <w:pPr>
        <w:rPr>
          <w:rFonts w:asciiTheme="majorBidi" w:eastAsia="Aptos" w:hAnsiTheme="majorBidi" w:cstheme="majorBidi"/>
          <w:sz w:val="18"/>
          <w:szCs w:val="18"/>
        </w:rPr>
      </w:pPr>
    </w:p>
    <w:p w14:paraId="113E799A" w14:textId="77777777" w:rsidR="00F575C5"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fk_Purchases_Items_Barcode FOREIGN KEY (Barcode) REFERENCES Items(Barcode)</w:t>
      </w:r>
    </w:p>
    <w:p w14:paraId="48BDBD14" w14:textId="5BDEE686"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320B807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Borrows (</w:t>
      </w:r>
    </w:p>
    <w:p w14:paraId="7E4BDA52"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Username VARCHAR(20) NOT NULL,  </w:t>
      </w:r>
    </w:p>
    <w:p w14:paraId="3F03897B"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BookID VARCHAR(17) NOT NULL,  </w:t>
      </w:r>
    </w:p>
    <w:p w14:paraId="05BDF9BF"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Date_Out DATE NOT NULL,  </w:t>
      </w:r>
    </w:p>
    <w:p w14:paraId="6422C17E"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Due_Date DATE NOT NULL,  </w:t>
      </w:r>
    </w:p>
    <w:p w14:paraId="2465E5F4" w14:textId="77777777" w:rsid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Penalty DECIMAL(10, 2) DEFAULT 0 CHECK (Penalty &gt;= 0),  </w:t>
      </w:r>
    </w:p>
    <w:p w14:paraId="5DD00B11" w14:textId="5304EF85" w:rsidR="00D2291D" w:rsidRPr="002407B8" w:rsidRDefault="00D2291D" w:rsidP="002407B8">
      <w:pPr>
        <w:rPr>
          <w:rFonts w:asciiTheme="majorBidi" w:eastAsia="Aptos" w:hAnsiTheme="majorBidi" w:cstheme="majorBidi"/>
          <w:sz w:val="18"/>
          <w:szCs w:val="18"/>
        </w:rPr>
      </w:pPr>
      <w:r>
        <w:rPr>
          <w:rFonts w:asciiTheme="majorBidi" w:eastAsia="Aptos" w:hAnsiTheme="majorBidi" w:cstheme="majorBidi"/>
          <w:sz w:val="18"/>
          <w:szCs w:val="18"/>
        </w:rPr>
        <w:t xml:space="preserve">    Status VARCHAR(10) NOT NULL,</w:t>
      </w:r>
    </w:p>
    <w:p w14:paraId="743379AF" w14:textId="77777777" w:rsidR="002407B8" w:rsidRPr="002407B8" w:rsidRDefault="002407B8" w:rsidP="002407B8">
      <w:pPr>
        <w:rPr>
          <w:rFonts w:asciiTheme="majorBidi" w:eastAsia="Aptos" w:hAnsiTheme="majorBidi" w:cstheme="majorBidi"/>
          <w:sz w:val="18"/>
          <w:szCs w:val="18"/>
        </w:rPr>
      </w:pPr>
    </w:p>
    <w:p w14:paraId="75D029AE" w14:textId="156556C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pk_Borrows PRIMARY KEY (Username, BookID, D</w:t>
      </w:r>
      <w:r w:rsidR="0026161F">
        <w:rPr>
          <w:rFonts w:asciiTheme="majorBidi" w:eastAsia="Aptos" w:hAnsiTheme="majorBidi" w:cstheme="majorBidi"/>
          <w:sz w:val="18"/>
          <w:szCs w:val="18"/>
        </w:rPr>
        <w:t>ate_Out</w:t>
      </w:r>
      <w:r w:rsidRPr="002407B8">
        <w:rPr>
          <w:rFonts w:asciiTheme="majorBidi" w:eastAsia="Aptos" w:hAnsiTheme="majorBidi" w:cstheme="majorBidi"/>
          <w:sz w:val="18"/>
          <w:szCs w:val="18"/>
        </w:rPr>
        <w:t>),</w:t>
      </w:r>
    </w:p>
    <w:p w14:paraId="4DDBE2D5" w14:textId="77777777" w:rsidR="002407B8" w:rsidRPr="002407B8" w:rsidRDefault="002407B8" w:rsidP="002407B8">
      <w:pPr>
        <w:rPr>
          <w:rFonts w:asciiTheme="majorBidi" w:eastAsia="Aptos" w:hAnsiTheme="majorBidi" w:cstheme="majorBidi"/>
          <w:sz w:val="18"/>
          <w:szCs w:val="18"/>
        </w:rPr>
      </w:pPr>
    </w:p>
    <w:p w14:paraId="37D29976" w14:textId="5DC362AB"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fk_Borrows_Username FOREIGN KEY (Username) REFERENCES Customer(Username</w:t>
      </w:r>
      <w:r w:rsidR="00F575C5">
        <w:rPr>
          <w:rFonts w:asciiTheme="majorBidi" w:eastAsia="Aptos" w:hAnsiTheme="majorBidi" w:cstheme="majorBidi"/>
          <w:sz w:val="18"/>
          <w:szCs w:val="18"/>
        </w:rPr>
        <w:t>),</w:t>
      </w:r>
    </w:p>
    <w:p w14:paraId="2556152B" w14:textId="77777777" w:rsidR="002407B8" w:rsidRPr="002407B8" w:rsidRDefault="002407B8" w:rsidP="002407B8">
      <w:pPr>
        <w:rPr>
          <w:rFonts w:asciiTheme="majorBidi" w:eastAsia="Aptos" w:hAnsiTheme="majorBidi" w:cstheme="majorBidi"/>
          <w:sz w:val="18"/>
          <w:szCs w:val="18"/>
        </w:rPr>
      </w:pPr>
    </w:p>
    <w:p w14:paraId="5654AEC6" w14:textId="54B9F7FA" w:rsidR="00F575C5"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fk_Borrows_BookID FOREIGN KEY (BookID) REFERENCES Books_for_Rent(BookID</w:t>
      </w:r>
      <w:r w:rsidR="004F2D70">
        <w:rPr>
          <w:rFonts w:asciiTheme="majorBidi" w:eastAsia="Aptos" w:hAnsiTheme="majorBidi" w:cstheme="majorBidi"/>
          <w:sz w:val="18"/>
          <w:szCs w:val="18"/>
        </w:rPr>
        <w:t>)</w:t>
      </w:r>
    </w:p>
    <w:p w14:paraId="58448118" w14:textId="4C32DCFD"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w:t>
      </w:r>
    </w:p>
    <w:p w14:paraId="57195A4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create table Sale_to_Rent (</w:t>
      </w:r>
    </w:p>
    <w:p w14:paraId="02A90022"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w:t>
      </w:r>
    </w:p>
    <w:p w14:paraId="2876BD85"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BookID VARCHAR(17) NOT NULL,  </w:t>
      </w:r>
    </w:p>
    <w:p w14:paraId="6E514E63"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ISBN CHAR(13) NOT NULL,  </w:t>
      </w:r>
    </w:p>
    <w:p w14:paraId="40393037"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Date_Moved DATE NOT NULL,  </w:t>
      </w:r>
    </w:p>
    <w:p w14:paraId="6CFB7862"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Discount DECIMAL(5, 2) DEFAULT 0 CHECK (Discount &gt;= 0 AND Discount &lt;= 100),   --discount is %</w:t>
      </w:r>
    </w:p>
    <w:p w14:paraId="06462F9B" w14:textId="77777777" w:rsidR="002407B8" w:rsidRPr="002407B8" w:rsidRDefault="002407B8" w:rsidP="002407B8">
      <w:pPr>
        <w:rPr>
          <w:rFonts w:asciiTheme="majorBidi" w:eastAsia="Aptos" w:hAnsiTheme="majorBidi" w:cstheme="majorBidi"/>
          <w:sz w:val="18"/>
          <w:szCs w:val="18"/>
        </w:rPr>
      </w:pPr>
    </w:p>
    <w:p w14:paraId="4D9D0548" w14:textId="77777777" w:rsidR="002407B8" w:rsidRPr="002407B8" w:rsidRDefault="002407B8" w:rsidP="002407B8">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pk_Sale_to_Rent PRIMARY KEY (BookID,ISBN),</w:t>
      </w:r>
    </w:p>
    <w:p w14:paraId="1BE068EF" w14:textId="77777777" w:rsidR="002407B8" w:rsidRPr="002407B8" w:rsidRDefault="002407B8" w:rsidP="002407B8">
      <w:pPr>
        <w:rPr>
          <w:rFonts w:asciiTheme="majorBidi" w:eastAsia="Aptos" w:hAnsiTheme="majorBidi" w:cstheme="majorBidi"/>
          <w:sz w:val="18"/>
          <w:szCs w:val="18"/>
        </w:rPr>
      </w:pPr>
    </w:p>
    <w:p w14:paraId="0C254BF0" w14:textId="74390B9F"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fk_Sale_to_Rent_BookID FOREIGN KEY (BookID) REFERENCES Books_for_Rent(BookID)</w:t>
      </w:r>
      <w:r w:rsidR="00F575C5">
        <w:rPr>
          <w:rFonts w:asciiTheme="majorBidi" w:eastAsia="Aptos" w:hAnsiTheme="majorBidi" w:cstheme="majorBidi"/>
          <w:sz w:val="18"/>
          <w:szCs w:val="18"/>
        </w:rPr>
        <w:t>,</w:t>
      </w:r>
    </w:p>
    <w:p w14:paraId="583BCC47" w14:textId="3C28CFD8" w:rsidR="002407B8" w:rsidRPr="002407B8" w:rsidRDefault="002407B8" w:rsidP="00F575C5">
      <w:pPr>
        <w:rPr>
          <w:rFonts w:asciiTheme="majorBidi" w:eastAsia="Aptos" w:hAnsiTheme="majorBidi" w:cstheme="majorBidi"/>
          <w:sz w:val="18"/>
          <w:szCs w:val="18"/>
        </w:rPr>
      </w:pPr>
      <w:r w:rsidRPr="002407B8">
        <w:rPr>
          <w:rFonts w:asciiTheme="majorBidi" w:eastAsia="Aptos" w:hAnsiTheme="majorBidi" w:cstheme="majorBidi"/>
          <w:sz w:val="18"/>
          <w:szCs w:val="18"/>
        </w:rPr>
        <w:t xml:space="preserve">    CONSTRAINT fk_Sale_to_Rent_ISBN FOREIGN KEY (ISBN) REFERENCES Books_for_Sale(ISBN)</w:t>
      </w:r>
    </w:p>
    <w:p w14:paraId="74A82CAA" w14:textId="07D84C41" w:rsidR="00B65D8E" w:rsidRDefault="002407B8" w:rsidP="002407B8">
      <w:pPr>
        <w:rPr>
          <w:rFonts w:asciiTheme="majorBidi" w:eastAsia="Aptos" w:hAnsiTheme="majorBidi" w:cstheme="majorBidi"/>
          <w:sz w:val="22"/>
          <w:szCs w:val="22"/>
        </w:rPr>
      </w:pPr>
      <w:r w:rsidRPr="002407B8">
        <w:rPr>
          <w:rFonts w:asciiTheme="majorBidi" w:eastAsia="Aptos" w:hAnsiTheme="majorBidi" w:cstheme="majorBidi"/>
          <w:sz w:val="18"/>
          <w:szCs w:val="18"/>
        </w:rPr>
        <w:t>);</w:t>
      </w:r>
      <w:r>
        <w:rPr>
          <w:rFonts w:asciiTheme="majorBidi" w:eastAsia="Aptos" w:hAnsiTheme="majorBidi" w:cstheme="majorBidi"/>
          <w:sz w:val="18"/>
          <w:szCs w:val="18"/>
        </w:rPr>
        <w:tab/>
      </w:r>
    </w:p>
    <w:p w14:paraId="6950C274" w14:textId="7C8D6603" w:rsidR="643E2E4B" w:rsidRDefault="643E2E4B" w:rsidP="00F575C5">
      <w:pPr>
        <w:rPr>
          <w:rFonts w:asciiTheme="majorBidi" w:eastAsia="Aptos" w:hAnsiTheme="majorBidi" w:cstheme="majorBidi"/>
          <w:sz w:val="22"/>
          <w:szCs w:val="22"/>
        </w:rPr>
      </w:pPr>
    </w:p>
    <w:p w14:paraId="0B832E4A" w14:textId="1AFD6209" w:rsidR="643E2E4B" w:rsidRDefault="643E2E4B" w:rsidP="643E2E4B">
      <w:pPr>
        <w:ind w:left="720"/>
        <w:rPr>
          <w:rFonts w:asciiTheme="majorBidi" w:eastAsia="Aptos" w:hAnsiTheme="majorBidi" w:cstheme="majorBidi"/>
          <w:sz w:val="22"/>
          <w:szCs w:val="22"/>
        </w:rPr>
      </w:pPr>
    </w:p>
    <w:p w14:paraId="411ED4B5" w14:textId="5048636B" w:rsidR="0030535F" w:rsidRPr="0030535F" w:rsidRDefault="0030535F" w:rsidP="0030535F">
      <w:pPr>
        <w:pStyle w:val="Heading1"/>
        <w:numPr>
          <w:ilvl w:val="0"/>
          <w:numId w:val="29"/>
        </w:numPr>
        <w:rPr>
          <w:rFonts w:asciiTheme="majorBidi" w:hAnsiTheme="majorBidi"/>
          <w:b/>
          <w:bCs/>
          <w:color w:val="auto"/>
          <w:sz w:val="32"/>
          <w:szCs w:val="32"/>
        </w:rPr>
      </w:pPr>
      <w:bookmarkStart w:id="135" w:name="_Toc183960566"/>
      <w:r w:rsidRPr="0030535F">
        <w:rPr>
          <w:rFonts w:asciiTheme="majorBidi" w:hAnsiTheme="majorBidi"/>
          <w:b/>
          <w:bCs/>
          <w:color w:val="auto"/>
          <w:sz w:val="32"/>
          <w:szCs w:val="32"/>
        </w:rPr>
        <w:t>Insertion of Data</w:t>
      </w:r>
      <w:bookmarkEnd w:id="135"/>
    </w:p>
    <w:p w14:paraId="5DC6F9DC" w14:textId="66FB31E4" w:rsidR="00083924" w:rsidRDefault="00083924" w:rsidP="0030535F">
      <w:pPr>
        <w:pStyle w:val="ListParagraph"/>
        <w:ind w:left="360"/>
        <w:rPr>
          <w:rFonts w:ascii="Aptos" w:eastAsia="Aptos" w:hAnsi="Aptos" w:cs="Aptos"/>
        </w:rPr>
      </w:pPr>
    </w:p>
    <w:p w14:paraId="6F0D188F" w14:textId="4F40B7F8" w:rsidR="0079440A" w:rsidRDefault="009D29B8" w:rsidP="0079440A">
      <w:pPr>
        <w:pStyle w:val="ListParagraph"/>
        <w:ind w:left="0"/>
        <w:rPr>
          <w:rFonts w:asciiTheme="majorBidi" w:eastAsia="Aptos" w:hAnsiTheme="majorBidi" w:cstheme="majorBidi"/>
        </w:rPr>
      </w:pPr>
      <w:r w:rsidRPr="009D29B8">
        <w:rPr>
          <w:rFonts w:asciiTheme="majorBidi" w:eastAsia="Aptos" w:hAnsiTheme="majorBidi" w:cstheme="majorBidi"/>
        </w:rPr>
        <w:t xml:space="preserve">After successfully creating the tables, we </w:t>
      </w:r>
      <w:r w:rsidR="0079440A" w:rsidRPr="009D29B8">
        <w:rPr>
          <w:rFonts w:asciiTheme="majorBidi" w:eastAsia="Aptos" w:hAnsiTheme="majorBidi" w:cstheme="majorBidi"/>
        </w:rPr>
        <w:t>inserted</w:t>
      </w:r>
      <w:r>
        <w:rPr>
          <w:rFonts w:asciiTheme="majorBidi" w:eastAsia="Aptos" w:hAnsiTheme="majorBidi" w:cstheme="majorBidi"/>
        </w:rPr>
        <w:t xml:space="preserve"> meaningful</w:t>
      </w:r>
      <w:r w:rsidRPr="009D29B8">
        <w:rPr>
          <w:rFonts w:asciiTheme="majorBidi" w:eastAsia="Aptos" w:hAnsiTheme="majorBidi" w:cstheme="majorBidi"/>
        </w:rPr>
        <w:t xml:space="preserve"> data</w:t>
      </w:r>
      <w:r w:rsidR="0079440A">
        <w:rPr>
          <w:rFonts w:asciiTheme="majorBidi" w:eastAsia="Aptos" w:hAnsiTheme="majorBidi" w:cstheme="majorBidi"/>
        </w:rPr>
        <w:t xml:space="preserve">. Each table contains more than 10 </w:t>
      </w:r>
      <w:r w:rsidR="00654A9A">
        <w:rPr>
          <w:rFonts w:asciiTheme="majorBidi" w:eastAsia="Aptos" w:hAnsiTheme="majorBidi" w:cstheme="majorBidi"/>
        </w:rPr>
        <w:t xml:space="preserve">tuples. </w:t>
      </w:r>
    </w:p>
    <w:p w14:paraId="55A0831E" w14:textId="67277053" w:rsidR="009D29B8" w:rsidRPr="009D29B8" w:rsidRDefault="009D29B8" w:rsidP="009D29B8">
      <w:pPr>
        <w:pStyle w:val="ListParagraph"/>
        <w:rPr>
          <w:rFonts w:asciiTheme="majorBidi" w:eastAsia="Aptos" w:hAnsiTheme="majorBidi" w:cstheme="majorBidi"/>
        </w:rPr>
      </w:pPr>
      <w:r>
        <w:rPr>
          <w:rFonts w:asciiTheme="majorBidi" w:eastAsia="Aptos" w:hAnsiTheme="majorBidi" w:cstheme="majorBidi"/>
        </w:rPr>
        <w:t xml:space="preserve"> </w:t>
      </w:r>
    </w:p>
    <w:p w14:paraId="71E83D53" w14:textId="02C7A282" w:rsidR="024A217E" w:rsidRDefault="00776762" w:rsidP="643E2E4B">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u w:val="single"/>
        </w:rPr>
        <w:t>Relation</w:t>
      </w:r>
      <w:r w:rsidR="024A217E" w:rsidRPr="643E2E4B">
        <w:rPr>
          <w:rFonts w:ascii="Times New Roman" w:eastAsia="Times New Roman" w:hAnsi="Times New Roman" w:cs="Times New Roman"/>
          <w:b/>
          <w:bCs/>
          <w:sz w:val="22"/>
          <w:szCs w:val="22"/>
          <w:u w:val="single"/>
        </w:rPr>
        <w:t xml:space="preserve"> 1:</w:t>
      </w:r>
      <w:r w:rsidR="024A217E" w:rsidRPr="643E2E4B">
        <w:rPr>
          <w:rFonts w:ascii="Times New Roman" w:eastAsia="Times New Roman" w:hAnsi="Times New Roman" w:cs="Times New Roman"/>
          <w:b/>
          <w:bCs/>
          <w:sz w:val="22"/>
          <w:szCs w:val="22"/>
        </w:rPr>
        <w:t xml:space="preserve"> Authentication System:</w:t>
      </w:r>
    </w:p>
    <w:p w14:paraId="40013642" w14:textId="4BA9878F" w:rsidR="23A9ACC5" w:rsidRDefault="23A9ACC5" w:rsidP="643E2E4B">
      <w:r>
        <w:rPr>
          <w:noProof/>
          <w:lang w:eastAsia="en-US"/>
        </w:rPr>
        <w:drawing>
          <wp:inline distT="0" distB="0" distL="0" distR="0" wp14:anchorId="3301DB06" wp14:editId="32D57EF2">
            <wp:extent cx="6648450" cy="3128447"/>
            <wp:effectExtent l="0" t="0" r="0" b="0"/>
            <wp:docPr id="1267095504" name="Picture 126709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648450" cy="3128447"/>
                    </a:xfrm>
                    <a:prstGeom prst="rect">
                      <a:avLst/>
                    </a:prstGeom>
                  </pic:spPr>
                </pic:pic>
              </a:graphicData>
            </a:graphic>
          </wp:inline>
        </w:drawing>
      </w:r>
    </w:p>
    <w:p w14:paraId="3C035B51" w14:textId="77777777" w:rsidR="00C838A9" w:rsidRDefault="39883B79" w:rsidP="00C838A9">
      <w:pPr>
        <w:keepNext/>
      </w:pPr>
      <w:r>
        <w:rPr>
          <w:noProof/>
          <w:lang w:eastAsia="en-US"/>
        </w:rPr>
        <w:drawing>
          <wp:inline distT="0" distB="0" distL="0" distR="0" wp14:anchorId="0082B336" wp14:editId="1CC038F0">
            <wp:extent cx="3683189" cy="3705461"/>
            <wp:effectExtent l="0" t="0" r="0" b="0"/>
            <wp:docPr id="688961694" name="Picture 68896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683189" cy="3705461"/>
                    </a:xfrm>
                    <a:prstGeom prst="rect">
                      <a:avLst/>
                    </a:prstGeom>
                  </pic:spPr>
                </pic:pic>
              </a:graphicData>
            </a:graphic>
          </wp:inline>
        </w:drawing>
      </w:r>
    </w:p>
    <w:p w14:paraId="464F47C3" w14:textId="6037765E" w:rsidR="39883B79" w:rsidRDefault="00C838A9" w:rsidP="00C838A9">
      <w:pPr>
        <w:pStyle w:val="Caption"/>
      </w:pPr>
      <w:bookmarkStart w:id="136" w:name="_Toc183091334"/>
      <w:r>
        <w:t xml:space="preserve">Figure </w:t>
      </w:r>
      <w:r w:rsidR="00626CE8">
        <w:fldChar w:fldCharType="begin"/>
      </w:r>
      <w:r w:rsidR="00626CE8">
        <w:instrText xml:space="preserve"> SEQ Figure \* ARABIC </w:instrText>
      </w:r>
      <w:r w:rsidR="00626CE8">
        <w:fldChar w:fldCharType="separate"/>
      </w:r>
      <w:r w:rsidR="00626CE8">
        <w:rPr>
          <w:noProof/>
        </w:rPr>
        <w:t>45</w:t>
      </w:r>
      <w:r w:rsidR="00626CE8">
        <w:rPr>
          <w:noProof/>
        </w:rPr>
        <w:fldChar w:fldCharType="end"/>
      </w:r>
      <w:r>
        <w:t>: Inserting Data into Authentication_System Relation</w:t>
      </w:r>
      <w:bookmarkEnd w:id="136"/>
    </w:p>
    <w:p w14:paraId="62C84284" w14:textId="119AC369" w:rsidR="643E2E4B" w:rsidRDefault="643E2E4B" w:rsidP="643E2E4B"/>
    <w:p w14:paraId="1B3198F9" w14:textId="77777777" w:rsidR="00BD7CF3" w:rsidRDefault="00BD7CF3" w:rsidP="643E2E4B">
      <w:pPr>
        <w:rPr>
          <w:rFonts w:ascii="Times New Roman" w:eastAsia="Times New Roman" w:hAnsi="Times New Roman" w:cs="Times New Roman"/>
          <w:b/>
          <w:bCs/>
          <w:sz w:val="22"/>
          <w:szCs w:val="22"/>
          <w:u w:val="single"/>
        </w:rPr>
      </w:pPr>
    </w:p>
    <w:p w14:paraId="4A4ED677" w14:textId="77777777" w:rsidR="00BD7CF3" w:rsidRDefault="00BD7CF3" w:rsidP="643E2E4B">
      <w:pPr>
        <w:rPr>
          <w:rFonts w:ascii="Times New Roman" w:eastAsia="Times New Roman" w:hAnsi="Times New Roman" w:cs="Times New Roman"/>
          <w:b/>
          <w:bCs/>
          <w:sz w:val="22"/>
          <w:szCs w:val="22"/>
          <w:u w:val="single"/>
        </w:rPr>
      </w:pPr>
    </w:p>
    <w:p w14:paraId="3C2999A6" w14:textId="77777777" w:rsidR="00BD7CF3" w:rsidRDefault="00BD7CF3" w:rsidP="643E2E4B">
      <w:pPr>
        <w:rPr>
          <w:rFonts w:ascii="Times New Roman" w:eastAsia="Times New Roman" w:hAnsi="Times New Roman" w:cs="Times New Roman"/>
          <w:b/>
          <w:bCs/>
          <w:sz w:val="22"/>
          <w:szCs w:val="22"/>
          <w:u w:val="single"/>
        </w:rPr>
      </w:pPr>
    </w:p>
    <w:p w14:paraId="27D394B7" w14:textId="77777777" w:rsidR="00BD7CF3" w:rsidRDefault="00BD7CF3" w:rsidP="643E2E4B">
      <w:pPr>
        <w:rPr>
          <w:rFonts w:ascii="Times New Roman" w:eastAsia="Times New Roman" w:hAnsi="Times New Roman" w:cs="Times New Roman"/>
          <w:b/>
          <w:bCs/>
          <w:sz w:val="22"/>
          <w:szCs w:val="22"/>
          <w:u w:val="single"/>
        </w:rPr>
      </w:pPr>
    </w:p>
    <w:p w14:paraId="54FE05F0" w14:textId="77777777" w:rsidR="00BD7CF3" w:rsidRDefault="00BD7CF3" w:rsidP="643E2E4B">
      <w:pPr>
        <w:rPr>
          <w:rFonts w:ascii="Times New Roman" w:eastAsia="Times New Roman" w:hAnsi="Times New Roman" w:cs="Times New Roman"/>
          <w:b/>
          <w:bCs/>
          <w:sz w:val="22"/>
          <w:szCs w:val="22"/>
          <w:u w:val="single"/>
        </w:rPr>
      </w:pPr>
    </w:p>
    <w:p w14:paraId="3E794F9B" w14:textId="77777777" w:rsidR="00BD7CF3" w:rsidRDefault="00BD7CF3" w:rsidP="643E2E4B">
      <w:pPr>
        <w:rPr>
          <w:rFonts w:ascii="Times New Roman" w:eastAsia="Times New Roman" w:hAnsi="Times New Roman" w:cs="Times New Roman"/>
          <w:b/>
          <w:bCs/>
          <w:sz w:val="22"/>
          <w:szCs w:val="22"/>
          <w:u w:val="single"/>
        </w:rPr>
      </w:pPr>
    </w:p>
    <w:p w14:paraId="61333D67" w14:textId="77777777" w:rsidR="00BD7CF3" w:rsidRDefault="00BD7CF3" w:rsidP="643E2E4B">
      <w:pPr>
        <w:rPr>
          <w:rFonts w:ascii="Times New Roman" w:eastAsia="Times New Roman" w:hAnsi="Times New Roman" w:cs="Times New Roman"/>
          <w:b/>
          <w:bCs/>
          <w:sz w:val="22"/>
          <w:szCs w:val="22"/>
          <w:u w:val="single"/>
        </w:rPr>
      </w:pPr>
    </w:p>
    <w:p w14:paraId="541D2A1B" w14:textId="77777777" w:rsidR="00BD7CF3" w:rsidRDefault="00BD7CF3" w:rsidP="643E2E4B">
      <w:pPr>
        <w:rPr>
          <w:rFonts w:ascii="Times New Roman" w:eastAsia="Times New Roman" w:hAnsi="Times New Roman" w:cs="Times New Roman"/>
          <w:b/>
          <w:bCs/>
          <w:sz w:val="22"/>
          <w:szCs w:val="22"/>
          <w:u w:val="single"/>
        </w:rPr>
      </w:pPr>
    </w:p>
    <w:p w14:paraId="5E25BAD5" w14:textId="77777777" w:rsidR="00BD7CF3" w:rsidRDefault="00BD7CF3" w:rsidP="643E2E4B">
      <w:pPr>
        <w:rPr>
          <w:rFonts w:ascii="Times New Roman" w:eastAsia="Times New Roman" w:hAnsi="Times New Roman" w:cs="Times New Roman"/>
          <w:b/>
          <w:bCs/>
          <w:sz w:val="22"/>
          <w:szCs w:val="22"/>
          <w:u w:val="single"/>
        </w:rPr>
      </w:pPr>
    </w:p>
    <w:p w14:paraId="2F2B271E" w14:textId="77777777" w:rsidR="00BD7CF3" w:rsidRDefault="00BD7CF3" w:rsidP="643E2E4B">
      <w:pPr>
        <w:rPr>
          <w:rFonts w:ascii="Times New Roman" w:eastAsia="Times New Roman" w:hAnsi="Times New Roman" w:cs="Times New Roman"/>
          <w:b/>
          <w:bCs/>
          <w:sz w:val="22"/>
          <w:szCs w:val="22"/>
          <w:u w:val="single"/>
        </w:rPr>
      </w:pPr>
    </w:p>
    <w:p w14:paraId="7C813163" w14:textId="77777777" w:rsidR="00BD7CF3" w:rsidRDefault="00BD7CF3" w:rsidP="643E2E4B">
      <w:pPr>
        <w:rPr>
          <w:rFonts w:ascii="Times New Roman" w:eastAsia="Times New Roman" w:hAnsi="Times New Roman" w:cs="Times New Roman"/>
          <w:b/>
          <w:bCs/>
          <w:sz w:val="22"/>
          <w:szCs w:val="22"/>
          <w:u w:val="single"/>
        </w:rPr>
      </w:pPr>
    </w:p>
    <w:p w14:paraId="46EF819C" w14:textId="77777777" w:rsidR="00BD7CF3" w:rsidRDefault="00BD7CF3" w:rsidP="643E2E4B">
      <w:pPr>
        <w:rPr>
          <w:rFonts w:ascii="Times New Roman" w:eastAsia="Times New Roman" w:hAnsi="Times New Roman" w:cs="Times New Roman"/>
          <w:b/>
          <w:bCs/>
          <w:sz w:val="22"/>
          <w:szCs w:val="22"/>
          <w:u w:val="single"/>
        </w:rPr>
      </w:pPr>
    </w:p>
    <w:p w14:paraId="1C3FF8FB" w14:textId="77777777" w:rsidR="00BD7CF3" w:rsidRDefault="00BD7CF3" w:rsidP="643E2E4B">
      <w:pPr>
        <w:rPr>
          <w:rFonts w:ascii="Times New Roman" w:eastAsia="Times New Roman" w:hAnsi="Times New Roman" w:cs="Times New Roman"/>
          <w:b/>
          <w:bCs/>
          <w:sz w:val="22"/>
          <w:szCs w:val="22"/>
          <w:u w:val="single"/>
        </w:rPr>
      </w:pPr>
    </w:p>
    <w:p w14:paraId="54F107E6" w14:textId="6D4C1EA1" w:rsidR="39883B79" w:rsidRDefault="00776762" w:rsidP="643E2E4B">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u w:val="single"/>
        </w:rPr>
        <w:t>Relation</w:t>
      </w:r>
      <w:r w:rsidR="39883B79" w:rsidRPr="643E2E4B">
        <w:rPr>
          <w:rFonts w:ascii="Times New Roman" w:eastAsia="Times New Roman" w:hAnsi="Times New Roman" w:cs="Times New Roman"/>
          <w:b/>
          <w:bCs/>
          <w:sz w:val="22"/>
          <w:szCs w:val="22"/>
          <w:u w:val="single"/>
        </w:rPr>
        <w:t>2</w:t>
      </w:r>
      <w:r w:rsidR="39883B79" w:rsidRPr="643E2E4B">
        <w:rPr>
          <w:rFonts w:ascii="Times New Roman" w:eastAsia="Times New Roman" w:hAnsi="Times New Roman" w:cs="Times New Roman"/>
          <w:b/>
          <w:bCs/>
          <w:sz w:val="22"/>
          <w:szCs w:val="22"/>
        </w:rPr>
        <w:t>: Customer</w:t>
      </w:r>
    </w:p>
    <w:p w14:paraId="5F7D8BFF" w14:textId="77777777" w:rsidR="00C838A9" w:rsidRDefault="4FBFAA1B" w:rsidP="00C838A9">
      <w:pPr>
        <w:keepNext/>
      </w:pPr>
      <w:r>
        <w:rPr>
          <w:noProof/>
          <w:lang w:eastAsia="en-US"/>
        </w:rPr>
        <w:drawing>
          <wp:inline distT="0" distB="0" distL="0" distR="0" wp14:anchorId="77C91AB5" wp14:editId="2CA82403">
            <wp:extent cx="5943600" cy="2647950"/>
            <wp:effectExtent l="0" t="0" r="0" b="0"/>
            <wp:docPr id="179190480" name="Picture 17919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r>
        <w:rPr>
          <w:noProof/>
          <w:lang w:eastAsia="en-US"/>
        </w:rPr>
        <w:drawing>
          <wp:inline distT="0" distB="0" distL="0" distR="0" wp14:anchorId="58F33FD7" wp14:editId="281E7AC9">
            <wp:extent cx="5943600" cy="2762250"/>
            <wp:effectExtent l="0" t="0" r="0" b="0"/>
            <wp:docPr id="1679857016" name="Picture 167985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2E27E323" w14:textId="6CD2F93D" w:rsidR="4FBFAA1B" w:rsidRDefault="00C838A9" w:rsidP="00C838A9">
      <w:pPr>
        <w:pStyle w:val="Caption"/>
      </w:pPr>
      <w:bookmarkStart w:id="137" w:name="_Toc183091335"/>
      <w:r>
        <w:t xml:space="preserve">Figure </w:t>
      </w:r>
      <w:r w:rsidR="00626CE8">
        <w:fldChar w:fldCharType="begin"/>
      </w:r>
      <w:r w:rsidR="00626CE8">
        <w:instrText xml:space="preserve"> SEQ Figure \* ARABIC </w:instrText>
      </w:r>
      <w:r w:rsidR="00626CE8">
        <w:fldChar w:fldCharType="separate"/>
      </w:r>
      <w:r w:rsidR="00626CE8">
        <w:rPr>
          <w:noProof/>
        </w:rPr>
        <w:t>46</w:t>
      </w:r>
      <w:r w:rsidR="00626CE8">
        <w:rPr>
          <w:noProof/>
        </w:rPr>
        <w:fldChar w:fldCharType="end"/>
      </w:r>
      <w:r>
        <w:t>: Inserting Data into Customer Relation</w:t>
      </w:r>
      <w:bookmarkEnd w:id="137"/>
    </w:p>
    <w:p w14:paraId="16BB4374" w14:textId="2E431316" w:rsidR="643E2E4B" w:rsidRDefault="643E2E4B" w:rsidP="643E2E4B">
      <w:pPr>
        <w:rPr>
          <w:rFonts w:ascii="Times New Roman" w:eastAsia="Times New Roman" w:hAnsi="Times New Roman" w:cs="Times New Roman"/>
          <w:b/>
          <w:bCs/>
          <w:sz w:val="22"/>
          <w:szCs w:val="22"/>
          <w:u w:val="single"/>
        </w:rPr>
      </w:pPr>
    </w:p>
    <w:p w14:paraId="3360791B" w14:textId="1A8B1F38" w:rsidR="643E2E4B" w:rsidRDefault="643E2E4B" w:rsidP="643E2E4B">
      <w:pPr>
        <w:rPr>
          <w:rFonts w:ascii="Times New Roman" w:eastAsia="Times New Roman" w:hAnsi="Times New Roman" w:cs="Times New Roman"/>
          <w:b/>
          <w:bCs/>
          <w:sz w:val="22"/>
          <w:szCs w:val="22"/>
          <w:u w:val="single"/>
        </w:rPr>
      </w:pPr>
    </w:p>
    <w:p w14:paraId="0B5DCB24" w14:textId="0F04BDED" w:rsidR="643E2E4B" w:rsidRDefault="643E2E4B" w:rsidP="643E2E4B">
      <w:pPr>
        <w:rPr>
          <w:rFonts w:ascii="Times New Roman" w:eastAsia="Times New Roman" w:hAnsi="Times New Roman" w:cs="Times New Roman"/>
          <w:b/>
          <w:bCs/>
          <w:sz w:val="22"/>
          <w:szCs w:val="22"/>
          <w:u w:val="single"/>
        </w:rPr>
      </w:pPr>
    </w:p>
    <w:p w14:paraId="67F84558" w14:textId="4A75D1C7" w:rsidR="643E2E4B" w:rsidRDefault="643E2E4B" w:rsidP="643E2E4B">
      <w:pPr>
        <w:rPr>
          <w:rFonts w:ascii="Times New Roman" w:eastAsia="Times New Roman" w:hAnsi="Times New Roman" w:cs="Times New Roman"/>
          <w:b/>
          <w:bCs/>
          <w:sz w:val="22"/>
          <w:szCs w:val="22"/>
          <w:u w:val="single"/>
        </w:rPr>
      </w:pPr>
    </w:p>
    <w:p w14:paraId="210CD689" w14:textId="2EBD7C8A" w:rsidR="643E2E4B" w:rsidRDefault="643E2E4B" w:rsidP="643E2E4B">
      <w:pPr>
        <w:rPr>
          <w:rFonts w:ascii="Times New Roman" w:eastAsia="Times New Roman" w:hAnsi="Times New Roman" w:cs="Times New Roman"/>
          <w:b/>
          <w:bCs/>
          <w:sz w:val="22"/>
          <w:szCs w:val="22"/>
          <w:u w:val="single"/>
        </w:rPr>
      </w:pPr>
    </w:p>
    <w:p w14:paraId="7815B5A8" w14:textId="3787C869" w:rsidR="643E2E4B" w:rsidRDefault="643E2E4B" w:rsidP="643E2E4B">
      <w:pPr>
        <w:rPr>
          <w:rFonts w:ascii="Times New Roman" w:eastAsia="Times New Roman" w:hAnsi="Times New Roman" w:cs="Times New Roman"/>
          <w:b/>
          <w:bCs/>
          <w:sz w:val="22"/>
          <w:szCs w:val="22"/>
          <w:u w:val="single"/>
        </w:rPr>
      </w:pPr>
    </w:p>
    <w:p w14:paraId="24BD2591" w14:textId="49F4485A" w:rsidR="643E2E4B" w:rsidRDefault="643E2E4B" w:rsidP="643E2E4B">
      <w:pPr>
        <w:rPr>
          <w:rFonts w:ascii="Times New Roman" w:eastAsia="Times New Roman" w:hAnsi="Times New Roman" w:cs="Times New Roman"/>
          <w:b/>
          <w:bCs/>
          <w:sz w:val="22"/>
          <w:szCs w:val="22"/>
          <w:u w:val="single"/>
        </w:rPr>
      </w:pPr>
    </w:p>
    <w:p w14:paraId="2DB4A0E5" w14:textId="6FC2A511" w:rsidR="04F17F53" w:rsidRDefault="00776762" w:rsidP="643E2E4B">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u w:val="single"/>
        </w:rPr>
        <w:t>Relation</w:t>
      </w:r>
      <w:r w:rsidR="04F17F53" w:rsidRPr="643E2E4B">
        <w:rPr>
          <w:rFonts w:ascii="Times New Roman" w:eastAsia="Times New Roman" w:hAnsi="Times New Roman" w:cs="Times New Roman"/>
          <w:b/>
          <w:bCs/>
          <w:sz w:val="22"/>
          <w:szCs w:val="22"/>
          <w:u w:val="single"/>
        </w:rPr>
        <w:t>3</w:t>
      </w:r>
      <w:r w:rsidR="04F17F53" w:rsidRPr="643E2E4B">
        <w:rPr>
          <w:rFonts w:ascii="Times New Roman" w:eastAsia="Times New Roman" w:hAnsi="Times New Roman" w:cs="Times New Roman"/>
          <w:b/>
          <w:bCs/>
          <w:sz w:val="22"/>
          <w:szCs w:val="22"/>
        </w:rPr>
        <w:t>: Libraryy</w:t>
      </w:r>
    </w:p>
    <w:p w14:paraId="69380FEA" w14:textId="289D75F5" w:rsidR="04F17F53" w:rsidRDefault="04F17F53" w:rsidP="643E2E4B">
      <w:r>
        <w:rPr>
          <w:noProof/>
          <w:lang w:eastAsia="en-US"/>
        </w:rPr>
        <w:drawing>
          <wp:inline distT="0" distB="0" distL="0" distR="0" wp14:anchorId="70897EB5" wp14:editId="1868D0AB">
            <wp:extent cx="5283472" cy="3073558"/>
            <wp:effectExtent l="0" t="0" r="0" b="0"/>
            <wp:docPr id="816917894" name="Picture 81691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283472" cy="3073558"/>
                    </a:xfrm>
                    <a:prstGeom prst="rect">
                      <a:avLst/>
                    </a:prstGeom>
                  </pic:spPr>
                </pic:pic>
              </a:graphicData>
            </a:graphic>
          </wp:inline>
        </w:drawing>
      </w:r>
    </w:p>
    <w:p w14:paraId="65081090" w14:textId="77777777" w:rsidR="00C838A9" w:rsidRDefault="04F17F53" w:rsidP="00C838A9">
      <w:pPr>
        <w:keepNext/>
      </w:pPr>
      <w:r>
        <w:rPr>
          <w:noProof/>
          <w:lang w:eastAsia="en-US"/>
        </w:rPr>
        <w:drawing>
          <wp:inline distT="0" distB="0" distL="0" distR="0" wp14:anchorId="7A2EA1E7" wp14:editId="5B988DEE">
            <wp:extent cx="4883399" cy="3949903"/>
            <wp:effectExtent l="0" t="0" r="0" b="0"/>
            <wp:docPr id="1811589094" name="Picture 181158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883399" cy="3949903"/>
                    </a:xfrm>
                    <a:prstGeom prst="rect">
                      <a:avLst/>
                    </a:prstGeom>
                  </pic:spPr>
                </pic:pic>
              </a:graphicData>
            </a:graphic>
          </wp:inline>
        </w:drawing>
      </w:r>
    </w:p>
    <w:p w14:paraId="679579A4" w14:textId="1A432405" w:rsidR="04F17F53" w:rsidRDefault="00C838A9" w:rsidP="00C838A9">
      <w:pPr>
        <w:pStyle w:val="Caption"/>
      </w:pPr>
      <w:bookmarkStart w:id="138" w:name="_Toc183091336"/>
      <w:r>
        <w:t xml:space="preserve">Figure </w:t>
      </w:r>
      <w:r w:rsidR="00626CE8">
        <w:fldChar w:fldCharType="begin"/>
      </w:r>
      <w:r w:rsidR="00626CE8">
        <w:instrText xml:space="preserve"> SEQ Figure \* ARABIC </w:instrText>
      </w:r>
      <w:r w:rsidR="00626CE8">
        <w:fldChar w:fldCharType="separate"/>
      </w:r>
      <w:r w:rsidR="00626CE8">
        <w:rPr>
          <w:noProof/>
        </w:rPr>
        <w:t>47</w:t>
      </w:r>
      <w:r w:rsidR="00626CE8">
        <w:rPr>
          <w:noProof/>
        </w:rPr>
        <w:fldChar w:fldCharType="end"/>
      </w:r>
      <w:r>
        <w:t>: Inserting Data into Libraryy Relation</w:t>
      </w:r>
      <w:bookmarkEnd w:id="138"/>
    </w:p>
    <w:p w14:paraId="6F332DB2" w14:textId="5F139DD5" w:rsidR="643E2E4B" w:rsidRDefault="643E2E4B" w:rsidP="643E2E4B"/>
    <w:p w14:paraId="16D70B3F" w14:textId="1F6567DC" w:rsidR="643E2E4B" w:rsidRDefault="643E2E4B" w:rsidP="643E2E4B"/>
    <w:p w14:paraId="3AF39D94" w14:textId="48653B14" w:rsidR="28B49089" w:rsidRDefault="00776762" w:rsidP="643E2E4B">
      <w:pPr>
        <w:rPr>
          <w:rFonts w:ascii="Times New Roman" w:eastAsia="Times New Roman" w:hAnsi="Times New Roman" w:cs="Times New Roman"/>
          <w:sz w:val="22"/>
          <w:szCs w:val="22"/>
        </w:rPr>
      </w:pPr>
      <w:r>
        <w:rPr>
          <w:rFonts w:ascii="Times New Roman" w:eastAsia="Times New Roman" w:hAnsi="Times New Roman" w:cs="Times New Roman"/>
          <w:b/>
          <w:bCs/>
          <w:sz w:val="22"/>
          <w:szCs w:val="22"/>
          <w:u w:val="single"/>
        </w:rPr>
        <w:t>Relation</w:t>
      </w:r>
      <w:r w:rsidR="28B49089" w:rsidRPr="643E2E4B">
        <w:rPr>
          <w:rFonts w:ascii="Times New Roman" w:eastAsia="Times New Roman" w:hAnsi="Times New Roman" w:cs="Times New Roman"/>
          <w:b/>
          <w:bCs/>
          <w:sz w:val="22"/>
          <w:szCs w:val="22"/>
          <w:u w:val="single"/>
        </w:rPr>
        <w:t>4:</w:t>
      </w:r>
      <w:r w:rsidR="28B49089" w:rsidRPr="643E2E4B">
        <w:rPr>
          <w:rFonts w:ascii="Times New Roman" w:eastAsia="Times New Roman" w:hAnsi="Times New Roman" w:cs="Times New Roman"/>
          <w:sz w:val="22"/>
          <w:szCs w:val="22"/>
          <w:u w:val="single"/>
        </w:rPr>
        <w:t xml:space="preserve"> </w:t>
      </w:r>
      <w:r w:rsidR="28B49089" w:rsidRPr="00776762">
        <w:rPr>
          <w:rFonts w:ascii="Times New Roman" w:eastAsia="Times New Roman" w:hAnsi="Times New Roman" w:cs="Times New Roman"/>
          <w:b/>
          <w:bCs/>
          <w:sz w:val="22"/>
          <w:szCs w:val="22"/>
        </w:rPr>
        <w:t>Staff</w:t>
      </w:r>
    </w:p>
    <w:p w14:paraId="069A07D1" w14:textId="77777777" w:rsidR="00C838A9" w:rsidRDefault="28B49089" w:rsidP="00C838A9">
      <w:pPr>
        <w:keepNext/>
      </w:pPr>
      <w:r>
        <w:rPr>
          <w:noProof/>
          <w:lang w:eastAsia="en-US"/>
        </w:rPr>
        <w:drawing>
          <wp:inline distT="0" distB="0" distL="0" distR="0" wp14:anchorId="75633BAC" wp14:editId="7EF28551">
            <wp:extent cx="6028006" cy="2247749"/>
            <wp:effectExtent l="0" t="0" r="0" b="635"/>
            <wp:docPr id="1889733612" name="Picture 188973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034334" cy="2250109"/>
                    </a:xfrm>
                    <a:prstGeom prst="rect">
                      <a:avLst/>
                    </a:prstGeom>
                  </pic:spPr>
                </pic:pic>
              </a:graphicData>
            </a:graphic>
          </wp:inline>
        </w:drawing>
      </w:r>
      <w:r>
        <w:rPr>
          <w:noProof/>
          <w:lang w:eastAsia="en-US"/>
        </w:rPr>
        <w:drawing>
          <wp:inline distT="0" distB="0" distL="0" distR="0" wp14:anchorId="1FD2C891" wp14:editId="06B18A6C">
            <wp:extent cx="5992837" cy="2404312"/>
            <wp:effectExtent l="0" t="0" r="8255" b="0"/>
            <wp:docPr id="1802778138" name="Picture 180277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005159" cy="2409255"/>
                    </a:xfrm>
                    <a:prstGeom prst="rect">
                      <a:avLst/>
                    </a:prstGeom>
                  </pic:spPr>
                </pic:pic>
              </a:graphicData>
            </a:graphic>
          </wp:inline>
        </w:drawing>
      </w:r>
    </w:p>
    <w:p w14:paraId="4E771877" w14:textId="106A6FE0" w:rsidR="643E2E4B" w:rsidRDefault="00C838A9" w:rsidP="00C838A9">
      <w:pPr>
        <w:pStyle w:val="Caption"/>
      </w:pPr>
      <w:bookmarkStart w:id="139" w:name="_Toc183091337"/>
      <w:r>
        <w:t xml:space="preserve">Figure </w:t>
      </w:r>
      <w:r w:rsidR="00626CE8">
        <w:fldChar w:fldCharType="begin"/>
      </w:r>
      <w:r w:rsidR="00626CE8">
        <w:instrText xml:space="preserve"> SEQ Figure \* ARABIC </w:instrText>
      </w:r>
      <w:r w:rsidR="00626CE8">
        <w:fldChar w:fldCharType="separate"/>
      </w:r>
      <w:r w:rsidR="00626CE8">
        <w:rPr>
          <w:noProof/>
        </w:rPr>
        <w:t>48</w:t>
      </w:r>
      <w:r w:rsidR="00626CE8">
        <w:rPr>
          <w:noProof/>
        </w:rPr>
        <w:fldChar w:fldCharType="end"/>
      </w:r>
      <w:r>
        <w:t>: Inserting Data into Staff Relation</w:t>
      </w:r>
      <w:bookmarkEnd w:id="139"/>
    </w:p>
    <w:p w14:paraId="2DC25CCD" w14:textId="77777777" w:rsidR="00C35C1D" w:rsidRPr="00C35C1D" w:rsidRDefault="00C35C1D" w:rsidP="00C35C1D"/>
    <w:p w14:paraId="67C3C8DA" w14:textId="77777777" w:rsidR="00BD7CF3" w:rsidRDefault="00BD7CF3" w:rsidP="643E2E4B">
      <w:pPr>
        <w:rPr>
          <w:rFonts w:ascii="Times New Roman" w:eastAsia="Times New Roman" w:hAnsi="Times New Roman" w:cs="Times New Roman"/>
          <w:b/>
          <w:bCs/>
          <w:sz w:val="22"/>
          <w:szCs w:val="22"/>
          <w:u w:val="single"/>
        </w:rPr>
      </w:pPr>
    </w:p>
    <w:p w14:paraId="7CF107AC" w14:textId="77777777" w:rsidR="00BD7CF3" w:rsidRDefault="00BD7CF3" w:rsidP="643E2E4B">
      <w:pPr>
        <w:rPr>
          <w:rFonts w:ascii="Times New Roman" w:eastAsia="Times New Roman" w:hAnsi="Times New Roman" w:cs="Times New Roman"/>
          <w:b/>
          <w:bCs/>
          <w:sz w:val="22"/>
          <w:szCs w:val="22"/>
          <w:u w:val="single"/>
        </w:rPr>
      </w:pPr>
    </w:p>
    <w:p w14:paraId="7DA32356" w14:textId="77777777" w:rsidR="00BD7CF3" w:rsidRDefault="00BD7CF3" w:rsidP="643E2E4B">
      <w:pPr>
        <w:rPr>
          <w:rFonts w:ascii="Times New Roman" w:eastAsia="Times New Roman" w:hAnsi="Times New Roman" w:cs="Times New Roman"/>
          <w:b/>
          <w:bCs/>
          <w:sz w:val="22"/>
          <w:szCs w:val="22"/>
          <w:u w:val="single"/>
        </w:rPr>
      </w:pPr>
    </w:p>
    <w:p w14:paraId="7E5B76C6" w14:textId="77777777" w:rsidR="00BD7CF3" w:rsidRDefault="00BD7CF3" w:rsidP="643E2E4B">
      <w:pPr>
        <w:rPr>
          <w:rFonts w:ascii="Times New Roman" w:eastAsia="Times New Roman" w:hAnsi="Times New Roman" w:cs="Times New Roman"/>
          <w:b/>
          <w:bCs/>
          <w:sz w:val="22"/>
          <w:szCs w:val="22"/>
          <w:u w:val="single"/>
        </w:rPr>
      </w:pPr>
    </w:p>
    <w:p w14:paraId="16D3F769" w14:textId="77777777" w:rsidR="00BD7CF3" w:rsidRDefault="00BD7CF3" w:rsidP="643E2E4B">
      <w:pPr>
        <w:rPr>
          <w:rFonts w:ascii="Times New Roman" w:eastAsia="Times New Roman" w:hAnsi="Times New Roman" w:cs="Times New Roman"/>
          <w:b/>
          <w:bCs/>
          <w:sz w:val="22"/>
          <w:szCs w:val="22"/>
          <w:u w:val="single"/>
        </w:rPr>
      </w:pPr>
    </w:p>
    <w:p w14:paraId="5FA10899" w14:textId="77777777" w:rsidR="00BD7CF3" w:rsidRDefault="00BD7CF3" w:rsidP="643E2E4B">
      <w:pPr>
        <w:rPr>
          <w:rFonts w:ascii="Times New Roman" w:eastAsia="Times New Roman" w:hAnsi="Times New Roman" w:cs="Times New Roman"/>
          <w:b/>
          <w:bCs/>
          <w:sz w:val="22"/>
          <w:szCs w:val="22"/>
          <w:u w:val="single"/>
        </w:rPr>
      </w:pPr>
    </w:p>
    <w:p w14:paraId="36BB76E2" w14:textId="77777777" w:rsidR="00BD7CF3" w:rsidRDefault="00BD7CF3" w:rsidP="643E2E4B">
      <w:pPr>
        <w:rPr>
          <w:rFonts w:ascii="Times New Roman" w:eastAsia="Times New Roman" w:hAnsi="Times New Roman" w:cs="Times New Roman"/>
          <w:b/>
          <w:bCs/>
          <w:sz w:val="22"/>
          <w:szCs w:val="22"/>
          <w:u w:val="single"/>
        </w:rPr>
      </w:pPr>
    </w:p>
    <w:p w14:paraId="5084D40C" w14:textId="77777777" w:rsidR="00BD7CF3" w:rsidRDefault="00BD7CF3" w:rsidP="643E2E4B">
      <w:pPr>
        <w:rPr>
          <w:rFonts w:ascii="Times New Roman" w:eastAsia="Times New Roman" w:hAnsi="Times New Roman" w:cs="Times New Roman"/>
          <w:b/>
          <w:bCs/>
          <w:sz w:val="22"/>
          <w:szCs w:val="22"/>
          <w:u w:val="single"/>
        </w:rPr>
      </w:pPr>
    </w:p>
    <w:p w14:paraId="2E9D8931" w14:textId="50CC812F" w:rsidR="3CEA856A" w:rsidRDefault="00776762" w:rsidP="643E2E4B">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u w:val="single"/>
        </w:rPr>
        <w:t>Relation</w:t>
      </w:r>
      <w:r w:rsidR="3CEA856A" w:rsidRPr="643E2E4B">
        <w:rPr>
          <w:rFonts w:ascii="Times New Roman" w:eastAsia="Times New Roman" w:hAnsi="Times New Roman" w:cs="Times New Roman"/>
          <w:b/>
          <w:bCs/>
          <w:sz w:val="22"/>
          <w:szCs w:val="22"/>
          <w:u w:val="single"/>
        </w:rPr>
        <w:t>5</w:t>
      </w:r>
      <w:r w:rsidR="3CEA856A" w:rsidRPr="643E2E4B">
        <w:rPr>
          <w:rFonts w:ascii="Times New Roman" w:eastAsia="Times New Roman" w:hAnsi="Times New Roman" w:cs="Times New Roman"/>
          <w:b/>
          <w:bCs/>
          <w:sz w:val="22"/>
          <w:szCs w:val="22"/>
        </w:rPr>
        <w:t>: Depe</w:t>
      </w:r>
      <w:r w:rsidR="48283EE4" w:rsidRPr="643E2E4B">
        <w:rPr>
          <w:rFonts w:ascii="Times New Roman" w:eastAsia="Times New Roman" w:hAnsi="Times New Roman" w:cs="Times New Roman"/>
          <w:b/>
          <w:bCs/>
          <w:sz w:val="22"/>
          <w:szCs w:val="22"/>
        </w:rPr>
        <w:t>n</w:t>
      </w:r>
      <w:r w:rsidR="3CEA856A" w:rsidRPr="643E2E4B">
        <w:rPr>
          <w:rFonts w:ascii="Times New Roman" w:eastAsia="Times New Roman" w:hAnsi="Times New Roman" w:cs="Times New Roman"/>
          <w:b/>
          <w:bCs/>
          <w:sz w:val="22"/>
          <w:szCs w:val="22"/>
        </w:rPr>
        <w:t>dents</w:t>
      </w:r>
    </w:p>
    <w:p w14:paraId="4C1F0DE4" w14:textId="62DA5E51" w:rsidR="5572074F" w:rsidRDefault="5572074F" w:rsidP="643E2E4B">
      <w:r>
        <w:rPr>
          <w:noProof/>
          <w:lang w:eastAsia="en-US"/>
        </w:rPr>
        <w:drawing>
          <wp:inline distT="0" distB="0" distL="0" distR="0" wp14:anchorId="44A7F7D7" wp14:editId="0277A887">
            <wp:extent cx="3812345" cy="2821780"/>
            <wp:effectExtent l="0" t="0" r="0" b="0"/>
            <wp:docPr id="1057524201" name="Picture 105752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814319" cy="2823241"/>
                    </a:xfrm>
                    <a:prstGeom prst="rect">
                      <a:avLst/>
                    </a:prstGeom>
                  </pic:spPr>
                </pic:pic>
              </a:graphicData>
            </a:graphic>
          </wp:inline>
        </w:drawing>
      </w:r>
    </w:p>
    <w:p w14:paraId="3A3A21B0" w14:textId="77777777" w:rsidR="00C838A9" w:rsidRDefault="5572074F" w:rsidP="00C838A9">
      <w:pPr>
        <w:keepNext/>
      </w:pPr>
      <w:r>
        <w:rPr>
          <w:noProof/>
          <w:lang w:eastAsia="en-US"/>
        </w:rPr>
        <w:drawing>
          <wp:inline distT="0" distB="0" distL="0" distR="0" wp14:anchorId="6B3267F9" wp14:editId="0B6BC44E">
            <wp:extent cx="5607338" cy="4159491"/>
            <wp:effectExtent l="0" t="0" r="0" b="0"/>
            <wp:docPr id="168133623" name="Picture 16813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607338" cy="4159491"/>
                    </a:xfrm>
                    <a:prstGeom prst="rect">
                      <a:avLst/>
                    </a:prstGeom>
                  </pic:spPr>
                </pic:pic>
              </a:graphicData>
            </a:graphic>
          </wp:inline>
        </w:drawing>
      </w:r>
    </w:p>
    <w:p w14:paraId="1E5A2EF1" w14:textId="160B0537" w:rsidR="5572074F" w:rsidRDefault="00C838A9" w:rsidP="00C838A9">
      <w:pPr>
        <w:pStyle w:val="Caption"/>
      </w:pPr>
      <w:bookmarkStart w:id="140" w:name="_Toc183091338"/>
      <w:r>
        <w:t xml:space="preserve">Figure </w:t>
      </w:r>
      <w:r w:rsidR="00626CE8">
        <w:fldChar w:fldCharType="begin"/>
      </w:r>
      <w:r w:rsidR="00626CE8">
        <w:instrText xml:space="preserve"> SEQ Figure \* ARABIC </w:instrText>
      </w:r>
      <w:r w:rsidR="00626CE8">
        <w:fldChar w:fldCharType="separate"/>
      </w:r>
      <w:r w:rsidR="00626CE8">
        <w:rPr>
          <w:noProof/>
        </w:rPr>
        <w:t>49</w:t>
      </w:r>
      <w:r w:rsidR="00626CE8">
        <w:rPr>
          <w:noProof/>
        </w:rPr>
        <w:fldChar w:fldCharType="end"/>
      </w:r>
      <w:r>
        <w:t>: Inserting Data into Dependents Relation</w:t>
      </w:r>
      <w:bookmarkEnd w:id="140"/>
    </w:p>
    <w:p w14:paraId="61DF1A53" w14:textId="7E2E2272" w:rsidR="643E2E4B" w:rsidRDefault="643E2E4B" w:rsidP="643E2E4B"/>
    <w:p w14:paraId="68D6A53E" w14:textId="3650A4E7" w:rsidR="1B5176D4" w:rsidRDefault="00776762" w:rsidP="643E2E4B">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u w:val="single"/>
        </w:rPr>
        <w:t>Relation</w:t>
      </w:r>
      <w:r w:rsidR="1B5176D4" w:rsidRPr="643E2E4B">
        <w:rPr>
          <w:rFonts w:ascii="Times New Roman" w:eastAsia="Times New Roman" w:hAnsi="Times New Roman" w:cs="Times New Roman"/>
          <w:b/>
          <w:bCs/>
          <w:sz w:val="22"/>
          <w:szCs w:val="22"/>
          <w:u w:val="single"/>
        </w:rPr>
        <w:t>6</w:t>
      </w:r>
      <w:r w:rsidR="1B5176D4" w:rsidRPr="643E2E4B">
        <w:rPr>
          <w:rFonts w:ascii="Times New Roman" w:eastAsia="Times New Roman" w:hAnsi="Times New Roman" w:cs="Times New Roman"/>
          <w:b/>
          <w:bCs/>
          <w:sz w:val="22"/>
          <w:szCs w:val="22"/>
        </w:rPr>
        <w:t>: Supplier</w:t>
      </w:r>
    </w:p>
    <w:p w14:paraId="79153275" w14:textId="6FA0A943" w:rsidR="1B5176D4" w:rsidRDefault="1B5176D4" w:rsidP="643E2E4B">
      <w:r>
        <w:rPr>
          <w:noProof/>
          <w:lang w:eastAsia="en-US"/>
        </w:rPr>
        <w:drawing>
          <wp:inline distT="0" distB="0" distL="0" distR="0" wp14:anchorId="143190CD" wp14:editId="59698C1B">
            <wp:extent cx="4378568" cy="2997386"/>
            <wp:effectExtent l="0" t="0" r="0" b="0"/>
            <wp:docPr id="1983584706" name="Picture 1983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378568" cy="2997386"/>
                    </a:xfrm>
                    <a:prstGeom prst="rect">
                      <a:avLst/>
                    </a:prstGeom>
                  </pic:spPr>
                </pic:pic>
              </a:graphicData>
            </a:graphic>
          </wp:inline>
        </w:drawing>
      </w:r>
    </w:p>
    <w:p w14:paraId="114C271F" w14:textId="77777777" w:rsidR="00C838A9" w:rsidRDefault="1B5176D4" w:rsidP="00C838A9">
      <w:pPr>
        <w:keepNext/>
      </w:pPr>
      <w:r>
        <w:rPr>
          <w:noProof/>
          <w:lang w:eastAsia="en-US"/>
        </w:rPr>
        <w:drawing>
          <wp:inline distT="0" distB="0" distL="0" distR="0" wp14:anchorId="5213C723" wp14:editId="25DE2142">
            <wp:extent cx="3076955" cy="3715473"/>
            <wp:effectExtent l="0" t="0" r="9525" b="0"/>
            <wp:docPr id="252969253" name="Picture 25296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100802" cy="3744269"/>
                    </a:xfrm>
                    <a:prstGeom prst="rect">
                      <a:avLst/>
                    </a:prstGeom>
                  </pic:spPr>
                </pic:pic>
              </a:graphicData>
            </a:graphic>
          </wp:inline>
        </w:drawing>
      </w:r>
    </w:p>
    <w:p w14:paraId="51628FD4" w14:textId="294931A2" w:rsidR="1B5176D4" w:rsidRDefault="00C838A9" w:rsidP="00C838A9">
      <w:pPr>
        <w:pStyle w:val="Caption"/>
      </w:pPr>
      <w:bookmarkStart w:id="141" w:name="_Toc183091339"/>
      <w:r>
        <w:t xml:space="preserve">Figure </w:t>
      </w:r>
      <w:r w:rsidR="00626CE8">
        <w:fldChar w:fldCharType="begin"/>
      </w:r>
      <w:r w:rsidR="00626CE8">
        <w:instrText xml:space="preserve"> SEQ Figure \* ARABIC </w:instrText>
      </w:r>
      <w:r w:rsidR="00626CE8">
        <w:fldChar w:fldCharType="separate"/>
      </w:r>
      <w:r w:rsidR="00626CE8">
        <w:rPr>
          <w:noProof/>
        </w:rPr>
        <w:t>50</w:t>
      </w:r>
      <w:r w:rsidR="00626CE8">
        <w:rPr>
          <w:noProof/>
        </w:rPr>
        <w:fldChar w:fldCharType="end"/>
      </w:r>
      <w:r>
        <w:t>: Inserting Data into Supplier Relation</w:t>
      </w:r>
      <w:bookmarkEnd w:id="141"/>
    </w:p>
    <w:p w14:paraId="6941A370" w14:textId="77777777" w:rsidR="007979AF" w:rsidRDefault="007979AF" w:rsidP="643E2E4B">
      <w:pPr>
        <w:rPr>
          <w:rFonts w:ascii="Times New Roman" w:eastAsia="Times New Roman" w:hAnsi="Times New Roman" w:cs="Times New Roman"/>
          <w:b/>
          <w:bCs/>
          <w:sz w:val="22"/>
          <w:szCs w:val="22"/>
          <w:u w:val="single"/>
        </w:rPr>
      </w:pPr>
    </w:p>
    <w:p w14:paraId="6F3FC9F9" w14:textId="77777777" w:rsidR="007979AF" w:rsidRDefault="007979AF" w:rsidP="643E2E4B">
      <w:pPr>
        <w:rPr>
          <w:rFonts w:ascii="Times New Roman" w:eastAsia="Times New Roman" w:hAnsi="Times New Roman" w:cs="Times New Roman"/>
          <w:b/>
          <w:bCs/>
          <w:sz w:val="22"/>
          <w:szCs w:val="22"/>
          <w:u w:val="single"/>
        </w:rPr>
      </w:pPr>
    </w:p>
    <w:p w14:paraId="118644A2" w14:textId="05462681" w:rsidR="1B5176D4" w:rsidRDefault="00776762" w:rsidP="643E2E4B">
      <w:pP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u w:val="single"/>
        </w:rPr>
        <w:t>Relation</w:t>
      </w:r>
      <w:r w:rsidR="1B5176D4" w:rsidRPr="643E2E4B">
        <w:rPr>
          <w:rFonts w:ascii="Times New Roman" w:eastAsia="Times New Roman" w:hAnsi="Times New Roman" w:cs="Times New Roman"/>
          <w:b/>
          <w:bCs/>
          <w:sz w:val="22"/>
          <w:szCs w:val="22"/>
          <w:u w:val="single"/>
        </w:rPr>
        <w:t>7</w:t>
      </w:r>
      <w:r w:rsidR="1B5176D4" w:rsidRPr="643E2E4B">
        <w:rPr>
          <w:rFonts w:ascii="Times New Roman" w:eastAsia="Times New Roman" w:hAnsi="Times New Roman" w:cs="Times New Roman"/>
          <w:b/>
          <w:bCs/>
          <w:sz w:val="22"/>
          <w:szCs w:val="22"/>
        </w:rPr>
        <w:t>: Items</w:t>
      </w:r>
    </w:p>
    <w:p w14:paraId="4AD24D87" w14:textId="77777777" w:rsidR="007979AF" w:rsidRDefault="007979AF" w:rsidP="643E2E4B">
      <w:pPr>
        <w:rPr>
          <w:rFonts w:ascii="Times New Roman" w:eastAsia="Times New Roman" w:hAnsi="Times New Roman" w:cs="Times New Roman"/>
          <w:b/>
          <w:bCs/>
          <w:sz w:val="22"/>
          <w:szCs w:val="22"/>
        </w:rPr>
      </w:pPr>
    </w:p>
    <w:p w14:paraId="0AF34758" w14:textId="77777777" w:rsidR="00C838A9" w:rsidRDefault="1B5176D4" w:rsidP="00C838A9">
      <w:pPr>
        <w:keepNext/>
      </w:pPr>
      <w:r>
        <w:rPr>
          <w:noProof/>
          <w:lang w:eastAsia="en-US"/>
        </w:rPr>
        <w:drawing>
          <wp:inline distT="0" distB="0" distL="0" distR="0" wp14:anchorId="2E0065BF" wp14:editId="454E27BE">
            <wp:extent cx="6430298" cy="3833446"/>
            <wp:effectExtent l="0" t="0" r="0" b="0"/>
            <wp:docPr id="646004547" name="Picture 64600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472617" cy="3858675"/>
                    </a:xfrm>
                    <a:prstGeom prst="rect">
                      <a:avLst/>
                    </a:prstGeom>
                  </pic:spPr>
                </pic:pic>
              </a:graphicData>
            </a:graphic>
          </wp:inline>
        </w:drawing>
      </w:r>
      <w:r>
        <w:rPr>
          <w:noProof/>
          <w:lang w:eastAsia="en-US"/>
        </w:rPr>
        <w:drawing>
          <wp:inline distT="0" distB="0" distL="0" distR="0" wp14:anchorId="51C47CBD" wp14:editId="0DFD82B9">
            <wp:extent cx="6404129" cy="3171276"/>
            <wp:effectExtent l="0" t="0" r="0" b="0"/>
            <wp:docPr id="522951162" name="Picture 5229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404129" cy="3171276"/>
                    </a:xfrm>
                    <a:prstGeom prst="rect">
                      <a:avLst/>
                    </a:prstGeom>
                  </pic:spPr>
                </pic:pic>
              </a:graphicData>
            </a:graphic>
          </wp:inline>
        </w:drawing>
      </w:r>
    </w:p>
    <w:p w14:paraId="45523B7B" w14:textId="3E838600" w:rsidR="1B5176D4" w:rsidRDefault="00C838A9" w:rsidP="00C838A9">
      <w:pPr>
        <w:pStyle w:val="Caption"/>
      </w:pPr>
      <w:bookmarkStart w:id="142" w:name="_Toc183091340"/>
      <w:r>
        <w:t xml:space="preserve">Figure </w:t>
      </w:r>
      <w:r w:rsidR="00626CE8">
        <w:fldChar w:fldCharType="begin"/>
      </w:r>
      <w:r w:rsidR="00626CE8">
        <w:instrText xml:space="preserve"> SEQ Figure \* ARABIC </w:instrText>
      </w:r>
      <w:r w:rsidR="00626CE8">
        <w:fldChar w:fldCharType="separate"/>
      </w:r>
      <w:r w:rsidR="00626CE8">
        <w:rPr>
          <w:noProof/>
        </w:rPr>
        <w:t>51</w:t>
      </w:r>
      <w:r w:rsidR="00626CE8">
        <w:rPr>
          <w:noProof/>
        </w:rPr>
        <w:fldChar w:fldCharType="end"/>
      </w:r>
      <w:r>
        <w:t>: Inserting Data into Items Relation</w:t>
      </w:r>
      <w:bookmarkEnd w:id="142"/>
    </w:p>
    <w:p w14:paraId="17B030B8" w14:textId="77777777" w:rsidR="003F189F" w:rsidRPr="00636ADE" w:rsidRDefault="003F189F" w:rsidP="003F189F">
      <w:pPr>
        <w:pStyle w:val="ListParagraph"/>
        <w:rPr>
          <w:rFonts w:ascii="Aptos" w:eastAsia="Aptos" w:hAnsi="Aptos" w:cs="Aptos"/>
        </w:rPr>
      </w:pPr>
    </w:p>
    <w:p w14:paraId="643D7BF4" w14:textId="7A476615" w:rsidR="643E2E4B" w:rsidRDefault="643E2E4B" w:rsidP="643E2E4B">
      <w:pPr>
        <w:rPr>
          <w:rFonts w:ascii="Aptos" w:eastAsia="Aptos" w:hAnsi="Aptos" w:cs="Aptos"/>
        </w:rPr>
      </w:pPr>
    </w:p>
    <w:p w14:paraId="253B5AEA" w14:textId="50700B38" w:rsidR="426EDA21" w:rsidRDefault="00776762" w:rsidP="643E2E4B">
      <w:r>
        <w:rPr>
          <w:rFonts w:ascii="Times New Roman" w:eastAsia="Times New Roman" w:hAnsi="Times New Roman" w:cs="Times New Roman"/>
          <w:b/>
          <w:bCs/>
          <w:sz w:val="22"/>
          <w:szCs w:val="22"/>
          <w:u w:val="single"/>
        </w:rPr>
        <w:t>Relation</w:t>
      </w:r>
      <w:r w:rsidR="426EDA21" w:rsidRPr="643E2E4B">
        <w:rPr>
          <w:rFonts w:ascii="Times New Roman" w:eastAsia="Times New Roman" w:hAnsi="Times New Roman" w:cs="Times New Roman"/>
          <w:b/>
          <w:bCs/>
          <w:sz w:val="22"/>
          <w:szCs w:val="22"/>
          <w:u w:val="single"/>
        </w:rPr>
        <w:t>8</w:t>
      </w:r>
      <w:r w:rsidR="426EDA21" w:rsidRPr="643E2E4B">
        <w:rPr>
          <w:rFonts w:ascii="Times New Roman" w:eastAsia="Times New Roman" w:hAnsi="Times New Roman" w:cs="Times New Roman"/>
          <w:b/>
          <w:bCs/>
          <w:sz w:val="22"/>
          <w:szCs w:val="22"/>
        </w:rPr>
        <w:t>: Publisher</w:t>
      </w:r>
      <w:r w:rsidR="426EDA21">
        <w:br/>
      </w:r>
      <w:r w:rsidR="65CF8F7D">
        <w:rPr>
          <w:noProof/>
          <w:lang w:eastAsia="en-US"/>
        </w:rPr>
        <w:drawing>
          <wp:inline distT="0" distB="0" distL="0" distR="0" wp14:anchorId="773EFCC6" wp14:editId="10B62915">
            <wp:extent cx="4157330" cy="3050945"/>
            <wp:effectExtent l="0" t="0" r="0" b="0"/>
            <wp:docPr id="1532347991" name="Picture 153234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158655" cy="3051918"/>
                    </a:xfrm>
                    <a:prstGeom prst="rect">
                      <a:avLst/>
                    </a:prstGeom>
                  </pic:spPr>
                </pic:pic>
              </a:graphicData>
            </a:graphic>
          </wp:inline>
        </w:drawing>
      </w:r>
    </w:p>
    <w:p w14:paraId="6C377F9D" w14:textId="77777777" w:rsidR="00C838A9" w:rsidRDefault="65CF8F7D" w:rsidP="00C838A9">
      <w:pPr>
        <w:keepNext/>
      </w:pPr>
      <w:r>
        <w:rPr>
          <w:noProof/>
          <w:lang w:eastAsia="en-US"/>
        </w:rPr>
        <w:drawing>
          <wp:inline distT="0" distB="0" distL="0" distR="0" wp14:anchorId="08461877" wp14:editId="105CD861">
            <wp:extent cx="3715473" cy="3618688"/>
            <wp:effectExtent l="0" t="0" r="0" b="1270"/>
            <wp:docPr id="128989596" name="Picture 12898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3717283" cy="3620451"/>
                    </a:xfrm>
                    <a:prstGeom prst="rect">
                      <a:avLst/>
                    </a:prstGeom>
                  </pic:spPr>
                </pic:pic>
              </a:graphicData>
            </a:graphic>
          </wp:inline>
        </w:drawing>
      </w:r>
    </w:p>
    <w:p w14:paraId="2717DE52" w14:textId="10E21557" w:rsidR="65CF8F7D" w:rsidRDefault="00C838A9" w:rsidP="00C838A9">
      <w:pPr>
        <w:pStyle w:val="Caption"/>
      </w:pPr>
      <w:bookmarkStart w:id="143" w:name="_Toc183091341"/>
      <w:r>
        <w:t xml:space="preserve">Figure </w:t>
      </w:r>
      <w:r w:rsidR="00626CE8">
        <w:fldChar w:fldCharType="begin"/>
      </w:r>
      <w:r w:rsidR="00626CE8">
        <w:instrText xml:space="preserve"> SEQ Figure \* ARABIC </w:instrText>
      </w:r>
      <w:r w:rsidR="00626CE8">
        <w:fldChar w:fldCharType="separate"/>
      </w:r>
      <w:r w:rsidR="00626CE8">
        <w:rPr>
          <w:noProof/>
        </w:rPr>
        <w:t>52</w:t>
      </w:r>
      <w:r w:rsidR="00626CE8">
        <w:rPr>
          <w:noProof/>
        </w:rPr>
        <w:fldChar w:fldCharType="end"/>
      </w:r>
      <w:r>
        <w:t>: Inserting Data into Publisher Relation</w:t>
      </w:r>
      <w:bookmarkEnd w:id="143"/>
    </w:p>
    <w:p w14:paraId="2ED0BE1B" w14:textId="77777777" w:rsidR="00C838A9" w:rsidRDefault="00776762" w:rsidP="00C838A9">
      <w:pPr>
        <w:keepNext/>
      </w:pPr>
      <w:r>
        <w:rPr>
          <w:rFonts w:ascii="Times New Roman" w:eastAsia="Times New Roman" w:hAnsi="Times New Roman" w:cs="Times New Roman"/>
          <w:b/>
          <w:bCs/>
          <w:sz w:val="22"/>
          <w:szCs w:val="22"/>
          <w:u w:val="single"/>
        </w:rPr>
        <w:t>Relation</w:t>
      </w:r>
      <w:r w:rsidR="65CF8F7D" w:rsidRPr="643E2E4B">
        <w:rPr>
          <w:rFonts w:ascii="Times New Roman" w:eastAsia="Times New Roman" w:hAnsi="Times New Roman" w:cs="Times New Roman"/>
          <w:b/>
          <w:bCs/>
          <w:sz w:val="22"/>
          <w:szCs w:val="22"/>
          <w:u w:val="single"/>
        </w:rPr>
        <w:t>9</w:t>
      </w:r>
      <w:r w:rsidR="65CF8F7D" w:rsidRPr="643E2E4B">
        <w:rPr>
          <w:rFonts w:ascii="Times New Roman" w:eastAsia="Times New Roman" w:hAnsi="Times New Roman" w:cs="Times New Roman"/>
          <w:b/>
          <w:bCs/>
          <w:sz w:val="22"/>
          <w:szCs w:val="22"/>
        </w:rPr>
        <w:t>: Books</w:t>
      </w:r>
      <w:r w:rsidR="55301DB3" w:rsidRPr="643E2E4B">
        <w:rPr>
          <w:rFonts w:ascii="Times New Roman" w:eastAsia="Times New Roman" w:hAnsi="Times New Roman" w:cs="Times New Roman"/>
          <w:b/>
          <w:bCs/>
          <w:sz w:val="22"/>
          <w:szCs w:val="22"/>
        </w:rPr>
        <w:t>_</w:t>
      </w:r>
      <w:r w:rsidR="65CF8F7D" w:rsidRPr="643E2E4B">
        <w:rPr>
          <w:rFonts w:ascii="Times New Roman" w:eastAsia="Times New Roman" w:hAnsi="Times New Roman" w:cs="Times New Roman"/>
          <w:b/>
          <w:bCs/>
          <w:sz w:val="22"/>
          <w:szCs w:val="22"/>
        </w:rPr>
        <w:t>for</w:t>
      </w:r>
      <w:r w:rsidR="05322689" w:rsidRPr="643E2E4B">
        <w:rPr>
          <w:rFonts w:ascii="Times New Roman" w:eastAsia="Times New Roman" w:hAnsi="Times New Roman" w:cs="Times New Roman"/>
          <w:b/>
          <w:bCs/>
          <w:sz w:val="22"/>
          <w:szCs w:val="22"/>
        </w:rPr>
        <w:t>_</w:t>
      </w:r>
      <w:r w:rsidR="65CF8F7D" w:rsidRPr="643E2E4B">
        <w:rPr>
          <w:rFonts w:ascii="Times New Roman" w:eastAsia="Times New Roman" w:hAnsi="Times New Roman" w:cs="Times New Roman"/>
          <w:b/>
          <w:bCs/>
          <w:sz w:val="22"/>
          <w:szCs w:val="22"/>
        </w:rPr>
        <w:t>Sale</w:t>
      </w:r>
      <w:r w:rsidR="65CF8F7D">
        <w:br/>
      </w:r>
      <w:r w:rsidR="3ED18F64">
        <w:rPr>
          <w:noProof/>
          <w:lang w:eastAsia="en-US"/>
        </w:rPr>
        <w:drawing>
          <wp:inline distT="0" distB="0" distL="0" distR="0" wp14:anchorId="3185DFDF" wp14:editId="29A7AB56">
            <wp:extent cx="6285526" cy="4039256"/>
            <wp:effectExtent l="0" t="0" r="0" b="0"/>
            <wp:docPr id="39065737" name="Picture 3906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285526" cy="4039256"/>
                    </a:xfrm>
                    <a:prstGeom prst="rect">
                      <a:avLst/>
                    </a:prstGeom>
                  </pic:spPr>
                </pic:pic>
              </a:graphicData>
            </a:graphic>
          </wp:inline>
        </w:drawing>
      </w:r>
      <w:r w:rsidR="3ED18F64">
        <w:rPr>
          <w:noProof/>
          <w:lang w:eastAsia="en-US"/>
        </w:rPr>
        <w:drawing>
          <wp:inline distT="0" distB="0" distL="0" distR="0" wp14:anchorId="10C9ABA9" wp14:editId="71C0A5AB">
            <wp:extent cx="6282738" cy="3211848"/>
            <wp:effectExtent l="0" t="0" r="0" b="0"/>
            <wp:docPr id="1671375546" name="Picture 167137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282738" cy="3211848"/>
                    </a:xfrm>
                    <a:prstGeom prst="rect">
                      <a:avLst/>
                    </a:prstGeom>
                  </pic:spPr>
                </pic:pic>
              </a:graphicData>
            </a:graphic>
          </wp:inline>
        </w:drawing>
      </w:r>
    </w:p>
    <w:p w14:paraId="78A7C3CA" w14:textId="2A1C0C84" w:rsidR="65CF8F7D" w:rsidRDefault="00C838A9" w:rsidP="00C838A9">
      <w:pPr>
        <w:pStyle w:val="Caption"/>
      </w:pPr>
      <w:bookmarkStart w:id="144" w:name="_Toc183091342"/>
      <w:r>
        <w:t xml:space="preserve">Figure </w:t>
      </w:r>
      <w:r w:rsidR="00626CE8">
        <w:fldChar w:fldCharType="begin"/>
      </w:r>
      <w:r w:rsidR="00626CE8">
        <w:instrText xml:space="preserve"> SEQ Figure \* ARABIC </w:instrText>
      </w:r>
      <w:r w:rsidR="00626CE8">
        <w:fldChar w:fldCharType="separate"/>
      </w:r>
      <w:r w:rsidR="00626CE8">
        <w:rPr>
          <w:noProof/>
        </w:rPr>
        <w:t>53</w:t>
      </w:r>
      <w:r w:rsidR="00626CE8">
        <w:rPr>
          <w:noProof/>
        </w:rPr>
        <w:fldChar w:fldCharType="end"/>
      </w:r>
      <w:r>
        <w:t>: Inserting Data into Books_for_Sale Relation</w:t>
      </w:r>
      <w:bookmarkEnd w:id="144"/>
    </w:p>
    <w:p w14:paraId="3814589A" w14:textId="7730CABB" w:rsidR="643E2E4B" w:rsidRDefault="643E2E4B" w:rsidP="643E2E4B">
      <w:pPr>
        <w:rPr>
          <w:rFonts w:ascii="Aptos" w:eastAsia="Aptos" w:hAnsi="Aptos" w:cs="Aptos"/>
        </w:rPr>
      </w:pPr>
    </w:p>
    <w:p w14:paraId="3C87E4F5" w14:textId="1AAC7EA0" w:rsidR="2E4715F9" w:rsidRDefault="00776762" w:rsidP="643E2E4B">
      <w:r>
        <w:rPr>
          <w:rFonts w:ascii="Times New Roman" w:eastAsia="Times New Roman" w:hAnsi="Times New Roman" w:cs="Times New Roman"/>
          <w:b/>
          <w:bCs/>
          <w:sz w:val="22"/>
          <w:szCs w:val="22"/>
          <w:u w:val="single"/>
        </w:rPr>
        <w:t>Relation</w:t>
      </w:r>
      <w:r w:rsidR="2E4715F9" w:rsidRPr="643E2E4B">
        <w:rPr>
          <w:rFonts w:ascii="Times New Roman" w:eastAsia="Times New Roman" w:hAnsi="Times New Roman" w:cs="Times New Roman"/>
          <w:b/>
          <w:bCs/>
          <w:sz w:val="22"/>
          <w:szCs w:val="22"/>
          <w:u w:val="single"/>
        </w:rPr>
        <w:t>10</w:t>
      </w:r>
      <w:r w:rsidR="2E4715F9" w:rsidRPr="643E2E4B">
        <w:rPr>
          <w:rFonts w:ascii="Times New Roman" w:eastAsia="Times New Roman" w:hAnsi="Times New Roman" w:cs="Times New Roman"/>
          <w:b/>
          <w:bCs/>
          <w:sz w:val="22"/>
          <w:szCs w:val="22"/>
        </w:rPr>
        <w:t>: Books</w:t>
      </w:r>
      <w:r w:rsidR="1ACDCD71" w:rsidRPr="643E2E4B">
        <w:rPr>
          <w:rFonts w:ascii="Times New Roman" w:eastAsia="Times New Roman" w:hAnsi="Times New Roman" w:cs="Times New Roman"/>
          <w:b/>
          <w:bCs/>
          <w:sz w:val="22"/>
          <w:szCs w:val="22"/>
        </w:rPr>
        <w:t>_</w:t>
      </w:r>
      <w:r w:rsidR="2E4715F9" w:rsidRPr="643E2E4B">
        <w:rPr>
          <w:rFonts w:ascii="Times New Roman" w:eastAsia="Times New Roman" w:hAnsi="Times New Roman" w:cs="Times New Roman"/>
          <w:b/>
          <w:bCs/>
          <w:sz w:val="22"/>
          <w:szCs w:val="22"/>
        </w:rPr>
        <w:t>for</w:t>
      </w:r>
      <w:r w:rsidR="5C7350BA" w:rsidRPr="643E2E4B">
        <w:rPr>
          <w:rFonts w:ascii="Times New Roman" w:eastAsia="Times New Roman" w:hAnsi="Times New Roman" w:cs="Times New Roman"/>
          <w:b/>
          <w:bCs/>
          <w:sz w:val="22"/>
          <w:szCs w:val="22"/>
        </w:rPr>
        <w:t>_</w:t>
      </w:r>
      <w:r w:rsidR="2E4715F9" w:rsidRPr="643E2E4B">
        <w:rPr>
          <w:rFonts w:ascii="Times New Roman" w:eastAsia="Times New Roman" w:hAnsi="Times New Roman" w:cs="Times New Roman"/>
          <w:b/>
          <w:bCs/>
          <w:sz w:val="22"/>
          <w:szCs w:val="22"/>
        </w:rPr>
        <w:t>Rent</w:t>
      </w:r>
      <w:r w:rsidR="2E4715F9">
        <w:br/>
      </w:r>
      <w:r w:rsidR="4DF2C700">
        <w:rPr>
          <w:noProof/>
          <w:lang w:eastAsia="en-US"/>
        </w:rPr>
        <w:drawing>
          <wp:inline distT="0" distB="0" distL="0" distR="0" wp14:anchorId="0D1A6BF0" wp14:editId="4E02D383">
            <wp:extent cx="6391275" cy="3595092"/>
            <wp:effectExtent l="0" t="0" r="0" b="0"/>
            <wp:docPr id="878319971" name="Picture 8783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391275" cy="3595092"/>
                    </a:xfrm>
                    <a:prstGeom prst="rect">
                      <a:avLst/>
                    </a:prstGeom>
                  </pic:spPr>
                </pic:pic>
              </a:graphicData>
            </a:graphic>
          </wp:inline>
        </w:drawing>
      </w:r>
    </w:p>
    <w:p w14:paraId="5E92878F" w14:textId="77777777" w:rsidR="00C838A9" w:rsidRDefault="4DF2C700" w:rsidP="00C838A9">
      <w:pPr>
        <w:keepNext/>
      </w:pPr>
      <w:r>
        <w:rPr>
          <w:noProof/>
          <w:lang w:eastAsia="en-US"/>
        </w:rPr>
        <w:drawing>
          <wp:inline distT="0" distB="0" distL="0" distR="0" wp14:anchorId="07F01DD8" wp14:editId="23D3AEB4">
            <wp:extent cx="6522416" cy="3465243"/>
            <wp:effectExtent l="0" t="0" r="0" b="1905"/>
            <wp:docPr id="464276484" name="Picture 4642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546330" cy="3477948"/>
                    </a:xfrm>
                    <a:prstGeom prst="rect">
                      <a:avLst/>
                    </a:prstGeom>
                  </pic:spPr>
                </pic:pic>
              </a:graphicData>
            </a:graphic>
          </wp:inline>
        </w:drawing>
      </w:r>
    </w:p>
    <w:p w14:paraId="1D2FDBD5" w14:textId="05C40F36" w:rsidR="4DF2C700" w:rsidRDefault="00C838A9" w:rsidP="00C838A9">
      <w:pPr>
        <w:pStyle w:val="Caption"/>
      </w:pPr>
      <w:bookmarkStart w:id="145" w:name="_Toc183091343"/>
      <w:r>
        <w:t xml:space="preserve">Figure </w:t>
      </w:r>
      <w:r w:rsidR="00626CE8">
        <w:fldChar w:fldCharType="begin"/>
      </w:r>
      <w:r w:rsidR="00626CE8">
        <w:instrText xml:space="preserve"> SEQ Figure \* ARABIC </w:instrText>
      </w:r>
      <w:r w:rsidR="00626CE8">
        <w:fldChar w:fldCharType="separate"/>
      </w:r>
      <w:r w:rsidR="00626CE8">
        <w:rPr>
          <w:noProof/>
        </w:rPr>
        <w:t>54</w:t>
      </w:r>
      <w:r w:rsidR="00626CE8">
        <w:rPr>
          <w:noProof/>
        </w:rPr>
        <w:fldChar w:fldCharType="end"/>
      </w:r>
      <w:r>
        <w:t>: Inserting Data into Books_for_Rent Relation</w:t>
      </w:r>
      <w:bookmarkEnd w:id="145"/>
    </w:p>
    <w:p w14:paraId="7312951B" w14:textId="39EF3AB3" w:rsidR="3660A8CB" w:rsidRDefault="00776762" w:rsidP="643E2E4B">
      <w:r>
        <w:rPr>
          <w:rFonts w:ascii="Times New Roman" w:eastAsia="Times New Roman" w:hAnsi="Times New Roman" w:cs="Times New Roman"/>
          <w:b/>
          <w:bCs/>
          <w:sz w:val="22"/>
          <w:szCs w:val="22"/>
          <w:u w:val="single"/>
        </w:rPr>
        <w:t>Relation</w:t>
      </w:r>
      <w:r w:rsidR="3660A8CB" w:rsidRPr="643E2E4B">
        <w:rPr>
          <w:rFonts w:ascii="Times New Roman" w:eastAsia="Times New Roman" w:hAnsi="Times New Roman" w:cs="Times New Roman"/>
          <w:b/>
          <w:bCs/>
          <w:sz w:val="22"/>
          <w:szCs w:val="22"/>
          <w:u w:val="single"/>
        </w:rPr>
        <w:t>11</w:t>
      </w:r>
      <w:r w:rsidR="3660A8CB" w:rsidRPr="643E2E4B">
        <w:rPr>
          <w:rFonts w:ascii="Times New Roman" w:eastAsia="Times New Roman" w:hAnsi="Times New Roman" w:cs="Times New Roman"/>
          <w:b/>
          <w:bCs/>
          <w:sz w:val="22"/>
          <w:szCs w:val="22"/>
        </w:rPr>
        <w:t>: Authors_booksale</w:t>
      </w:r>
      <w:r w:rsidR="3660A8CB">
        <w:br/>
      </w:r>
      <w:r w:rsidR="124C94E0">
        <w:rPr>
          <w:noProof/>
          <w:lang w:eastAsia="en-US"/>
        </w:rPr>
        <w:drawing>
          <wp:inline distT="0" distB="0" distL="0" distR="0" wp14:anchorId="4852718A" wp14:editId="133B5DCF">
            <wp:extent cx="3245035" cy="3902319"/>
            <wp:effectExtent l="0" t="0" r="0" b="0"/>
            <wp:docPr id="962654546" name="Picture 96265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245035" cy="3902319"/>
                    </a:xfrm>
                    <a:prstGeom prst="rect">
                      <a:avLst/>
                    </a:prstGeom>
                  </pic:spPr>
                </pic:pic>
              </a:graphicData>
            </a:graphic>
          </wp:inline>
        </w:drawing>
      </w:r>
    </w:p>
    <w:p w14:paraId="77990EE7" w14:textId="77777777" w:rsidR="00C838A9" w:rsidRDefault="124C94E0" w:rsidP="00C838A9">
      <w:pPr>
        <w:keepNext/>
      </w:pPr>
      <w:r>
        <w:rPr>
          <w:noProof/>
          <w:lang w:eastAsia="en-US"/>
        </w:rPr>
        <w:drawing>
          <wp:inline distT="0" distB="0" distL="0" distR="0" wp14:anchorId="0BF49106" wp14:editId="250465E6">
            <wp:extent cx="2911641" cy="3705467"/>
            <wp:effectExtent l="0" t="0" r="0" b="0"/>
            <wp:docPr id="1453227356" name="Picture 145322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911641" cy="3705467"/>
                    </a:xfrm>
                    <a:prstGeom prst="rect">
                      <a:avLst/>
                    </a:prstGeom>
                  </pic:spPr>
                </pic:pic>
              </a:graphicData>
            </a:graphic>
          </wp:inline>
        </w:drawing>
      </w:r>
    </w:p>
    <w:p w14:paraId="64C281FE" w14:textId="68DDB6DD" w:rsidR="124C94E0" w:rsidRDefault="00C838A9" w:rsidP="00C838A9">
      <w:pPr>
        <w:pStyle w:val="Caption"/>
      </w:pPr>
      <w:bookmarkStart w:id="146" w:name="_Toc183091344"/>
      <w:r>
        <w:t xml:space="preserve">Figure </w:t>
      </w:r>
      <w:r w:rsidR="00626CE8">
        <w:fldChar w:fldCharType="begin"/>
      </w:r>
      <w:r w:rsidR="00626CE8">
        <w:instrText xml:space="preserve"> SEQ Figure \* ARABIC </w:instrText>
      </w:r>
      <w:r w:rsidR="00626CE8">
        <w:fldChar w:fldCharType="separate"/>
      </w:r>
      <w:r w:rsidR="00626CE8">
        <w:rPr>
          <w:noProof/>
        </w:rPr>
        <w:t>55</w:t>
      </w:r>
      <w:r w:rsidR="00626CE8">
        <w:rPr>
          <w:noProof/>
        </w:rPr>
        <w:fldChar w:fldCharType="end"/>
      </w:r>
      <w:r>
        <w:t>: Inserting Data into Authors_booksale Relation</w:t>
      </w:r>
      <w:bookmarkEnd w:id="146"/>
    </w:p>
    <w:p w14:paraId="32953719" w14:textId="3A08BBE0" w:rsidR="124C94E0" w:rsidRDefault="00776762" w:rsidP="643E2E4B">
      <w:r>
        <w:rPr>
          <w:rFonts w:ascii="Times New Roman" w:eastAsia="Times New Roman" w:hAnsi="Times New Roman" w:cs="Times New Roman"/>
          <w:b/>
          <w:bCs/>
          <w:sz w:val="22"/>
          <w:szCs w:val="22"/>
          <w:u w:val="single"/>
        </w:rPr>
        <w:t>Relation</w:t>
      </w:r>
      <w:r w:rsidR="124C94E0" w:rsidRPr="643E2E4B">
        <w:rPr>
          <w:rFonts w:ascii="Times New Roman" w:eastAsia="Times New Roman" w:hAnsi="Times New Roman" w:cs="Times New Roman"/>
          <w:b/>
          <w:bCs/>
          <w:sz w:val="22"/>
          <w:szCs w:val="22"/>
          <w:u w:val="single"/>
        </w:rPr>
        <w:t>12</w:t>
      </w:r>
      <w:r w:rsidR="124C94E0" w:rsidRPr="643E2E4B">
        <w:rPr>
          <w:rFonts w:ascii="Times New Roman" w:eastAsia="Times New Roman" w:hAnsi="Times New Roman" w:cs="Times New Roman"/>
          <w:b/>
          <w:bCs/>
          <w:sz w:val="22"/>
          <w:szCs w:val="22"/>
        </w:rPr>
        <w:t>: Authors_bookrent</w:t>
      </w:r>
      <w:r w:rsidR="124C94E0">
        <w:br/>
      </w:r>
      <w:r w:rsidR="1FBBFF0B">
        <w:rPr>
          <w:noProof/>
          <w:lang w:eastAsia="en-US"/>
        </w:rPr>
        <w:drawing>
          <wp:inline distT="0" distB="0" distL="0" distR="0" wp14:anchorId="70D80A1F" wp14:editId="30F7F843">
            <wp:extent cx="2775098" cy="3229533"/>
            <wp:effectExtent l="0" t="0" r="6350" b="9525"/>
            <wp:docPr id="350733976" name="Picture 35073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776494" cy="3231157"/>
                    </a:xfrm>
                    <a:prstGeom prst="rect">
                      <a:avLst/>
                    </a:prstGeom>
                  </pic:spPr>
                </pic:pic>
              </a:graphicData>
            </a:graphic>
          </wp:inline>
        </w:drawing>
      </w:r>
    </w:p>
    <w:p w14:paraId="3BAC7F9D" w14:textId="77777777" w:rsidR="00C838A9" w:rsidRDefault="1FBBFF0B" w:rsidP="00C838A9">
      <w:pPr>
        <w:keepNext/>
      </w:pPr>
      <w:r>
        <w:rPr>
          <w:noProof/>
          <w:lang w:eastAsia="en-US"/>
        </w:rPr>
        <w:drawing>
          <wp:inline distT="0" distB="0" distL="0" distR="0" wp14:anchorId="565B80B7" wp14:editId="4875A444">
            <wp:extent cx="3197402" cy="4149968"/>
            <wp:effectExtent l="0" t="0" r="0" b="0"/>
            <wp:docPr id="1470449641" name="Picture 147044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197402" cy="4149968"/>
                    </a:xfrm>
                    <a:prstGeom prst="rect">
                      <a:avLst/>
                    </a:prstGeom>
                  </pic:spPr>
                </pic:pic>
              </a:graphicData>
            </a:graphic>
          </wp:inline>
        </w:drawing>
      </w:r>
    </w:p>
    <w:p w14:paraId="18284DC1" w14:textId="7E75FE07" w:rsidR="1FBBFF0B" w:rsidRDefault="00C838A9" w:rsidP="00C838A9">
      <w:pPr>
        <w:pStyle w:val="Caption"/>
      </w:pPr>
      <w:bookmarkStart w:id="147" w:name="_Toc183091345"/>
      <w:r>
        <w:t xml:space="preserve">Figure </w:t>
      </w:r>
      <w:r w:rsidR="00626CE8">
        <w:fldChar w:fldCharType="begin"/>
      </w:r>
      <w:r w:rsidR="00626CE8">
        <w:instrText xml:space="preserve"> SEQ Figure \* ARABIC </w:instrText>
      </w:r>
      <w:r w:rsidR="00626CE8">
        <w:fldChar w:fldCharType="separate"/>
      </w:r>
      <w:r w:rsidR="00626CE8">
        <w:rPr>
          <w:noProof/>
        </w:rPr>
        <w:t>56</w:t>
      </w:r>
      <w:r w:rsidR="00626CE8">
        <w:rPr>
          <w:noProof/>
        </w:rPr>
        <w:fldChar w:fldCharType="end"/>
      </w:r>
      <w:r>
        <w:t>: Inserting Data into Authors_bookrent Relation</w:t>
      </w:r>
      <w:bookmarkEnd w:id="147"/>
    </w:p>
    <w:p w14:paraId="1ECDDC60" w14:textId="67E2F475" w:rsidR="1BCD0854" w:rsidRDefault="00776762" w:rsidP="643E2E4B">
      <w:r>
        <w:rPr>
          <w:rFonts w:ascii="Times New Roman" w:eastAsia="Times New Roman" w:hAnsi="Times New Roman" w:cs="Times New Roman"/>
          <w:b/>
          <w:bCs/>
          <w:sz w:val="22"/>
          <w:szCs w:val="22"/>
          <w:u w:val="single"/>
        </w:rPr>
        <w:t>Relation</w:t>
      </w:r>
      <w:r w:rsidR="1BCD0854" w:rsidRPr="643E2E4B">
        <w:rPr>
          <w:rFonts w:ascii="Times New Roman" w:eastAsia="Times New Roman" w:hAnsi="Times New Roman" w:cs="Times New Roman"/>
          <w:b/>
          <w:bCs/>
          <w:sz w:val="22"/>
          <w:szCs w:val="22"/>
          <w:u w:val="single"/>
        </w:rPr>
        <w:t>13</w:t>
      </w:r>
      <w:r w:rsidR="1BCD0854" w:rsidRPr="643E2E4B">
        <w:rPr>
          <w:rFonts w:ascii="Times New Roman" w:eastAsia="Times New Roman" w:hAnsi="Times New Roman" w:cs="Times New Roman"/>
          <w:b/>
          <w:bCs/>
          <w:sz w:val="22"/>
          <w:szCs w:val="22"/>
        </w:rPr>
        <w:t>: Stores_Items</w:t>
      </w:r>
      <w:r w:rsidR="1BCD0854">
        <w:br/>
      </w:r>
      <w:r w:rsidR="47D4D773">
        <w:rPr>
          <w:noProof/>
          <w:lang w:eastAsia="en-US"/>
        </w:rPr>
        <w:drawing>
          <wp:inline distT="0" distB="0" distL="0" distR="0" wp14:anchorId="4DDA51B0" wp14:editId="31E847E5">
            <wp:extent cx="3781642" cy="3969005"/>
            <wp:effectExtent l="0" t="0" r="0" b="0"/>
            <wp:docPr id="1143846211" name="Picture 114384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781642" cy="3969005"/>
                    </a:xfrm>
                    <a:prstGeom prst="rect">
                      <a:avLst/>
                    </a:prstGeom>
                  </pic:spPr>
                </pic:pic>
              </a:graphicData>
            </a:graphic>
          </wp:inline>
        </w:drawing>
      </w:r>
    </w:p>
    <w:p w14:paraId="7513800C" w14:textId="77777777" w:rsidR="00C838A9" w:rsidRDefault="47D4D773" w:rsidP="00C838A9">
      <w:pPr>
        <w:keepNext/>
      </w:pPr>
      <w:r>
        <w:rPr>
          <w:noProof/>
          <w:lang w:eastAsia="en-US"/>
        </w:rPr>
        <w:drawing>
          <wp:inline distT="0" distB="0" distL="0" distR="0" wp14:anchorId="13B723A6" wp14:editId="7B3DD249">
            <wp:extent cx="3444949" cy="3436152"/>
            <wp:effectExtent l="0" t="0" r="3175" b="0"/>
            <wp:docPr id="1225464468" name="Picture 122546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446306" cy="3437505"/>
                    </a:xfrm>
                    <a:prstGeom prst="rect">
                      <a:avLst/>
                    </a:prstGeom>
                  </pic:spPr>
                </pic:pic>
              </a:graphicData>
            </a:graphic>
          </wp:inline>
        </w:drawing>
      </w:r>
    </w:p>
    <w:p w14:paraId="45E5364C" w14:textId="26F9196F" w:rsidR="00C838A9" w:rsidRDefault="00C838A9" w:rsidP="00C838A9">
      <w:pPr>
        <w:pStyle w:val="Caption"/>
      </w:pPr>
      <w:bookmarkStart w:id="148" w:name="_Toc183091346"/>
      <w:r>
        <w:t xml:space="preserve">Figure </w:t>
      </w:r>
      <w:r w:rsidR="00626CE8">
        <w:fldChar w:fldCharType="begin"/>
      </w:r>
      <w:r w:rsidR="00626CE8">
        <w:instrText xml:space="preserve"> SEQ Figure \* ARABIC </w:instrText>
      </w:r>
      <w:r w:rsidR="00626CE8">
        <w:fldChar w:fldCharType="separate"/>
      </w:r>
      <w:r w:rsidR="00626CE8">
        <w:rPr>
          <w:noProof/>
        </w:rPr>
        <w:t>57</w:t>
      </w:r>
      <w:r w:rsidR="00626CE8">
        <w:rPr>
          <w:noProof/>
        </w:rPr>
        <w:fldChar w:fldCharType="end"/>
      </w:r>
      <w:r>
        <w:t>: Inserting Data into Stores_Items Relation</w:t>
      </w:r>
      <w:bookmarkEnd w:id="148"/>
    </w:p>
    <w:p w14:paraId="5231C5F7" w14:textId="0C961796" w:rsidR="47D4D773" w:rsidRDefault="47D4D773" w:rsidP="643E2E4B"/>
    <w:p w14:paraId="2C5ED012" w14:textId="28F2EB5C" w:rsidR="47D4D773" w:rsidRDefault="00776762" w:rsidP="643E2E4B">
      <w:r>
        <w:rPr>
          <w:rFonts w:ascii="Times New Roman" w:eastAsia="Times New Roman" w:hAnsi="Times New Roman" w:cs="Times New Roman"/>
          <w:b/>
          <w:bCs/>
          <w:sz w:val="22"/>
          <w:szCs w:val="22"/>
          <w:u w:val="single"/>
        </w:rPr>
        <w:t>Relation</w:t>
      </w:r>
      <w:r w:rsidR="47D4D773" w:rsidRPr="643E2E4B">
        <w:rPr>
          <w:rFonts w:ascii="Times New Roman" w:eastAsia="Times New Roman" w:hAnsi="Times New Roman" w:cs="Times New Roman"/>
          <w:b/>
          <w:bCs/>
          <w:sz w:val="22"/>
          <w:szCs w:val="22"/>
          <w:u w:val="single"/>
        </w:rPr>
        <w:t>14</w:t>
      </w:r>
      <w:r w:rsidR="47D4D773" w:rsidRPr="643E2E4B">
        <w:rPr>
          <w:rFonts w:ascii="Times New Roman" w:eastAsia="Times New Roman" w:hAnsi="Times New Roman" w:cs="Times New Roman"/>
          <w:b/>
          <w:bCs/>
          <w:sz w:val="22"/>
          <w:szCs w:val="22"/>
        </w:rPr>
        <w:t>: Stores_booksforsale</w:t>
      </w:r>
      <w:r w:rsidR="47D4D773">
        <w:br/>
      </w:r>
      <w:r w:rsidR="1AAE830B">
        <w:rPr>
          <w:noProof/>
          <w:lang w:eastAsia="en-US"/>
        </w:rPr>
        <w:drawing>
          <wp:inline distT="0" distB="0" distL="0" distR="0" wp14:anchorId="1BD7F476" wp14:editId="37CE669B">
            <wp:extent cx="3402419" cy="3588762"/>
            <wp:effectExtent l="0" t="0" r="7620" b="0"/>
            <wp:docPr id="820615964" name="Picture 82061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3403627" cy="3590036"/>
                    </a:xfrm>
                    <a:prstGeom prst="rect">
                      <a:avLst/>
                    </a:prstGeom>
                  </pic:spPr>
                </pic:pic>
              </a:graphicData>
            </a:graphic>
          </wp:inline>
        </w:drawing>
      </w:r>
    </w:p>
    <w:p w14:paraId="24AE0474" w14:textId="77777777" w:rsidR="00C838A9" w:rsidRDefault="1AAE830B" w:rsidP="00C838A9">
      <w:pPr>
        <w:keepNext/>
      </w:pPr>
      <w:r>
        <w:rPr>
          <w:noProof/>
          <w:lang w:eastAsia="en-US"/>
        </w:rPr>
        <w:drawing>
          <wp:inline distT="0" distB="0" distL="0" distR="0" wp14:anchorId="1493F4C5" wp14:editId="4B4020C2">
            <wp:extent cx="3768941" cy="3387966"/>
            <wp:effectExtent l="0" t="0" r="0" b="0"/>
            <wp:docPr id="256280598" name="Picture 2562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768941" cy="3387966"/>
                    </a:xfrm>
                    <a:prstGeom prst="rect">
                      <a:avLst/>
                    </a:prstGeom>
                  </pic:spPr>
                </pic:pic>
              </a:graphicData>
            </a:graphic>
          </wp:inline>
        </w:drawing>
      </w:r>
    </w:p>
    <w:p w14:paraId="0DEC6937" w14:textId="39091C75" w:rsidR="1AAE830B" w:rsidRDefault="00C838A9" w:rsidP="00C838A9">
      <w:pPr>
        <w:pStyle w:val="Caption"/>
      </w:pPr>
      <w:bookmarkStart w:id="149" w:name="_Toc183091347"/>
      <w:r>
        <w:t xml:space="preserve">Figure </w:t>
      </w:r>
      <w:r w:rsidR="00626CE8">
        <w:fldChar w:fldCharType="begin"/>
      </w:r>
      <w:r w:rsidR="00626CE8">
        <w:instrText xml:space="preserve"> SEQ Figure \* ARABIC </w:instrText>
      </w:r>
      <w:r w:rsidR="00626CE8">
        <w:fldChar w:fldCharType="separate"/>
      </w:r>
      <w:r w:rsidR="00626CE8">
        <w:rPr>
          <w:noProof/>
        </w:rPr>
        <w:t>58</w:t>
      </w:r>
      <w:r w:rsidR="00626CE8">
        <w:rPr>
          <w:noProof/>
        </w:rPr>
        <w:fldChar w:fldCharType="end"/>
      </w:r>
      <w:r>
        <w:t>: Insertingt Data into Stores_booksforsale Relation</w:t>
      </w:r>
      <w:bookmarkEnd w:id="149"/>
    </w:p>
    <w:p w14:paraId="56CF6AAB" w14:textId="099B7119" w:rsidR="643E2E4B" w:rsidRDefault="643E2E4B" w:rsidP="643E2E4B"/>
    <w:p w14:paraId="22182EED" w14:textId="36FC8661" w:rsidR="1AAE830B" w:rsidRDefault="00776762" w:rsidP="643E2E4B">
      <w:r>
        <w:rPr>
          <w:rFonts w:ascii="Times New Roman" w:eastAsia="Times New Roman" w:hAnsi="Times New Roman" w:cs="Times New Roman"/>
          <w:b/>
          <w:bCs/>
          <w:sz w:val="22"/>
          <w:szCs w:val="22"/>
          <w:u w:val="single"/>
        </w:rPr>
        <w:t>Relation</w:t>
      </w:r>
      <w:r w:rsidR="1AAE830B" w:rsidRPr="643E2E4B">
        <w:rPr>
          <w:rFonts w:ascii="Times New Roman" w:eastAsia="Times New Roman" w:hAnsi="Times New Roman" w:cs="Times New Roman"/>
          <w:b/>
          <w:bCs/>
          <w:sz w:val="22"/>
          <w:szCs w:val="22"/>
          <w:u w:val="single"/>
        </w:rPr>
        <w:t>15</w:t>
      </w:r>
      <w:r w:rsidR="1AAE830B" w:rsidRPr="643E2E4B">
        <w:rPr>
          <w:rFonts w:ascii="Times New Roman" w:eastAsia="Times New Roman" w:hAnsi="Times New Roman" w:cs="Times New Roman"/>
          <w:b/>
          <w:bCs/>
          <w:sz w:val="22"/>
          <w:szCs w:val="22"/>
        </w:rPr>
        <w:t>: Buys_Books</w:t>
      </w:r>
      <w:r w:rsidR="1AAE830B">
        <w:br/>
      </w:r>
      <w:r w:rsidR="37F59870">
        <w:rPr>
          <w:noProof/>
          <w:lang w:eastAsia="en-US"/>
        </w:rPr>
        <w:drawing>
          <wp:inline distT="0" distB="0" distL="0" distR="0" wp14:anchorId="32CB6409" wp14:editId="15747E62">
            <wp:extent cx="5686701" cy="3772094"/>
            <wp:effectExtent l="0" t="0" r="0" b="0"/>
            <wp:docPr id="962314589" name="Picture 9623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686701" cy="3772094"/>
                    </a:xfrm>
                    <a:prstGeom prst="rect">
                      <a:avLst/>
                    </a:prstGeom>
                  </pic:spPr>
                </pic:pic>
              </a:graphicData>
            </a:graphic>
          </wp:inline>
        </w:drawing>
      </w:r>
    </w:p>
    <w:p w14:paraId="059520F0" w14:textId="77777777" w:rsidR="00C838A9" w:rsidRDefault="5063B796" w:rsidP="00C838A9">
      <w:pPr>
        <w:keepNext/>
      </w:pPr>
      <w:r>
        <w:rPr>
          <w:noProof/>
          <w:lang w:eastAsia="en-US"/>
        </w:rPr>
        <w:drawing>
          <wp:inline distT="0" distB="0" distL="0" distR="0" wp14:anchorId="378F1216" wp14:editId="7069BC9B">
            <wp:extent cx="5686425" cy="3535790"/>
            <wp:effectExtent l="0" t="0" r="0" b="7620"/>
            <wp:docPr id="1347249399" name="Picture 134724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689035" cy="3537413"/>
                    </a:xfrm>
                    <a:prstGeom prst="rect">
                      <a:avLst/>
                    </a:prstGeom>
                  </pic:spPr>
                </pic:pic>
              </a:graphicData>
            </a:graphic>
          </wp:inline>
        </w:drawing>
      </w:r>
    </w:p>
    <w:p w14:paraId="243B12B1" w14:textId="30B47AA1" w:rsidR="00C838A9" w:rsidRDefault="00C838A9" w:rsidP="00C838A9">
      <w:pPr>
        <w:pStyle w:val="Caption"/>
      </w:pPr>
      <w:bookmarkStart w:id="150" w:name="_Toc183091348"/>
      <w:r>
        <w:t xml:space="preserve">Figure </w:t>
      </w:r>
      <w:r w:rsidR="00626CE8">
        <w:fldChar w:fldCharType="begin"/>
      </w:r>
      <w:r w:rsidR="00626CE8">
        <w:instrText xml:space="preserve"> SEQ Figure \* ARABIC </w:instrText>
      </w:r>
      <w:r w:rsidR="00626CE8">
        <w:fldChar w:fldCharType="separate"/>
      </w:r>
      <w:r w:rsidR="00626CE8">
        <w:rPr>
          <w:noProof/>
        </w:rPr>
        <w:t>59</w:t>
      </w:r>
      <w:r w:rsidR="00626CE8">
        <w:rPr>
          <w:noProof/>
        </w:rPr>
        <w:fldChar w:fldCharType="end"/>
      </w:r>
      <w:r>
        <w:t>: Inserting Data into Buys_Books Relation</w:t>
      </w:r>
      <w:bookmarkEnd w:id="150"/>
    </w:p>
    <w:p w14:paraId="716D4376" w14:textId="0564C2E3" w:rsidR="5063B796" w:rsidRDefault="5063B796" w:rsidP="643E2E4B"/>
    <w:p w14:paraId="4BEB22C3" w14:textId="1AD97314" w:rsidR="5063B796" w:rsidRDefault="00776762" w:rsidP="643E2E4B">
      <w:r>
        <w:rPr>
          <w:rFonts w:ascii="Times New Roman" w:eastAsia="Times New Roman" w:hAnsi="Times New Roman" w:cs="Times New Roman"/>
          <w:b/>
          <w:bCs/>
          <w:sz w:val="22"/>
          <w:szCs w:val="22"/>
          <w:u w:val="single"/>
        </w:rPr>
        <w:t>Relation</w:t>
      </w:r>
      <w:r w:rsidR="5063B796" w:rsidRPr="643E2E4B">
        <w:rPr>
          <w:rFonts w:ascii="Times New Roman" w:eastAsia="Times New Roman" w:hAnsi="Times New Roman" w:cs="Times New Roman"/>
          <w:b/>
          <w:bCs/>
          <w:sz w:val="22"/>
          <w:szCs w:val="22"/>
          <w:u w:val="single"/>
        </w:rPr>
        <w:t>16</w:t>
      </w:r>
      <w:r w:rsidR="5063B796" w:rsidRPr="643E2E4B">
        <w:rPr>
          <w:rFonts w:ascii="Times New Roman" w:eastAsia="Times New Roman" w:hAnsi="Times New Roman" w:cs="Times New Roman"/>
          <w:b/>
          <w:bCs/>
          <w:sz w:val="22"/>
          <w:szCs w:val="22"/>
        </w:rPr>
        <w:t>: Purchases_Items</w:t>
      </w:r>
      <w:r w:rsidR="5063B796">
        <w:br/>
      </w:r>
      <w:r w:rsidR="49AAFFB2">
        <w:rPr>
          <w:noProof/>
          <w:lang w:eastAsia="en-US"/>
        </w:rPr>
        <w:drawing>
          <wp:inline distT="0" distB="0" distL="0" distR="0" wp14:anchorId="30B0C50B" wp14:editId="55579801">
            <wp:extent cx="5867700" cy="3791145"/>
            <wp:effectExtent l="0" t="0" r="0" b="0"/>
            <wp:docPr id="1161726223" name="Picture 116172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867700" cy="3791145"/>
                    </a:xfrm>
                    <a:prstGeom prst="rect">
                      <a:avLst/>
                    </a:prstGeom>
                  </pic:spPr>
                </pic:pic>
              </a:graphicData>
            </a:graphic>
          </wp:inline>
        </w:drawing>
      </w:r>
    </w:p>
    <w:p w14:paraId="5ED563F5" w14:textId="77777777" w:rsidR="008E1ED6" w:rsidRDefault="49AAFFB2" w:rsidP="008E1ED6">
      <w:pPr>
        <w:keepNext/>
      </w:pPr>
      <w:r>
        <w:rPr>
          <w:noProof/>
          <w:lang w:eastAsia="en-US"/>
        </w:rPr>
        <w:drawing>
          <wp:inline distT="0" distB="0" distL="0" distR="0" wp14:anchorId="475527BA" wp14:editId="1EA51F72">
            <wp:extent cx="5943600" cy="3705225"/>
            <wp:effectExtent l="0" t="0" r="0" b="0"/>
            <wp:docPr id="1435818804" name="Picture 143581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3C4B6BB1" w14:textId="10DBFB0C" w:rsidR="49AAFFB2" w:rsidRDefault="008E1ED6" w:rsidP="008E1ED6">
      <w:pPr>
        <w:pStyle w:val="Caption"/>
      </w:pPr>
      <w:bookmarkStart w:id="151" w:name="_Toc183091349"/>
      <w:r>
        <w:t xml:space="preserve">Figure </w:t>
      </w:r>
      <w:r w:rsidR="00626CE8">
        <w:fldChar w:fldCharType="begin"/>
      </w:r>
      <w:r w:rsidR="00626CE8">
        <w:instrText xml:space="preserve"> SEQ Figure \* ARABIC </w:instrText>
      </w:r>
      <w:r w:rsidR="00626CE8">
        <w:fldChar w:fldCharType="separate"/>
      </w:r>
      <w:r w:rsidR="00626CE8">
        <w:rPr>
          <w:noProof/>
        </w:rPr>
        <w:t>60</w:t>
      </w:r>
      <w:r w:rsidR="00626CE8">
        <w:rPr>
          <w:noProof/>
        </w:rPr>
        <w:fldChar w:fldCharType="end"/>
      </w:r>
      <w:r>
        <w:t>: Inserting Data into Purchases_Items Relation</w:t>
      </w:r>
      <w:bookmarkEnd w:id="151"/>
    </w:p>
    <w:p w14:paraId="08D37915" w14:textId="7BC687BB" w:rsidR="49AAFFB2" w:rsidRDefault="00776762" w:rsidP="643E2E4B">
      <w:r>
        <w:rPr>
          <w:rFonts w:ascii="Times New Roman" w:eastAsia="Times New Roman" w:hAnsi="Times New Roman" w:cs="Times New Roman"/>
          <w:b/>
          <w:bCs/>
          <w:sz w:val="22"/>
          <w:szCs w:val="22"/>
          <w:u w:val="single"/>
        </w:rPr>
        <w:t>Relation</w:t>
      </w:r>
      <w:r w:rsidR="49AAFFB2" w:rsidRPr="643E2E4B">
        <w:rPr>
          <w:rFonts w:ascii="Times New Roman" w:eastAsia="Times New Roman" w:hAnsi="Times New Roman" w:cs="Times New Roman"/>
          <w:b/>
          <w:bCs/>
          <w:sz w:val="22"/>
          <w:szCs w:val="22"/>
          <w:u w:val="single"/>
        </w:rPr>
        <w:t>17</w:t>
      </w:r>
      <w:r w:rsidR="49AAFFB2" w:rsidRPr="643E2E4B">
        <w:rPr>
          <w:rFonts w:ascii="Times New Roman" w:eastAsia="Times New Roman" w:hAnsi="Times New Roman" w:cs="Times New Roman"/>
          <w:b/>
          <w:bCs/>
          <w:sz w:val="22"/>
          <w:szCs w:val="22"/>
        </w:rPr>
        <w:t>: Borrows</w:t>
      </w:r>
      <w:r w:rsidR="49AAFFB2">
        <w:br/>
      </w:r>
      <w:r w:rsidR="00E712C5" w:rsidRPr="00E712C5">
        <w:rPr>
          <w:noProof/>
          <w:lang w:eastAsia="en-US"/>
        </w:rPr>
        <w:drawing>
          <wp:inline distT="0" distB="0" distL="0" distR="0" wp14:anchorId="0A52084C" wp14:editId="05426BF0">
            <wp:extent cx="5943600" cy="3401695"/>
            <wp:effectExtent l="0" t="0" r="0" b="8255"/>
            <wp:docPr id="200244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6927" name=""/>
                    <pic:cNvPicPr/>
                  </pic:nvPicPr>
                  <pic:blipFill>
                    <a:blip r:embed="rId120"/>
                    <a:stretch>
                      <a:fillRect/>
                    </a:stretch>
                  </pic:blipFill>
                  <pic:spPr>
                    <a:xfrm>
                      <a:off x="0" y="0"/>
                      <a:ext cx="5943600" cy="3401695"/>
                    </a:xfrm>
                    <a:prstGeom prst="rect">
                      <a:avLst/>
                    </a:prstGeom>
                  </pic:spPr>
                </pic:pic>
              </a:graphicData>
            </a:graphic>
          </wp:inline>
        </w:drawing>
      </w:r>
    </w:p>
    <w:p w14:paraId="4CD5332F" w14:textId="0DB19E08" w:rsidR="008E1ED6" w:rsidRDefault="000A0381" w:rsidP="008E1ED6">
      <w:pPr>
        <w:keepNext/>
      </w:pPr>
      <w:r w:rsidRPr="000A0381">
        <w:rPr>
          <w:noProof/>
          <w:lang w:eastAsia="en-US"/>
        </w:rPr>
        <w:drawing>
          <wp:inline distT="0" distB="0" distL="0" distR="0" wp14:anchorId="72086016" wp14:editId="6C8F0D24">
            <wp:extent cx="5943600" cy="2798445"/>
            <wp:effectExtent l="0" t="0" r="0" b="1905"/>
            <wp:docPr id="1224091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1098" name="Picture 1" descr="A screenshot of a computer&#10;&#10;Description automatically generated"/>
                    <pic:cNvPicPr/>
                  </pic:nvPicPr>
                  <pic:blipFill>
                    <a:blip r:embed="rId85"/>
                    <a:stretch>
                      <a:fillRect/>
                    </a:stretch>
                  </pic:blipFill>
                  <pic:spPr>
                    <a:xfrm>
                      <a:off x="0" y="0"/>
                      <a:ext cx="5943600" cy="2798445"/>
                    </a:xfrm>
                    <a:prstGeom prst="rect">
                      <a:avLst/>
                    </a:prstGeom>
                  </pic:spPr>
                </pic:pic>
              </a:graphicData>
            </a:graphic>
          </wp:inline>
        </w:drawing>
      </w:r>
    </w:p>
    <w:p w14:paraId="25AA0ACE" w14:textId="59AD08E5" w:rsidR="008E1ED6" w:rsidRDefault="008E1ED6" w:rsidP="008E1ED6">
      <w:pPr>
        <w:pStyle w:val="Caption"/>
      </w:pPr>
      <w:bookmarkStart w:id="152" w:name="_Toc183091350"/>
      <w:r>
        <w:t xml:space="preserve">Figure </w:t>
      </w:r>
      <w:r w:rsidR="00626CE8">
        <w:fldChar w:fldCharType="begin"/>
      </w:r>
      <w:r w:rsidR="00626CE8">
        <w:instrText xml:space="preserve"> SEQ Figure \* ARABIC </w:instrText>
      </w:r>
      <w:r w:rsidR="00626CE8">
        <w:fldChar w:fldCharType="separate"/>
      </w:r>
      <w:r w:rsidR="00626CE8">
        <w:rPr>
          <w:noProof/>
        </w:rPr>
        <w:t>61</w:t>
      </w:r>
      <w:r w:rsidR="00626CE8">
        <w:rPr>
          <w:noProof/>
        </w:rPr>
        <w:fldChar w:fldCharType="end"/>
      </w:r>
      <w:r>
        <w:t>: Inserting Data into Borrows Relation</w:t>
      </w:r>
      <w:bookmarkEnd w:id="152"/>
    </w:p>
    <w:p w14:paraId="2D0ADD5E" w14:textId="4013A607" w:rsidR="3E911722" w:rsidRDefault="3E911722" w:rsidP="643E2E4B"/>
    <w:p w14:paraId="5D132C91" w14:textId="692868A9" w:rsidR="3E911722" w:rsidRDefault="00776762" w:rsidP="643E2E4B">
      <w:r>
        <w:rPr>
          <w:rFonts w:ascii="Times New Roman" w:eastAsia="Times New Roman" w:hAnsi="Times New Roman" w:cs="Times New Roman"/>
          <w:b/>
          <w:bCs/>
          <w:sz w:val="22"/>
          <w:szCs w:val="22"/>
          <w:u w:val="single"/>
        </w:rPr>
        <w:t>Relation</w:t>
      </w:r>
      <w:r w:rsidR="3E911722" w:rsidRPr="643E2E4B">
        <w:rPr>
          <w:rFonts w:ascii="Times New Roman" w:eastAsia="Times New Roman" w:hAnsi="Times New Roman" w:cs="Times New Roman"/>
          <w:b/>
          <w:bCs/>
          <w:sz w:val="22"/>
          <w:szCs w:val="22"/>
          <w:u w:val="single"/>
        </w:rPr>
        <w:t>18</w:t>
      </w:r>
      <w:r w:rsidR="3E911722" w:rsidRPr="643E2E4B">
        <w:rPr>
          <w:rFonts w:ascii="Times New Roman" w:eastAsia="Times New Roman" w:hAnsi="Times New Roman" w:cs="Times New Roman"/>
          <w:b/>
          <w:bCs/>
          <w:sz w:val="22"/>
          <w:szCs w:val="22"/>
        </w:rPr>
        <w:t>: Sale_to_Rent</w:t>
      </w:r>
      <w:r w:rsidR="3E911722">
        <w:br/>
      </w:r>
      <w:r w:rsidR="0A31F1B9">
        <w:rPr>
          <w:noProof/>
          <w:lang w:eastAsia="en-US"/>
        </w:rPr>
        <w:drawing>
          <wp:inline distT="0" distB="0" distL="0" distR="0" wp14:anchorId="25F552DE" wp14:editId="559181E4">
            <wp:extent cx="4550735" cy="2925490"/>
            <wp:effectExtent l="0" t="0" r="2540" b="8255"/>
            <wp:docPr id="2128646028" name="Picture 212864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51763" cy="2926151"/>
                    </a:xfrm>
                    <a:prstGeom prst="rect">
                      <a:avLst/>
                    </a:prstGeom>
                  </pic:spPr>
                </pic:pic>
              </a:graphicData>
            </a:graphic>
          </wp:inline>
        </w:drawing>
      </w:r>
    </w:p>
    <w:p w14:paraId="194D756A" w14:textId="77777777" w:rsidR="008E1ED6" w:rsidRDefault="0A31F1B9" w:rsidP="008E1ED6">
      <w:pPr>
        <w:keepNext/>
      </w:pPr>
      <w:r>
        <w:rPr>
          <w:noProof/>
          <w:lang w:eastAsia="en-US"/>
        </w:rPr>
        <w:drawing>
          <wp:inline distT="0" distB="0" distL="0" distR="0" wp14:anchorId="635F4068" wp14:editId="38C471F4">
            <wp:extent cx="4167963" cy="3640185"/>
            <wp:effectExtent l="0" t="0" r="4445" b="0"/>
            <wp:docPr id="475585709" name="Picture 47558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169031" cy="3641117"/>
                    </a:xfrm>
                    <a:prstGeom prst="rect">
                      <a:avLst/>
                    </a:prstGeom>
                  </pic:spPr>
                </pic:pic>
              </a:graphicData>
            </a:graphic>
          </wp:inline>
        </w:drawing>
      </w:r>
    </w:p>
    <w:p w14:paraId="6DB8E200" w14:textId="5464E79B" w:rsidR="0A31F1B9" w:rsidRDefault="008E1ED6" w:rsidP="008E1ED6">
      <w:pPr>
        <w:pStyle w:val="Caption"/>
      </w:pPr>
      <w:bookmarkStart w:id="153" w:name="_Toc183091351"/>
      <w:r>
        <w:t xml:space="preserve">Figure </w:t>
      </w:r>
      <w:r w:rsidR="00626CE8">
        <w:fldChar w:fldCharType="begin"/>
      </w:r>
      <w:r w:rsidR="00626CE8">
        <w:instrText xml:space="preserve"> SEQ Figure \* ARABIC </w:instrText>
      </w:r>
      <w:r w:rsidR="00626CE8">
        <w:fldChar w:fldCharType="separate"/>
      </w:r>
      <w:r w:rsidR="00626CE8">
        <w:rPr>
          <w:noProof/>
        </w:rPr>
        <w:t>62</w:t>
      </w:r>
      <w:r w:rsidR="00626CE8">
        <w:rPr>
          <w:noProof/>
        </w:rPr>
        <w:fldChar w:fldCharType="end"/>
      </w:r>
      <w:r>
        <w:t>: Inserting Data into Sale_to_Rent Relation</w:t>
      </w:r>
      <w:bookmarkEnd w:id="153"/>
    </w:p>
    <w:p w14:paraId="4FA8D9B5" w14:textId="77777777" w:rsidR="007979AF" w:rsidRDefault="007979AF" w:rsidP="643E2E4B">
      <w:pPr>
        <w:rPr>
          <w:rFonts w:asciiTheme="majorBidi" w:eastAsia="Aptos" w:hAnsiTheme="majorBidi" w:cstheme="majorBidi"/>
          <w:b/>
          <w:bCs/>
          <w:sz w:val="22"/>
          <w:szCs w:val="22"/>
          <w:u w:val="single"/>
        </w:rPr>
      </w:pPr>
    </w:p>
    <w:p w14:paraId="0B3023B5" w14:textId="77777777" w:rsidR="00BD7CF3" w:rsidRDefault="00BD7CF3" w:rsidP="643E2E4B">
      <w:pPr>
        <w:rPr>
          <w:rFonts w:asciiTheme="majorBidi" w:eastAsia="Aptos" w:hAnsiTheme="majorBidi" w:cstheme="majorBidi"/>
          <w:b/>
          <w:bCs/>
          <w:sz w:val="22"/>
          <w:szCs w:val="22"/>
          <w:u w:val="single"/>
        </w:rPr>
      </w:pPr>
    </w:p>
    <w:p w14:paraId="5319F8BE" w14:textId="77777777" w:rsidR="00BD7CF3" w:rsidRDefault="00BD7CF3" w:rsidP="643E2E4B">
      <w:pPr>
        <w:rPr>
          <w:rFonts w:asciiTheme="majorBidi" w:eastAsia="Aptos" w:hAnsiTheme="majorBidi" w:cstheme="majorBidi"/>
          <w:b/>
          <w:bCs/>
          <w:sz w:val="22"/>
          <w:szCs w:val="22"/>
          <w:u w:val="single"/>
        </w:rPr>
      </w:pPr>
    </w:p>
    <w:p w14:paraId="5D49BD5C" w14:textId="50D694DE" w:rsidR="003F189F" w:rsidRPr="00EB12D3" w:rsidRDefault="00776762" w:rsidP="643E2E4B">
      <w:pPr>
        <w:rPr>
          <w:rFonts w:asciiTheme="majorBidi" w:eastAsia="Aptos" w:hAnsiTheme="majorBidi" w:cstheme="majorBidi"/>
          <w:b/>
          <w:bCs/>
          <w:sz w:val="22"/>
          <w:szCs w:val="22"/>
          <w:u w:val="single"/>
        </w:rPr>
      </w:pPr>
      <w:r w:rsidRPr="00EB12D3">
        <w:rPr>
          <w:rFonts w:asciiTheme="majorBidi" w:eastAsia="Aptos" w:hAnsiTheme="majorBidi" w:cstheme="majorBidi"/>
          <w:b/>
          <w:bCs/>
          <w:sz w:val="22"/>
          <w:szCs w:val="22"/>
          <w:u w:val="single"/>
        </w:rPr>
        <w:t>Full Code:</w:t>
      </w:r>
    </w:p>
    <w:p w14:paraId="3DCCB77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Authentication_System (Email, Passcode) VALUES</w:t>
      </w:r>
    </w:p>
    <w:p w14:paraId="71A75B8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('elias.nasr@gmail.com', 'Nasr321#'),</w:t>
      </w:r>
    </w:p>
    <w:p w14:paraId="3C6EF0DB" w14:textId="77777777" w:rsidR="00E12FB0" w:rsidRPr="00FE750F" w:rsidRDefault="00E12FB0" w:rsidP="00E12FB0">
      <w:pPr>
        <w:rPr>
          <w:rFonts w:asciiTheme="majorBidi" w:eastAsia="Aptos" w:hAnsiTheme="majorBidi" w:cstheme="majorBidi"/>
          <w:sz w:val="18"/>
          <w:szCs w:val="18"/>
          <w:lang w:val="fr-FR"/>
        </w:rPr>
      </w:pPr>
      <w:r w:rsidRPr="00E12FB0">
        <w:rPr>
          <w:rFonts w:asciiTheme="majorBidi" w:eastAsia="Aptos" w:hAnsiTheme="majorBidi" w:cstheme="majorBidi"/>
          <w:sz w:val="18"/>
          <w:szCs w:val="18"/>
        </w:rPr>
        <w:t xml:space="preserve">    </w:t>
      </w:r>
      <w:r w:rsidRPr="00FE750F">
        <w:rPr>
          <w:rFonts w:asciiTheme="majorBidi" w:eastAsia="Aptos" w:hAnsiTheme="majorBidi" w:cstheme="majorBidi"/>
          <w:sz w:val="18"/>
          <w:szCs w:val="18"/>
          <w:lang w:val="fr-FR"/>
        </w:rPr>
        <w:t>('elie.salameh@gmail.com', 'passElie56&amp;'),</w:t>
      </w:r>
    </w:p>
    <w:p w14:paraId="071ADEFF"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('fouad.maalouf@gmail.com', 'Fouadex231%'),</w:t>
      </w:r>
    </w:p>
    <w:p w14:paraId="2CE9A385" w14:textId="77777777" w:rsidR="00E12FB0" w:rsidRPr="00E12FB0" w:rsidRDefault="00E12FB0" w:rsidP="00E12FB0">
      <w:pPr>
        <w:rPr>
          <w:rFonts w:asciiTheme="majorBidi" w:eastAsia="Aptos" w:hAnsiTheme="majorBidi" w:cstheme="majorBidi"/>
          <w:sz w:val="18"/>
          <w:szCs w:val="18"/>
        </w:rPr>
      </w:pPr>
      <w:r w:rsidRPr="00FE750F">
        <w:rPr>
          <w:rFonts w:asciiTheme="majorBidi" w:eastAsia="Aptos" w:hAnsiTheme="majorBidi" w:cstheme="majorBidi"/>
          <w:sz w:val="18"/>
          <w:szCs w:val="18"/>
          <w:lang w:val="fr-FR"/>
        </w:rPr>
        <w:t xml:space="preserve">    </w:t>
      </w:r>
      <w:r w:rsidRPr="00E12FB0">
        <w:rPr>
          <w:rFonts w:asciiTheme="majorBidi" w:eastAsia="Aptos" w:hAnsiTheme="majorBidi" w:cstheme="majorBidi"/>
          <w:sz w:val="18"/>
          <w:szCs w:val="18"/>
        </w:rPr>
        <w:t>('georges.hareb@gmail.com', 'Passgeorges4*5'),</w:t>
      </w:r>
    </w:p>
    <w:p w14:paraId="1A32F8B7" w14:textId="77777777" w:rsidR="00E12FB0" w:rsidRPr="00FE750F" w:rsidRDefault="00E12FB0" w:rsidP="00E12FB0">
      <w:pPr>
        <w:rPr>
          <w:rFonts w:asciiTheme="majorBidi" w:eastAsia="Aptos" w:hAnsiTheme="majorBidi" w:cstheme="majorBidi"/>
          <w:sz w:val="18"/>
          <w:szCs w:val="18"/>
          <w:lang w:val="fr-FR"/>
        </w:rPr>
      </w:pPr>
      <w:r w:rsidRPr="00E12FB0">
        <w:rPr>
          <w:rFonts w:asciiTheme="majorBidi" w:eastAsia="Aptos" w:hAnsiTheme="majorBidi" w:cstheme="majorBidi"/>
          <w:sz w:val="18"/>
          <w:szCs w:val="18"/>
        </w:rPr>
        <w:t xml:space="preserve">    </w:t>
      </w:r>
      <w:r w:rsidRPr="00FE750F">
        <w:rPr>
          <w:rFonts w:asciiTheme="majorBidi" w:eastAsia="Aptos" w:hAnsiTheme="majorBidi" w:cstheme="majorBidi"/>
          <w:sz w:val="18"/>
          <w:szCs w:val="18"/>
          <w:lang w:val="fr-FR"/>
        </w:rPr>
        <w:t>('jad.barakat@gmail.com', 'Passjadbarakat*t2'),</w:t>
      </w:r>
    </w:p>
    <w:p w14:paraId="307C3E54" w14:textId="77777777" w:rsidR="00E12FB0" w:rsidRPr="00E12FB0" w:rsidRDefault="00E12FB0" w:rsidP="00E12FB0">
      <w:pPr>
        <w:rPr>
          <w:rFonts w:asciiTheme="majorBidi" w:eastAsia="Aptos" w:hAnsiTheme="majorBidi" w:cstheme="majorBidi"/>
          <w:sz w:val="18"/>
          <w:szCs w:val="18"/>
        </w:rPr>
      </w:pPr>
      <w:r w:rsidRPr="00FE750F">
        <w:rPr>
          <w:rFonts w:asciiTheme="majorBidi" w:eastAsia="Aptos" w:hAnsiTheme="majorBidi" w:cstheme="majorBidi"/>
          <w:sz w:val="18"/>
          <w:szCs w:val="18"/>
          <w:lang w:val="fr-FR"/>
        </w:rPr>
        <w:t xml:space="preserve">    </w:t>
      </w:r>
      <w:r w:rsidRPr="00E12FB0">
        <w:rPr>
          <w:rFonts w:asciiTheme="majorBidi" w:eastAsia="Aptos" w:hAnsiTheme="majorBidi" w:cstheme="majorBidi"/>
          <w:sz w:val="18"/>
          <w:szCs w:val="18"/>
        </w:rPr>
        <w:t>('joelle.fares@gmail.com', 'Jojo9024%'),</w:t>
      </w:r>
    </w:p>
    <w:p w14:paraId="296FD8A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('nadine.mabsout@gmail.com', 'Nadoume2mabsout#@'),</w:t>
      </w:r>
    </w:p>
    <w:p w14:paraId="42D885F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('nour.najjar@gmail.com', 'najjarNour@1w'),</w:t>
      </w:r>
    </w:p>
    <w:p w14:paraId="07975CA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('ramzi.haddad@gmail.com', 'Rh45362@#'),</w:t>
      </w:r>
    </w:p>
    <w:p w14:paraId="54C9131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('rima.halabieh@gmail.com', 'Halabiehrima@32'),</w:t>
      </w:r>
    </w:p>
    <w:p w14:paraId="40EDE5D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('jb89@gmail.com', 'PassJB@123'),</w:t>
      </w:r>
    </w:p>
    <w:p w14:paraId="01985C4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('dk176@gmail.com', 'DK176Pass#'),</w:t>
      </w:r>
    </w:p>
    <w:p w14:paraId="4D19C9F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('ls098@gmail.com', 'Ls#Secure9'),</w:t>
      </w:r>
    </w:p>
    <w:p w14:paraId="7165FA5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('mn56@gmail.com', 'Mn56Pass$'),</w:t>
      </w:r>
    </w:p>
    <w:p w14:paraId="70410F2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('mk56@gmail.com', 'Mk#56987'),</w:t>
      </w:r>
    </w:p>
    <w:p w14:paraId="0AF02710" w14:textId="77777777" w:rsidR="00E12FB0" w:rsidRPr="00FE750F" w:rsidRDefault="00E12FB0" w:rsidP="00E12FB0">
      <w:pPr>
        <w:rPr>
          <w:rFonts w:asciiTheme="majorBidi" w:eastAsia="Aptos" w:hAnsiTheme="majorBidi" w:cstheme="majorBidi"/>
          <w:sz w:val="18"/>
          <w:szCs w:val="18"/>
          <w:lang w:val="fr-FR"/>
        </w:rPr>
      </w:pPr>
      <w:r w:rsidRPr="00E12FB0">
        <w:rPr>
          <w:rFonts w:asciiTheme="majorBidi" w:eastAsia="Aptos" w:hAnsiTheme="majorBidi" w:cstheme="majorBidi"/>
          <w:sz w:val="18"/>
          <w:szCs w:val="18"/>
        </w:rPr>
        <w:t xml:space="preserve">    </w:t>
      </w:r>
      <w:r w:rsidRPr="00FE750F">
        <w:rPr>
          <w:rFonts w:asciiTheme="majorBidi" w:eastAsia="Aptos" w:hAnsiTheme="majorBidi" w:cstheme="majorBidi"/>
          <w:sz w:val="18"/>
          <w:szCs w:val="18"/>
          <w:lang w:val="fr-FR"/>
        </w:rPr>
        <w:t>('wf02@gmail.com', 'WF02!Pass'),</w:t>
      </w:r>
    </w:p>
    <w:p w14:paraId="3A175213"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('as67@gmail.com', 'AS67Secure@'),</w:t>
      </w:r>
    </w:p>
    <w:p w14:paraId="2BB484C3"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('ns09@gmail.com', 'NS09#Pass'),</w:t>
      </w:r>
    </w:p>
    <w:p w14:paraId="4755E8DB"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('rm12@gmail.com', 'Rm12Safe@'),</w:t>
      </w:r>
    </w:p>
    <w:p w14:paraId="45D3065B" w14:textId="77777777" w:rsidR="00E12FB0" w:rsidRPr="00E12FB0" w:rsidRDefault="00E12FB0" w:rsidP="00E12FB0">
      <w:pPr>
        <w:rPr>
          <w:rFonts w:asciiTheme="majorBidi" w:eastAsia="Aptos" w:hAnsiTheme="majorBidi" w:cstheme="majorBidi"/>
          <w:sz w:val="18"/>
          <w:szCs w:val="18"/>
        </w:rPr>
      </w:pPr>
      <w:r w:rsidRPr="00FE750F">
        <w:rPr>
          <w:rFonts w:asciiTheme="majorBidi" w:eastAsia="Aptos" w:hAnsiTheme="majorBidi" w:cstheme="majorBidi"/>
          <w:sz w:val="18"/>
          <w:szCs w:val="18"/>
          <w:lang w:val="fr-FR"/>
        </w:rPr>
        <w:t xml:space="preserve">    </w:t>
      </w:r>
      <w:r w:rsidRPr="00E12FB0">
        <w:rPr>
          <w:rFonts w:asciiTheme="majorBidi" w:eastAsia="Aptos" w:hAnsiTheme="majorBidi" w:cstheme="majorBidi"/>
          <w:sz w:val="18"/>
          <w:szCs w:val="18"/>
        </w:rPr>
        <w:t>('rt65@gmail.com', 'RT65Pass!'),</w:t>
      </w:r>
    </w:p>
    <w:p w14:paraId="4BA7A10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('hassan.abboud@gmail.com', 'Hassan@Abb123'),</w:t>
      </w:r>
    </w:p>
    <w:p w14:paraId="78D89C4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('fatima.moussa@gmail.com', 'FatimaMoussa@54'),</w:t>
      </w:r>
    </w:p>
    <w:p w14:paraId="28F0EFE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('tarek.darwish@gmail.com', 'TarekD#764'),</w:t>
      </w:r>
    </w:p>
    <w:p w14:paraId="3E2FE76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('amira.abdelrahman@gmail.com', 'AmiraRahman@89'),</w:t>
      </w:r>
    </w:p>
    <w:p w14:paraId="4ECD31A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('sami.chahine@gmail.com', 'SamiC!5432'),</w:t>
      </w:r>
    </w:p>
    <w:p w14:paraId="30F5FE2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('hana.elkhoury@gmail.com', 'Hana@Khoury21'),</w:t>
      </w:r>
    </w:p>
    <w:p w14:paraId="6824D48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('khaled.hajjar@gmail.com', 'HajjarKhaled#77'),</w:t>
      </w:r>
    </w:p>
    <w:p w14:paraId="67F9D9C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('layla.salem@gmail.com', 'LaylaS@13#'),</w:t>
      </w:r>
    </w:p>
    <w:p w14:paraId="772514A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('marwan.daher@gmail.com', 'MarwanDaher@98'),</w:t>
      </w:r>
    </w:p>
    <w:p w14:paraId="6496A86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('sara.jalloul@gmail.com', 'SaraJ!53@2'),</w:t>
      </w:r>
    </w:p>
    <w:p w14:paraId="02C67D5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('nizar.issa@gmail.com', 'IssaNizar#68'),</w:t>
      </w:r>
    </w:p>
    <w:p w14:paraId="13C4106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('dina.ghandour@gmail.com', 'Dina@Ghand87'),</w:t>
      </w:r>
    </w:p>
    <w:p w14:paraId="63B550E6" w14:textId="77777777" w:rsidR="00E12FB0" w:rsidRPr="00FE750F" w:rsidRDefault="00E12FB0" w:rsidP="00E12FB0">
      <w:pPr>
        <w:rPr>
          <w:rFonts w:asciiTheme="majorBidi" w:eastAsia="Aptos" w:hAnsiTheme="majorBidi" w:cstheme="majorBidi"/>
          <w:sz w:val="18"/>
          <w:szCs w:val="18"/>
          <w:lang w:val="fr-FR"/>
        </w:rPr>
      </w:pPr>
      <w:r w:rsidRPr="00E12FB0">
        <w:rPr>
          <w:rFonts w:asciiTheme="majorBidi" w:eastAsia="Aptos" w:hAnsiTheme="majorBidi" w:cstheme="majorBidi"/>
          <w:sz w:val="18"/>
          <w:szCs w:val="18"/>
        </w:rPr>
        <w:t xml:space="preserve">    </w:t>
      </w:r>
      <w:r w:rsidRPr="00FE750F">
        <w:rPr>
          <w:rFonts w:asciiTheme="majorBidi" w:eastAsia="Aptos" w:hAnsiTheme="majorBidi" w:cstheme="majorBidi"/>
          <w:sz w:val="18"/>
          <w:szCs w:val="18"/>
          <w:lang w:val="fr-FR"/>
        </w:rPr>
        <w:t>('ahmad.kassem@gmail.com', 'KassemAhmad!92'),</w:t>
      </w:r>
    </w:p>
    <w:p w14:paraId="3DED7B78"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('reem.abouzeid@gmail.com', 'ReemAZ@34!'),</w:t>
      </w:r>
    </w:p>
    <w:p w14:paraId="5AA6845B"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('mohammad.farhat@gmail.com', 'Mohammad@Fh43'),</w:t>
      </w:r>
    </w:p>
    <w:p w14:paraId="41308820"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('leila.omari@gmail.com', 'LeilaOmari#66'),</w:t>
      </w:r>
    </w:p>
    <w:p w14:paraId="7DE31122"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('hadi.ziadeh@gmail.com', 'HadiZ@7854'),</w:t>
      </w:r>
    </w:p>
    <w:p w14:paraId="0B153992" w14:textId="77777777" w:rsidR="00E12FB0" w:rsidRPr="00E12FB0" w:rsidRDefault="00E12FB0" w:rsidP="00E12FB0">
      <w:pPr>
        <w:rPr>
          <w:rFonts w:asciiTheme="majorBidi" w:eastAsia="Aptos" w:hAnsiTheme="majorBidi" w:cstheme="majorBidi"/>
          <w:sz w:val="18"/>
          <w:szCs w:val="18"/>
        </w:rPr>
      </w:pPr>
      <w:r w:rsidRPr="00FE750F">
        <w:rPr>
          <w:rFonts w:asciiTheme="majorBidi" w:eastAsia="Aptos" w:hAnsiTheme="majorBidi" w:cstheme="majorBidi"/>
          <w:sz w:val="18"/>
          <w:szCs w:val="18"/>
          <w:lang w:val="fr-FR"/>
        </w:rPr>
        <w:t xml:space="preserve">    </w:t>
      </w:r>
      <w:r w:rsidRPr="00E12FB0">
        <w:rPr>
          <w:rFonts w:asciiTheme="majorBidi" w:eastAsia="Aptos" w:hAnsiTheme="majorBidi" w:cstheme="majorBidi"/>
          <w:sz w:val="18"/>
          <w:szCs w:val="18"/>
        </w:rPr>
        <w:t>('yasmeen.mirza@gmail.com', 'YasmeenMirza!09'),</w:t>
      </w:r>
    </w:p>
    <w:p w14:paraId="484E3F0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('omar.bazzi@gmail.com', 'Omar@Bazzi44'),</w:t>
      </w:r>
    </w:p>
    <w:p w14:paraId="7CD4B0B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('ghada.saad@gmail.com', 'GhadaSaad@23'),</w:t>
      </w:r>
    </w:p>
    <w:p w14:paraId="068CD0D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('zainab.abdallah@gmail.com', 'Zainab@Abdallah12'),</w:t>
      </w:r>
    </w:p>
    <w:p w14:paraId="6333EEDD" w14:textId="77777777" w:rsidR="00E12FB0" w:rsidRPr="00FE750F" w:rsidRDefault="00E12FB0" w:rsidP="00E12FB0">
      <w:pPr>
        <w:rPr>
          <w:rFonts w:asciiTheme="majorBidi" w:eastAsia="Aptos" w:hAnsiTheme="majorBidi" w:cstheme="majorBidi"/>
          <w:sz w:val="18"/>
          <w:szCs w:val="18"/>
          <w:lang w:val="fr-FR"/>
        </w:rPr>
      </w:pPr>
      <w:r w:rsidRPr="00E12FB0">
        <w:rPr>
          <w:rFonts w:asciiTheme="majorBidi" w:eastAsia="Aptos" w:hAnsiTheme="majorBidi" w:cstheme="majorBidi"/>
          <w:sz w:val="18"/>
          <w:szCs w:val="18"/>
        </w:rPr>
        <w:t xml:space="preserve">    </w:t>
      </w:r>
      <w:r w:rsidRPr="00FE750F">
        <w:rPr>
          <w:rFonts w:asciiTheme="majorBidi" w:eastAsia="Aptos" w:hAnsiTheme="majorBidi" w:cstheme="majorBidi"/>
          <w:sz w:val="18"/>
          <w:szCs w:val="18"/>
          <w:lang w:val="fr-FR"/>
        </w:rPr>
        <w:t>('mahmoud.jaber@gmail.com', 'MahmoudJaber#88'),</w:t>
      </w:r>
    </w:p>
    <w:p w14:paraId="5A5F87AC"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('karim.ouwayda@gmail.com', 'KarimOuwayda@77'),</w:t>
      </w:r>
    </w:p>
    <w:p w14:paraId="1DE4C733"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('salma.rajab@gmail.com', 'SalmaR@56!'),</w:t>
      </w:r>
    </w:p>
    <w:p w14:paraId="6CBAB0B6"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('fadi.sabbagh@gmail.com', 'FadiSabbagh@43'),</w:t>
      </w:r>
    </w:p>
    <w:p w14:paraId="511A375E"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('rana.daher@gmail.com', 'Rana@Daher99'),</w:t>
      </w:r>
    </w:p>
    <w:p w14:paraId="75CAF7B9" w14:textId="77777777" w:rsidR="00E12FB0" w:rsidRPr="00E12FB0" w:rsidRDefault="00E12FB0" w:rsidP="00E12FB0">
      <w:pPr>
        <w:rPr>
          <w:rFonts w:asciiTheme="majorBidi" w:eastAsia="Aptos" w:hAnsiTheme="majorBidi" w:cstheme="majorBidi"/>
          <w:sz w:val="18"/>
          <w:szCs w:val="18"/>
        </w:rPr>
      </w:pPr>
      <w:r w:rsidRPr="00FE750F">
        <w:rPr>
          <w:rFonts w:asciiTheme="majorBidi" w:eastAsia="Aptos" w:hAnsiTheme="majorBidi" w:cstheme="majorBidi"/>
          <w:sz w:val="18"/>
          <w:szCs w:val="18"/>
          <w:lang w:val="fr-FR"/>
        </w:rPr>
        <w:t xml:space="preserve">    </w:t>
      </w:r>
      <w:r w:rsidRPr="00E12FB0">
        <w:rPr>
          <w:rFonts w:asciiTheme="majorBidi" w:eastAsia="Aptos" w:hAnsiTheme="majorBidi" w:cstheme="majorBidi"/>
          <w:sz w:val="18"/>
          <w:szCs w:val="18"/>
        </w:rPr>
        <w:t>('youssef.nahhas@gmail.com', 'YoussefN!1234');</w:t>
      </w:r>
    </w:p>
    <w:p w14:paraId="068E679A" w14:textId="77777777" w:rsidR="00E12FB0" w:rsidRPr="00E12FB0" w:rsidRDefault="00E12FB0" w:rsidP="00E12FB0">
      <w:pPr>
        <w:rPr>
          <w:rFonts w:asciiTheme="majorBidi" w:eastAsia="Aptos" w:hAnsiTheme="majorBidi" w:cstheme="majorBidi"/>
          <w:sz w:val="18"/>
          <w:szCs w:val="18"/>
        </w:rPr>
      </w:pPr>
    </w:p>
    <w:p w14:paraId="202927EF" w14:textId="77777777" w:rsidR="00E12FB0" w:rsidRPr="00E12FB0" w:rsidRDefault="00E12FB0" w:rsidP="00E12FB0">
      <w:pPr>
        <w:rPr>
          <w:rFonts w:asciiTheme="majorBidi" w:eastAsia="Aptos" w:hAnsiTheme="majorBidi" w:cstheme="majorBidi"/>
          <w:sz w:val="18"/>
          <w:szCs w:val="18"/>
        </w:rPr>
      </w:pPr>
    </w:p>
    <w:p w14:paraId="65EDBD0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Customer (Username, Phone_Number, Address, Sex, First_Name, Last_Name, Ct_Email) VALUES</w:t>
      </w:r>
    </w:p>
    <w:p w14:paraId="6C78F6F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('en01', '71/812354', 'Tripoli, Mina', 'M', 'Elias', 'Nasr', 'elias.nasr@gmail.com'),</w:t>
      </w:r>
    </w:p>
    <w:p w14:paraId="77A7BB5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('gh21', '76/123765', 'Baabda, Hazmieh', 'M', 'Georges', 'Hareb', 'georges.hareb@gmail.com'),</w:t>
      </w:r>
    </w:p>
    <w:p w14:paraId="78CA253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('jf10', '81/209453', 'Baalback, Kaa', 'F', 'Joelle', 'Fares', 'joelle.fares@gmail.com'),</w:t>
      </w:r>
    </w:p>
    <w:p w14:paraId="7E025C2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('fm02', '70/231539', 'Jbeil, Edde', 'M', 'Fouad', 'Maalouf', 'fouad.maalouf@gmail.com'),</w:t>
      </w:r>
    </w:p>
    <w:p w14:paraId="3B967F1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('jb01', '03/356472', 'Beirut, Verdun', 'M', 'Jad', 'Barakat', 'jad.barakat@gmail.com'),</w:t>
      </w:r>
    </w:p>
    <w:p w14:paraId="17975CD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('nn12', '78/324536', 'Zahle, Ksara', 'F', 'Nour', 'Najjar', 'nour.najjar@gmail.com'),</w:t>
      </w:r>
    </w:p>
    <w:p w14:paraId="24D2889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('rh17', '03/564992', 'Saida, Taameer', 'M', 'Ramzi', 'Haddad', 'ramzi.haddad@gmail.com'),</w:t>
      </w:r>
    </w:p>
    <w:p w14:paraId="3BCFD25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('rh18', '76/172321', 'Beirut, Raouche', 'F', 'Rima', 'Halabieh', 'rima.halabieh@gmail.com'),</w:t>
      </w:r>
    </w:p>
    <w:p w14:paraId="2EC43AC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('es02', '71/342764', 'Beirut, Verdun', 'M', 'Elie', 'Salameh', 'elie.salameh@gmail.com'),</w:t>
      </w:r>
    </w:p>
    <w:p w14:paraId="390EC2F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('nm01', '78/876520', 'Beirut, Hamra', 'F', 'Nadine', 'Mabsout', 'nadine.mabsout@gmail.com'),</w:t>
      </w:r>
    </w:p>
    <w:p w14:paraId="065AA18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('ha01', '71/432156', 'Beirut, Ashrafieh', 'M', 'Hassan', 'Abboud', 'hassan.abboud@gmail.com'),</w:t>
      </w:r>
    </w:p>
    <w:p w14:paraId="5DF36E1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('fm12', '76/985432', 'Saida, Sidon', 'F', 'Fatima', 'Moussa', 'fatima.moussa@gmail.com'),</w:t>
      </w:r>
    </w:p>
    <w:p w14:paraId="5ED25A9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('td21', '03/765421', 'Tripoli, Maarad', 'M', 'Tarek', 'Darwish', 'tarek.darwish@gmail.com'),</w:t>
      </w:r>
    </w:p>
    <w:p w14:paraId="46EA399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('aa22', '81/543219', 'Zahle, Taanayel', 'F', 'Amira', 'Abdelrahman', 'amira.abdelrahman@gmail.com'),</w:t>
      </w:r>
    </w:p>
    <w:p w14:paraId="22AFE41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('sc34', '70/764132', 'Batroun, Koubba', 'M', 'Sami', 'Chahine', 'sami.chahine@gmail.com'),</w:t>
      </w:r>
    </w:p>
    <w:p w14:paraId="50CE33D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('he01', '78/231654', 'Jounieh, Sarba', 'F', 'Hana', 'Elkhoury', 'hana.elkhoury@gmail.com'),</w:t>
      </w:r>
    </w:p>
    <w:p w14:paraId="11A70DF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('kh18', '03/124563', 'Tyre, Borj Al-Shamali', 'M', 'Khaled', 'Hajjar', 'khaled.hajjar@gmail.com'),</w:t>
      </w:r>
    </w:p>
    <w:p w14:paraId="50CF1D7C"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('ls99', '71/786543', 'Bchamoun, Khaldeh', 'F', 'Layla', 'Salem', 'layla.salem@gmail.com'),</w:t>
      </w:r>
    </w:p>
    <w:p w14:paraId="34AB01B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('md21', '03/943215', 'Byblos, Aamchit', 'M', 'Marwan', 'Daher', 'marwan.daher@gmail.com'),</w:t>
      </w:r>
    </w:p>
    <w:p w14:paraId="1F6D203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('sj01', '70/978654', 'Jezzine, Wadi Jezzine', 'F', 'Sara', 'Jalloul', 'sara.jalloul@gmail.com');</w:t>
      </w:r>
    </w:p>
    <w:p w14:paraId="3878F4C8" w14:textId="77777777" w:rsidR="00E12FB0" w:rsidRPr="00E12FB0" w:rsidRDefault="00E12FB0" w:rsidP="00E12FB0">
      <w:pPr>
        <w:rPr>
          <w:rFonts w:asciiTheme="majorBidi" w:eastAsia="Aptos" w:hAnsiTheme="majorBidi" w:cstheme="majorBidi"/>
          <w:sz w:val="18"/>
          <w:szCs w:val="18"/>
        </w:rPr>
      </w:pPr>
    </w:p>
    <w:p w14:paraId="1353759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Libraryy (BranchID, Address, Phone_Number) VALUES</w:t>
      </w:r>
    </w:p>
    <w:p w14:paraId="03D3395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('LIBTECH01', 'Hamra', '01/412344'),</w:t>
      </w:r>
    </w:p>
    <w:p w14:paraId="594C62E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('LIBTECH02', 'Mazraa', '01/513478'),</w:t>
      </w:r>
    </w:p>
    <w:p w14:paraId="627B01A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'Jal El Dib', '04/234432'),</w:t>
      </w:r>
    </w:p>
    <w:p w14:paraId="23FB0CF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('LIBTECH04', 'Jounieh', '04/512987'),</w:t>
      </w:r>
    </w:p>
    <w:p w14:paraId="712CC9B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('LIBTECH05', 'Jbeil', '08/212121'),</w:t>
      </w:r>
    </w:p>
    <w:p w14:paraId="5E42C8C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('LIBTECH06', 'Tripoli', '08/787654'),</w:t>
      </w:r>
    </w:p>
    <w:p w14:paraId="431DFBD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('LIBTECH07', 'Zahle', '09/128220'),</w:t>
      </w:r>
    </w:p>
    <w:p w14:paraId="70528C9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('LIBTECH08', 'Saida', '07/987098'),</w:t>
      </w:r>
    </w:p>
    <w:p w14:paraId="29E86CE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('LIBTECH09', 'Nabatieh', '07/565890'),</w:t>
      </w:r>
    </w:p>
    <w:p w14:paraId="54A5962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('LIBTECH10', 'Tyre', '07/987911'),</w:t>
      </w:r>
    </w:p>
    <w:p w14:paraId="6F7D582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('LIBTECH11', 'Beirut Central District', '01/123456'),</w:t>
      </w:r>
    </w:p>
    <w:p w14:paraId="36AB22F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('LIBTECH12', 'Achrafieh', '01/654321'),</w:t>
      </w:r>
    </w:p>
    <w:p w14:paraId="5E6A098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('LIBTECH13', 'Baabda', '05/456789'),</w:t>
      </w:r>
    </w:p>
    <w:p w14:paraId="24FC035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('LIBTECH14', 'Batroun', '06/987654'),</w:t>
      </w:r>
    </w:p>
    <w:p w14:paraId="7318FA2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('LIBTECH15', 'Broummana', '04/345678');</w:t>
      </w:r>
    </w:p>
    <w:p w14:paraId="2041399B" w14:textId="77777777" w:rsidR="00E12FB0" w:rsidRPr="00E12FB0" w:rsidRDefault="00E12FB0" w:rsidP="00E12FB0">
      <w:pPr>
        <w:rPr>
          <w:rFonts w:asciiTheme="majorBidi" w:eastAsia="Aptos" w:hAnsiTheme="majorBidi" w:cstheme="majorBidi"/>
          <w:sz w:val="18"/>
          <w:szCs w:val="18"/>
        </w:rPr>
      </w:pPr>
    </w:p>
    <w:p w14:paraId="014BB2F9" w14:textId="77777777" w:rsidR="00E12FB0" w:rsidRPr="00E12FB0" w:rsidRDefault="00E12FB0" w:rsidP="00E12FB0">
      <w:pPr>
        <w:rPr>
          <w:rFonts w:asciiTheme="majorBidi" w:eastAsia="Aptos" w:hAnsiTheme="majorBidi" w:cstheme="majorBidi"/>
          <w:sz w:val="18"/>
          <w:szCs w:val="18"/>
        </w:rPr>
      </w:pPr>
    </w:p>
    <w:p w14:paraId="501DAEC2" w14:textId="77777777" w:rsidR="00E12FB0" w:rsidRPr="00E12FB0" w:rsidRDefault="00E12FB0" w:rsidP="00E12FB0">
      <w:pPr>
        <w:rPr>
          <w:rFonts w:asciiTheme="majorBidi" w:eastAsia="Aptos" w:hAnsiTheme="majorBidi" w:cstheme="majorBidi"/>
          <w:sz w:val="18"/>
          <w:szCs w:val="18"/>
        </w:rPr>
      </w:pPr>
    </w:p>
    <w:p w14:paraId="1DC61A1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Staff (SSN, First_Name, Last_Name, DoB, Blood_Type, Address, Salary, Post, Super_SSN, St_Email, BranchID, Hours) VALUES</w:t>
      </w:r>
    </w:p>
    <w:p w14:paraId="53E328C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('123-45-6789', 'Jad', 'Bader', '1992-10-02', 'B+', 'Zahle', 3850, 'Manager', NULL, 'jb89@gmail.com', 'LIBTECH01', 40),</w:t>
      </w:r>
    </w:p>
    <w:p w14:paraId="4CA097B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('234-56-7890', 'Dani', 'Kanaan', '2000-02-28', 'O-', 'Beirut', 2500, 'Librarian', '123-45-6789', 'dk176@gmail.com', 'LIBTECH01', 50),</w:t>
      </w:r>
    </w:p>
    <w:p w14:paraId="47E9022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('345-67-8901', 'Lama', 'Saab', '2001-01-22', 'A-', 'Beirut', 2300, 'Librarian', '123-45-6789', 'ls098@gmail.com', 'LIBTECH01', 60),</w:t>
      </w:r>
    </w:p>
    <w:p w14:paraId="51044E4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('456-78-9012', 'Mona', 'Ramadan', '1998-05-16', 'A+', 'Saida', 1000, 'Clerk', '345-67-8901', 'mn56@gmail.com', 'LIBTECH01', 60),</w:t>
      </w:r>
    </w:p>
    <w:p w14:paraId="2D3B2DB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('567-89-0123', 'Marwan', 'Kodeih', '1987-07-07', 'B-', 'Jbeil', 3000, 'Librarian', NULL, 'mk56@gmail.com', 'LIBTECH03', 45),</w:t>
      </w:r>
    </w:p>
    <w:p w14:paraId="52569DD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('678-90-1234', 'Wael', 'Fattouh', '1992-12-10', 'B+', 'Tyr', 2850, 'Librarian', '567-89-0123', 'wf02@gmail.com', 'LIBTECH03', 50),</w:t>
      </w:r>
    </w:p>
    <w:p w14:paraId="5FF2872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('789-01-2345', 'Adam', 'Serhan', '2000-11-25', 'O+', 'Saida', 2500, 'Librarian', '678-90-1234', 'as67@gmail.com', 'LIBTECH05', 55),</w:t>
      </w:r>
    </w:p>
    <w:p w14:paraId="76374CD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('890-12-3456', 'Noura', 'Succar', '1997-04-04', 'AB+', 'Beirut', 2000, 'Clerk', '789-01-2345', 'ns09@gmail.com', 'LIBTECH05', 50),</w:t>
      </w:r>
    </w:p>
    <w:p w14:paraId="428BA90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('901-23-4567', 'Reem', 'Karam', '2000-09-09', 'AB-', 'BaaLIBTECHack', 1850, 'Librarian', '567-89-0123', 'rm12@gmail.com', 'LIBTECH05', 45),</w:t>
      </w:r>
    </w:p>
    <w:p w14:paraId="02DF373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('112-34-5678', 'Hassan', 'Abboud', '1985-06-12', 'O+', 'Beirut', 4200, 'Manager', NULL, 'hassan.abboud@gmail.com', 'LIBTECH11', 40),</w:t>
      </w:r>
    </w:p>
    <w:p w14:paraId="48555CF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('223-45-6789', 'Fatima', 'Moussa', '1993-07-15', 'A+', 'Saida', 2800, 'Librarian', '112-34-5678', 'fatima.moussa@gmail.com', 'LIBTECH11', 50),</w:t>
      </w:r>
    </w:p>
    <w:p w14:paraId="0DDC6DD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('334-56-7890', 'Tarek', 'Darwish', '1988-03-10', 'B+', 'Tripoli', 4000, 'Manager', NULL, 'tarek.darwish@gmail.com', 'LIBTECH12', 45),</w:t>
      </w:r>
    </w:p>
    <w:p w14:paraId="5C6E901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('445-67-8901', 'Amira', 'Abdelrahman', '1991-11-20', 'AB-', 'Batroun', 2900, 'Librarian', '334-56-7890', 'amira.abdelrahman@gmail.com', 'LIBTECH12', 50),</w:t>
      </w:r>
    </w:p>
    <w:p w14:paraId="189BC5E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('556-78-9012', 'Sami', 'Chahine', '1982-02-02', 'O-', 'Jbeil', 4500, 'Manager', NULL, 'sami.chahine@gmail.com', 'LIBTECH13', 40),</w:t>
      </w:r>
    </w:p>
    <w:p w14:paraId="2B035A0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('667-89-0123', 'Hana', 'Elkhoury', '1995-08-18', 'B-', 'Byblos', 2500, 'Librarian', '556-78-9012', 'hana.elkhoury@gmail.com', 'LIBTECH13', 50),</w:t>
      </w:r>
    </w:p>
    <w:p w14:paraId="3AA179B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('778-90-1234', 'Khaled', 'Hajjar', '1987-04-25', 'A-', 'Baabda', 4700, 'Manager', NULL, 'khaled.hajjar@gmail.com', 'LIBTECH14', 40),</w:t>
      </w:r>
    </w:p>
    <w:p w14:paraId="5FC80E2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('889-01-2345', 'Layla', 'Salem', '1994-12-12', 'O+', 'Broummana', 2700, 'Librarian', '778-90-1234', 'layla.salem@gmail.com', 'LIBTECH14', 45),</w:t>
      </w:r>
    </w:p>
    <w:p w14:paraId="18D45E8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('990-12-3456', 'Marwan', 'Daher', '1989-01-01', 'AB+', 'Achrafieh', 3900, 'Manager', NULL, 'marwan.daher@gmail.com', 'LIBTECH15', 45),</w:t>
      </w:r>
    </w:p>
    <w:p w14:paraId="263BA29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('101-23-4567', 'Sara', 'Jalloul', '1996-06-06', 'B+', 'Zahle', 2800, 'Librarian', '990-12-3456', 'sara.jalloul@gmail.com', 'LIBTECH15', 50);</w:t>
      </w:r>
    </w:p>
    <w:p w14:paraId="58D90EC9" w14:textId="77777777" w:rsidR="00E12FB0" w:rsidRPr="00E12FB0" w:rsidRDefault="00E12FB0" w:rsidP="00E12FB0">
      <w:pPr>
        <w:rPr>
          <w:rFonts w:asciiTheme="majorBidi" w:eastAsia="Aptos" w:hAnsiTheme="majorBidi" w:cstheme="majorBidi"/>
          <w:sz w:val="18"/>
          <w:szCs w:val="18"/>
        </w:rPr>
      </w:pPr>
    </w:p>
    <w:p w14:paraId="1A191B00" w14:textId="77777777" w:rsidR="00E12FB0" w:rsidRPr="00E12FB0" w:rsidRDefault="00E12FB0" w:rsidP="00E12FB0">
      <w:pPr>
        <w:rPr>
          <w:rFonts w:asciiTheme="majorBidi" w:eastAsia="Aptos" w:hAnsiTheme="majorBidi" w:cstheme="majorBidi"/>
          <w:sz w:val="18"/>
          <w:szCs w:val="18"/>
        </w:rPr>
      </w:pPr>
    </w:p>
    <w:p w14:paraId="502D8AA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Dependents (SSN, Dep_Name, Relationship, Sex) VALUES</w:t>
      </w:r>
    </w:p>
    <w:p w14:paraId="7E2CA5E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('123-45-6789', 'Sawsan', 'wife', 'F'),</w:t>
      </w:r>
    </w:p>
    <w:p w14:paraId="11E526C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('123-45-6789', 'Mohamad', 'son', 'M'),</w:t>
      </w:r>
    </w:p>
    <w:p w14:paraId="1F0C3E3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('234-56-7890', 'Tia', 'wife', 'F'),</w:t>
      </w:r>
    </w:p>
    <w:p w14:paraId="33BC5D4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('345-67-8901', 'Akram', 'spouse', 'M'),</w:t>
      </w:r>
    </w:p>
    <w:p w14:paraId="5C52A88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('456-78-9012', 'Zach', 'father', 'M'),</w:t>
      </w:r>
    </w:p>
    <w:p w14:paraId="6A18576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('567-89-0123', 'Samira', 'mother', 'F'),</w:t>
      </w:r>
    </w:p>
    <w:p w14:paraId="42DDD6C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('890-12-3456', 'Adam', 'spouse', 'M'),</w:t>
      </w:r>
    </w:p>
    <w:p w14:paraId="538520E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('890-12-3456', 'Roy', 'son', 'M'),</w:t>
      </w:r>
    </w:p>
    <w:p w14:paraId="354D0A6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('901-23-4567', 'Joyce', 'mother', 'F'),</w:t>
      </w:r>
    </w:p>
    <w:p w14:paraId="6793DC6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('901-23-4567', 'Georges', 'father', 'M'),</w:t>
      </w:r>
    </w:p>
    <w:p w14:paraId="2E7AC82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('112-34-5678', 'Laila', 'wife', 'F'),</w:t>
      </w:r>
    </w:p>
    <w:p w14:paraId="375DB2F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('112-34-5678', 'Ahmad', 'son', 'M'),</w:t>
      </w:r>
    </w:p>
    <w:p w14:paraId="20A6D6E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('112-34-5678', 'Maya', 'daughter', 'F'),</w:t>
      </w:r>
    </w:p>
    <w:p w14:paraId="3B8EAEA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('223-45-6789', 'Salim', 'father', 'M'),</w:t>
      </w:r>
    </w:p>
    <w:p w14:paraId="6BCF6E5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('445-67-8901', 'Rami', 'brother', 'M'),</w:t>
      </w:r>
    </w:p>
    <w:p w14:paraId="0FC8335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('445-67-8901', 'Nour', 'sister', 'F'),</w:t>
      </w:r>
    </w:p>
    <w:p w14:paraId="0E65FAF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('556-78-9012', 'Fatima', 'wife', 'F'),</w:t>
      </w:r>
    </w:p>
    <w:p w14:paraId="7959298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('778-90-1234', 'Lama', 'daughter', 'F'),</w:t>
      </w:r>
    </w:p>
    <w:p w14:paraId="6C9ACD1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('778-90-1234', 'Raya', 'daughter', 'F'),</w:t>
      </w:r>
    </w:p>
    <w:p w14:paraId="09BA323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('889-01-2345', 'Youssef', 'son', 'M'),</w:t>
      </w:r>
    </w:p>
    <w:p w14:paraId="47241EA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('990-12-3456', 'Sami', 'father', 'M'),</w:t>
      </w:r>
    </w:p>
    <w:p w14:paraId="4FB89D8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('990-12-3456', 'Nadine', 'mother', 'F'),</w:t>
      </w:r>
    </w:p>
    <w:p w14:paraId="787FE1A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('101-23-4567', 'Jad', 'brother', 'M'),</w:t>
      </w:r>
    </w:p>
    <w:p w14:paraId="5D0020C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('101-23-4567', 'Rita', 'sister', 'F'),</w:t>
      </w:r>
    </w:p>
    <w:p w14:paraId="68F54D6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('101-23-4567', 'Hala', 'mother', 'F');</w:t>
      </w:r>
    </w:p>
    <w:p w14:paraId="25A63DBC" w14:textId="77777777" w:rsidR="00E12FB0" w:rsidRPr="00E12FB0" w:rsidRDefault="00E12FB0" w:rsidP="00E12FB0">
      <w:pPr>
        <w:rPr>
          <w:rFonts w:asciiTheme="majorBidi" w:eastAsia="Aptos" w:hAnsiTheme="majorBidi" w:cstheme="majorBidi"/>
          <w:sz w:val="18"/>
          <w:szCs w:val="18"/>
        </w:rPr>
      </w:pPr>
    </w:p>
    <w:p w14:paraId="759B1150" w14:textId="77777777" w:rsidR="00E12FB0" w:rsidRPr="00E12FB0" w:rsidRDefault="00E12FB0" w:rsidP="00E12FB0">
      <w:pPr>
        <w:rPr>
          <w:rFonts w:asciiTheme="majorBidi" w:eastAsia="Aptos" w:hAnsiTheme="majorBidi" w:cstheme="majorBidi"/>
          <w:sz w:val="18"/>
          <w:szCs w:val="18"/>
        </w:rPr>
      </w:pPr>
    </w:p>
    <w:p w14:paraId="58F416D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Supplier (Supp_Name, Address, Phone_Number) VALUES</w:t>
      </w:r>
    </w:p>
    <w:p w14:paraId="271DC5D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('Najjar', 'Beirut', '01/255412'),</w:t>
      </w:r>
    </w:p>
    <w:p w14:paraId="3C3CCE9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('KhouryHome', 'Beirut', '01/453123'),</w:t>
      </w:r>
    </w:p>
    <w:p w14:paraId="03CE0A6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('AbedTahhan', 'Beirut', '01/879034'),</w:t>
      </w:r>
    </w:p>
    <w:p w14:paraId="127247A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('HamdanElectronics', 'Beirut', '01/334455'),</w:t>
      </w:r>
    </w:p>
    <w:p w14:paraId="4533553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('DVDhome', 'Saida', '07/565432'),</w:t>
      </w:r>
    </w:p>
    <w:p w14:paraId="5D5800E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('Maped', 'Beirut', '01/776853'),</w:t>
      </w:r>
    </w:p>
    <w:p w14:paraId="1426ADE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('JoueClub', 'Beirut', '01/212343'),</w:t>
      </w:r>
    </w:p>
    <w:p w14:paraId="2AEA3B8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('Crafts&amp;More', 'Jounieh', '04/312366'),</w:t>
      </w:r>
    </w:p>
    <w:p w14:paraId="76FB78B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('Virgin', 'Jounieh', '04/565723'),</w:t>
      </w:r>
    </w:p>
    <w:p w14:paraId="2854202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('ReadPlus', 'Zahle', '09/623657'),</w:t>
      </w:r>
    </w:p>
    <w:p w14:paraId="3E61B62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('OfficeOne', 'Beirut', '01/223344'),</w:t>
      </w:r>
    </w:p>
    <w:p w14:paraId="4595F56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('ModernStationery', 'Tripoli', '06/554432'),</w:t>
      </w:r>
    </w:p>
    <w:p w14:paraId="24F40DD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('TechZone', 'Beirut', '01/889900'),</w:t>
      </w:r>
    </w:p>
    <w:p w14:paraId="41C4BFE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('Art&amp;CraftWorld', 'Byblos', '04/443322'),</w:t>
      </w:r>
    </w:p>
    <w:p w14:paraId="340230D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('GadgetStore', 'Beirut', '01/667788'),</w:t>
      </w:r>
    </w:p>
    <w:p w14:paraId="5317BB7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('StationeryHub', 'Saida', '07/123456'),</w:t>
      </w:r>
    </w:p>
    <w:p w14:paraId="507F692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('BookPalace', 'Tyre', '07/334455'),</w:t>
      </w:r>
    </w:p>
    <w:p w14:paraId="42F2858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('SmartOffice', 'Beirut', '01/990088'),</w:t>
      </w:r>
    </w:p>
    <w:p w14:paraId="6CF8EC3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('ClassySupplies', 'Jbeil', '09/445566'),</w:t>
      </w:r>
    </w:p>
    <w:p w14:paraId="248A32C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('Libra', 'Batroun', '06/778899');</w:t>
      </w:r>
    </w:p>
    <w:p w14:paraId="64CBA708" w14:textId="77777777" w:rsidR="00E12FB0" w:rsidRPr="00E12FB0" w:rsidRDefault="00E12FB0" w:rsidP="00E12FB0">
      <w:pPr>
        <w:rPr>
          <w:rFonts w:asciiTheme="majorBidi" w:eastAsia="Aptos" w:hAnsiTheme="majorBidi" w:cstheme="majorBidi"/>
          <w:sz w:val="18"/>
          <w:szCs w:val="18"/>
        </w:rPr>
      </w:pPr>
    </w:p>
    <w:p w14:paraId="73D3BF7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Items (Barcode, Items_Name, Age_Group, Price, Genre, Supp_Name, Supp_Address, Qty_Supplied, Date_Supplied)</w:t>
      </w:r>
    </w:p>
    <w:p w14:paraId="1D64FEB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VALUES</w:t>
      </w:r>
    </w:p>
    <w:p w14:paraId="468D6FA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('0000000000010001', 'Puzzle', '5-12', 50.00, 'Toys', 'JoueClub', 'Beirut', 100, '2024-10-20'),</w:t>
      </w:r>
    </w:p>
    <w:p w14:paraId="3B012F1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('0000000000020198', 'Maped Pencil', NULL, 2.50, 'Stationery', 'Maped', 'Beirut', 250, '2024-10-10'),</w:t>
      </w:r>
    </w:p>
    <w:p w14:paraId="37783B8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('0000000000020290', 'Maped Eraser', NULL, 2.00, 'Stationery', 'Maped', 'Beirut', 250, '2024-10-10'),</w:t>
      </w:r>
    </w:p>
    <w:p w14:paraId="1A90906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('0000000000030278', 'Frozen', '4-14', 10.00, 'DVD', 'DVDhome', 'Saida', 40, '2024-09-25'),</w:t>
      </w:r>
    </w:p>
    <w:p w14:paraId="3700512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('0000000000030240', 'Spy', '18+', 10.00, 'DVD', 'DVDhome', 'Saida', 40, '2024-09-25'),</w:t>
      </w:r>
    </w:p>
    <w:p w14:paraId="2237071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('0000000000030560', 'Spiderman', '6+', 10.00, 'DVD', 'DVDhome', 'Saida', 40, '2024-09-26'),</w:t>
      </w:r>
    </w:p>
    <w:p w14:paraId="3416B0E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('0000000000040134', 'GtaV', '18+', 25.00, 'Games', 'Najjar', 'Beirut', 150, '2023-02-20'),</w:t>
      </w:r>
    </w:p>
    <w:p w14:paraId="658C66D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('0000000000040250', 'Fifa24', NULL, 25.00, 'Games', 'Najjar', 'Beirut', 400, '2023-11-11'),</w:t>
      </w:r>
    </w:p>
    <w:p w14:paraId="5651AA9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('0000000000040255', 'Uncharted3', '16+', 25.00, 'Games', 'Najjar', 'Beirut', 100, '2024-05-31'),</w:t>
      </w:r>
    </w:p>
    <w:p w14:paraId="160AE31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('0000000000040300', 'Fifa23', NULL, 25.00, 'Games', 'Najjar', 'Beirut', 120, '2024-01-05'),</w:t>
      </w:r>
    </w:p>
    <w:p w14:paraId="3AB78B1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('0000000000050001', 'Smartwatch', NULL, 199.99, 'Electronics', 'GadgetStore', 'Beirut', 50, '2024-10-15'),</w:t>
      </w:r>
    </w:p>
    <w:p w14:paraId="2E604DCC"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('0000000000050002', 'Bluetooth Speaker', '10+', 49.99, 'Electronics', 'GadgetStore', 'Beirut', 75, '2024-11-01'),</w:t>
      </w:r>
    </w:p>
    <w:p w14:paraId="3F954D6C"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('0000000000060003', 'Mechanical Keyboard', '12+', 99.99, 'Electronics', 'TechZone', 'Beirut', 60, '2024-08-20'),</w:t>
      </w:r>
    </w:p>
    <w:p w14:paraId="5DC7F88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('0000000000060004', 'Gaming Mouse', '12+', 39.99, 'Electronics', 'TechZone', 'Beirut', 100, '2024-08-20'),</w:t>
      </w:r>
    </w:p>
    <w:p w14:paraId="5B9754F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('0000000000070005', '3D Puzzle', '6+', 29.99, 'Toys', 'ClassySupplies', 'Jounieh', 40, '2024-09-05'),</w:t>
      </w:r>
    </w:p>
    <w:p w14:paraId="57A4ACA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('0000000000070006', 'Paint Set', '8+', 15.00, 'Art Supplies', 'ClassySupplies', 'Jounieh', 50, '2024-09-10'),</w:t>
      </w:r>
    </w:p>
    <w:p w14:paraId="6381543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('0000000000080007', 'Notebook Pack', '12+', 10.00, 'Stationery', 'ReadPlus', 'Zahle', 200, '2024-07-01'),</w:t>
      </w:r>
    </w:p>
    <w:p w14:paraId="7388CD5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('0000000000090008', 'USB-C Adapter', NULL, 19.99, 'Electronics', 'TechZone', 'Beirut', 120, '2024-11-15'),</w:t>
      </w:r>
    </w:p>
    <w:p w14:paraId="623AA37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('0000000000100009', 'Action Figure', '8+', 25.00, 'Toys', 'JoueClub', 'Beirut', 100, '2024-10-10'),</w:t>
      </w:r>
    </w:p>
    <w:p w14:paraId="7E9E588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('0000000000110010', 'Coloring Book', '4+', 5.99, 'Books', 'ReadPlus', 'Zahle', 250, '2024-05-15'),</w:t>
      </w:r>
    </w:p>
    <w:p w14:paraId="1BB84C9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('0000000000120011', 'Wireless Charger', NULL, 29.99, 'Electronics', 'GadgetStore', 'Beirut', 80, '2024-12-01'),</w:t>
      </w:r>
    </w:p>
    <w:p w14:paraId="085F841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('0000000000130012', 'Kids Backpack', '6+', 35.00, 'School Supplies', 'ClassySupplies', 'Jounieh', 60, '2024-03-01'),</w:t>
      </w:r>
    </w:p>
    <w:p w14:paraId="535B3F8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('0000000000140013', 'Watercolor Paint Set', '10+', 20.00, 'Art Supplies', 'Crafts&amp;More', 'Jounieh', 90, '2024-04-10'),</w:t>
      </w:r>
    </w:p>
    <w:p w14:paraId="6EA0B0F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('0000000000150014', 'Graphic Novel', '15+', 12.00, 'Books', 'ReadPlus', 'Zahle', 180, '2024-06-20'),</w:t>
      </w:r>
    </w:p>
    <w:p w14:paraId="25B3251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('0000000000160015', 'Puzzle Game', '5+', 15.99, 'Toys', 'Virgin', 'Jounieh', 50, '2024-05-25'),</w:t>
      </w:r>
    </w:p>
    <w:p w14:paraId="64A3BAC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('0000000000170016', 'Highlighters', NULL, 8.99, 'Stationery', 'OfficeOne', 'Beirut', 300, '2024-10-01'),</w:t>
      </w:r>
    </w:p>
    <w:p w14:paraId="7840433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('0000000000180017', 'LED Desk Lamp', NULL, 59.99, 'Electronics', 'TechZone', 'Beirut', 70, '2024-11-12'),</w:t>
      </w:r>
    </w:p>
    <w:p w14:paraId="545EC12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('0000000000190018', 'Erasable Markers', '6+', 12.99, 'Art Supplies', 'Crafts&amp;More', 'Jounieh', 110, '2024-03-30'),</w:t>
      </w:r>
    </w:p>
    <w:p w14:paraId="52242BD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('0000000000200019', 'DIY Craft Kit', '8+', 18.99, 'Toys', 'JoueClub', 'Beirut', 90, '2024-10-05'),</w:t>
      </w:r>
    </w:p>
    <w:p w14:paraId="50B1AB1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('0000000000210020', 'Fiction Novel', '16+', 14.99, 'Books', 'ReadPlus', 'Zahle', 150, '2024-06-15');</w:t>
      </w:r>
    </w:p>
    <w:p w14:paraId="4AFCA994" w14:textId="77777777" w:rsidR="00E12FB0" w:rsidRPr="00E12FB0" w:rsidRDefault="00E12FB0" w:rsidP="00E12FB0">
      <w:pPr>
        <w:rPr>
          <w:rFonts w:asciiTheme="majorBidi" w:eastAsia="Aptos" w:hAnsiTheme="majorBidi" w:cstheme="majorBidi"/>
          <w:sz w:val="18"/>
          <w:szCs w:val="18"/>
        </w:rPr>
      </w:pPr>
    </w:p>
    <w:p w14:paraId="5A027D03" w14:textId="77777777" w:rsidR="00E12FB0" w:rsidRPr="00E12FB0" w:rsidRDefault="00E12FB0" w:rsidP="00E12FB0">
      <w:pPr>
        <w:rPr>
          <w:rFonts w:asciiTheme="majorBidi" w:eastAsia="Aptos" w:hAnsiTheme="majorBidi" w:cstheme="majorBidi"/>
          <w:sz w:val="18"/>
          <w:szCs w:val="18"/>
        </w:rPr>
      </w:pPr>
    </w:p>
    <w:p w14:paraId="2C82CBA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Publisher (Publisher_Name, Address, Phone_Number)</w:t>
      </w:r>
    </w:p>
    <w:p w14:paraId="30CBD7A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VALUES</w:t>
      </w:r>
    </w:p>
    <w:p w14:paraId="171C0F0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Al-Kitaba', 'Beirut,Hamra', '03/355097'),</w:t>
      </w:r>
    </w:p>
    <w:p w14:paraId="2A79940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Al-Nour', 'Mount Lebanon,Aley', '71/232156'),</w:t>
      </w:r>
    </w:p>
    <w:p w14:paraId="1531910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('Lebanon Readings', 'Beirut, Cola', '76/876425'),</w:t>
      </w:r>
    </w:p>
    <w:p w14:paraId="2994F53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Al-Nasher', 'Jounieh', '03/436352'),</w:t>
      </w:r>
    </w:p>
    <w:p w14:paraId="528FD94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('Today News', 'Beirut', '09/824262'),</w:t>
      </w:r>
    </w:p>
    <w:p w14:paraId="738F6FA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Al-Balad', 'Saida', '81/423536'),</w:t>
      </w:r>
    </w:p>
    <w:p w14:paraId="60BA507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Al-Maarifa', 'Nabatieh', '07/634562'),</w:t>
      </w:r>
    </w:p>
    <w:p w14:paraId="66AE1BD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Al-Fikr', 'Tripoli', '09/643225'),</w:t>
      </w:r>
    </w:p>
    <w:p w14:paraId="406E871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('WassupLebanon', 'Jbeil', '71/232321'),</w:t>
      </w:r>
    </w:p>
    <w:p w14:paraId="6B41F0A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Al-Salam', 'Beirut', '81/123333'),</w:t>
      </w:r>
    </w:p>
    <w:p w14:paraId="5BB9E1F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Al-Turath', 'Beirut, Verdun', '01/987654'),</w:t>
      </w:r>
    </w:p>
    <w:p w14:paraId="051F0D5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Al-Hekma', 'Mount Lebanon, Broummana', '04/667788'),</w:t>
      </w:r>
    </w:p>
    <w:p w14:paraId="13505E9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('Kalimat Lebanon', 'Byblos', '09/776655'),</w:t>
      </w:r>
    </w:p>
    <w:p w14:paraId="0D49640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Al-Adab', 'Saida, Sidon', '07/554433'),</w:t>
      </w:r>
    </w:p>
    <w:p w14:paraId="538E471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Al-Hayat', 'Tripoli, Mina', '06/778899'),</w:t>
      </w:r>
    </w:p>
    <w:p w14:paraId="144A173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Al-Watan', 'Zahle, Bekaa', '08/667788'),</w:t>
      </w:r>
    </w:p>
    <w:p w14:paraId="7968AAD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('Al-Qalam', 'Beirut, Ashrafieh', '01/445566'),</w:t>
      </w:r>
    </w:p>
    <w:p w14:paraId="3F6EAD2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Al-Manar', 'Tyre, Rachidiyeh', '07/334455'),</w:t>
      </w:r>
    </w:p>
    <w:p w14:paraId="13F4BFA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('Al-Maktaba', 'Batroun', '06/223344'),</w:t>
      </w:r>
    </w:p>
    <w:p w14:paraId="2F693C6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('Dar Al-Risala', 'Saida, Abra', '07/112233');</w:t>
      </w:r>
    </w:p>
    <w:p w14:paraId="733E902E" w14:textId="77777777" w:rsidR="00E12FB0" w:rsidRPr="00E12FB0" w:rsidRDefault="00E12FB0" w:rsidP="00E12FB0">
      <w:pPr>
        <w:rPr>
          <w:rFonts w:asciiTheme="majorBidi" w:eastAsia="Aptos" w:hAnsiTheme="majorBidi" w:cstheme="majorBidi"/>
          <w:sz w:val="18"/>
          <w:szCs w:val="18"/>
        </w:rPr>
      </w:pPr>
    </w:p>
    <w:p w14:paraId="422E3C55" w14:textId="77777777" w:rsidR="00E12FB0" w:rsidRPr="00E12FB0" w:rsidRDefault="00E12FB0" w:rsidP="00E12FB0">
      <w:pPr>
        <w:rPr>
          <w:rFonts w:asciiTheme="majorBidi" w:eastAsia="Aptos" w:hAnsiTheme="majorBidi" w:cstheme="majorBidi"/>
          <w:sz w:val="18"/>
          <w:szCs w:val="18"/>
        </w:rPr>
      </w:pPr>
    </w:p>
    <w:p w14:paraId="02CD5A0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Books_for_Sale (ISBN, Title, Genre, Price, Translator, Edition, Pages, Lang, Publisher_Name)</w:t>
      </w:r>
    </w:p>
    <w:p w14:paraId="1B038D8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VALUES</w:t>
      </w:r>
    </w:p>
    <w:p w14:paraId="7258EC0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('0000000002431', 'Electronics', 'Engineering', 89.00, NULL, 3, 356, 'English', 'Dar Al-Fikr'),</w:t>
      </w:r>
    </w:p>
    <w:p w14:paraId="5863A8A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('0000000003421', 'Alg&amp;Geo', 'Maths', 24.50, NULL, 1, 87, 'English', 'Dar Al-Fikr'),</w:t>
      </w:r>
    </w:p>
    <w:p w14:paraId="024AD07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('0000000004562', 'LearnArbic', 'Literature', 30.00, 'Asmaa Karam', 2, 102, 'Arabic', 'Dar Al-Salam'),</w:t>
      </w:r>
    </w:p>
    <w:p w14:paraId="0B2D048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('0000000004989', 'MenDuties', 'Psychology', 35.50, NULL, 1, 234, 'English', 'Dar Al-Balad'),</w:t>
      </w:r>
    </w:p>
    <w:p w14:paraId="5912B27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('0000000005232', 'GirlsPower', 'Psychology', 120.00, NULL, 1, 675, 'English', 'WassupLebanon'),</w:t>
      </w:r>
    </w:p>
    <w:p w14:paraId="3D5460E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('0000000005900', 'LifeonEarth', 'Geography', 100.00, NULL, 4, 200, 'English', 'Today News'),</w:t>
      </w:r>
    </w:p>
    <w:p w14:paraId="6916298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('0000000006113', 'Voila', 'Literature', 31.25, 'Karim Akram', 5, 150, 'French', 'Dar Al-Salam'),</w:t>
      </w:r>
    </w:p>
    <w:p w14:paraId="1243EEF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('0000000006772', 'Quand?', 'Literature', 76.25, 'Yolga Safa', 2, 89, 'French', 'Dar Al-Maarifa'),</w:t>
      </w:r>
    </w:p>
    <w:p w14:paraId="533277A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('0000000007880', 'Seniorita', 'Literature', 55.00, 'Monica Smith', 1, 56, 'Spanish', 'Dar Al-Fikr'),</w:t>
      </w:r>
    </w:p>
    <w:p w14:paraId="5225354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('0000000007994', 'Wander', 'Geography', 46.00, 'Sandra Kenaan', 1, 89, 'English', 'Dar Al-Balad'),</w:t>
      </w:r>
    </w:p>
    <w:p w14:paraId="7879EF6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('0000000010001', 'Physics Basics', 'Science', 45.00, NULL, 3, 300, 'English', 'Dar Al-Kitaba'),</w:t>
      </w:r>
    </w:p>
    <w:p w14:paraId="78E26A5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('0000000011002', 'Calculus 101', 'Maths', 60.00, NULL, 1, 400, 'English', 'Dar Al-Nasher'),</w:t>
      </w:r>
    </w:p>
    <w:p w14:paraId="21161AF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('0000000012003', 'Modern Poetry', 'Literature', 20.00, 'Lina Masri', 2, 120, 'Arabic', 'Dar Al-Turath'),</w:t>
      </w:r>
    </w:p>
    <w:p w14:paraId="681558B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('0000000013004', 'Business Growth', 'Business', 75.00, NULL, 1, 250, 'English', 'Dar Al-Hekma'),</w:t>
      </w:r>
    </w:p>
    <w:p w14:paraId="15F915F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('0000000014005', 'Graphic Design', 'Arts', 85.00, NULL, 4, 320, 'English', 'Kalimat Lebanon'),</w:t>
      </w:r>
    </w:p>
    <w:p w14:paraId="0FCB472C"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('0000000015006', 'Interior Decor', 'Arts', 70.00, NULL, 3, 180, 'English', 'Dar Al-Adab'),</w:t>
      </w:r>
    </w:p>
    <w:p w14:paraId="0476123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('0000000016007', 'Molecular Biology', 'Science', 120.00, NULL, 2, 500, 'English', 'Dar Al-Hayat'),</w:t>
      </w:r>
    </w:p>
    <w:p w14:paraId="40A4A5E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('0000000017008', 'Civilizations', 'History', 95.00, NULL, 5, 400, 'English', 'Dar Al-Watan'),</w:t>
      </w:r>
    </w:p>
    <w:p w14:paraId="077DB9C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('0000000018009', 'Perspectives', 'Philosophy', 50.00, NULL, 1, 200, 'English', 'Al-Qalam'),</w:t>
      </w:r>
    </w:p>
    <w:p w14:paraId="7D4C005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('0000000019001', 'Marketing 101', 'Business', 65.00, NULL, 1, 300, 'English', 'Dar Al-Manar'),</w:t>
      </w:r>
    </w:p>
    <w:p w14:paraId="67B62B0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('0000000020002', 'Astronomy', 'Science', 110.00, NULL, 4, 350, 'English', 'Dar Al-Risala'),</w:t>
      </w:r>
    </w:p>
    <w:p w14:paraId="529C82B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('0000000021003', 'Mediterranean Cooking', 'Cooking', 55.00, 'Jana Khalil', 1, 180, 'English', 'Dar Al-Maarifa'),</w:t>
      </w:r>
    </w:p>
    <w:p w14:paraId="595010B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('0000000022004', 'Italian Recipes', 'Cooking', 65.00, 'Marco Rossi', 2, 220, 'Italian', 'Today News'),</w:t>
      </w:r>
    </w:p>
    <w:p w14:paraId="6F9DC23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('0000000023005', 'Arabic Calligraphy', 'Arts', 40.00, 'Nour Hassan', 1, 150, 'Arabic', 'Dar Al-Balad'),</w:t>
      </w:r>
    </w:p>
    <w:p w14:paraId="1231EA9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('0000000024006', 'Digital Marketing', 'Business', 80.00, NULL, 2, 270, 'English', 'Dar Al-Hekma'),</w:t>
      </w:r>
    </w:p>
    <w:p w14:paraId="200083E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('0000000025007', 'Big Data Analysis', 'Technology', 95.00, NULL, 3, 320, 'English', 'Kalimat Lebanon'),</w:t>
      </w:r>
    </w:p>
    <w:p w14:paraId="4ED237B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('0000000026008', 'Artificial Intelligence', 'Technology', 120.00, NULL, 4, 450, 'English', 'Dar Al-Fikr'),</w:t>
      </w:r>
    </w:p>
    <w:p w14:paraId="71AF99A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('0000000027009', 'Cybersecurity', 'Technology', 85.00, NULL, 2, 280, 'English', 'Lebanon Readings'),</w:t>
      </w:r>
    </w:p>
    <w:p w14:paraId="78A599E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('0000000028001', 'Yoga for Beginners', 'Health', 30.00, NULL, 1, 150, 'English', 'Dar Al-Salam'),</w:t>
      </w:r>
    </w:p>
    <w:p w14:paraId="040DA8F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('0000000029002', 'Mindfulness', 'Health', 40.00, NULL, 1, 200, 'English', 'WassupLebanon'),</w:t>
      </w:r>
    </w:p>
    <w:p w14:paraId="1B176C7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('0000000030003', 'Machine Learning Basics', 'Technology', 125.00, NULL, 3, 350, 'English', 'Dar Al-Kitaba'),</w:t>
      </w:r>
    </w:p>
    <w:p w14:paraId="6CA9B4B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('0000000031004', 'The Art of Negotiation', 'Business', 75.00, NULL, 2, 240, 'English', 'Dar Al-Hekma'),</w:t>
      </w:r>
    </w:p>
    <w:p w14:paraId="4586273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('0000000032005', 'Quantum Physics Explained', 'Science', 130.00, NULL, 5, 400, 'English', 'Dar Al-Manar'),</w:t>
      </w:r>
    </w:p>
    <w:p w14:paraId="469A7FD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('0000000033006', 'Design Thinking', 'Business', 85.00, NULL, 2, 280, 'English', 'Kalimat Lebanon'),</w:t>
      </w:r>
    </w:p>
    <w:p w14:paraId="3027D47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('0000000034007', 'Ancient Cultures', 'History', 90.00, NULL, 3, 320, 'English', 'Dar Al-Risala'),</w:t>
      </w:r>
    </w:p>
    <w:p w14:paraId="030EC64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('0000000035008', 'Data Science Advanced', 'Technology', 115.00, NULL, 4, 420, 'English', 'Lebanon Readings'),</w:t>
      </w:r>
    </w:p>
    <w:p w14:paraId="68D86A1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('0000000036009', 'Cooking for Kids', 'Cooking', 45.00, 'Nadia Abed', 1, 120, 'English', 'Dar Al-Maarifa'),</w:t>
      </w:r>
    </w:p>
    <w:p w14:paraId="516B540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('0000000037001', 'World Mythologies', 'History', 99.00, NULL, 4, 350, 'English', 'Today News');</w:t>
      </w:r>
    </w:p>
    <w:p w14:paraId="1D8315DE" w14:textId="77777777" w:rsidR="00E12FB0" w:rsidRPr="00E12FB0" w:rsidRDefault="00E12FB0" w:rsidP="00E12FB0">
      <w:pPr>
        <w:rPr>
          <w:rFonts w:asciiTheme="majorBidi" w:eastAsia="Aptos" w:hAnsiTheme="majorBidi" w:cstheme="majorBidi"/>
          <w:sz w:val="18"/>
          <w:szCs w:val="18"/>
        </w:rPr>
      </w:pPr>
    </w:p>
    <w:p w14:paraId="48EA9527" w14:textId="77777777" w:rsidR="00E12FB0" w:rsidRPr="00E12FB0" w:rsidRDefault="00E12FB0" w:rsidP="00E12FB0">
      <w:pPr>
        <w:rPr>
          <w:rFonts w:asciiTheme="majorBidi" w:eastAsia="Aptos" w:hAnsiTheme="majorBidi" w:cstheme="majorBidi"/>
          <w:sz w:val="18"/>
          <w:szCs w:val="18"/>
        </w:rPr>
      </w:pPr>
    </w:p>
    <w:p w14:paraId="6A68D92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Books_for_Rent (BookID, ISBN, Title, Genre, Price, Translator, Edition, Pages, Lang, Publisher_Name, Shelf_No, Row_No, BranchID)</w:t>
      </w:r>
    </w:p>
    <w:p w14:paraId="535F7AC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VALUES</w:t>
      </w:r>
    </w:p>
    <w:p w14:paraId="10F69E7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('0000000002431#001', '0000000002431', 'Electronics', 'Engineering', 10.00, NULL, 3, 356, 'English', 'Dar Al-Fikr', 25, 1, 'LIBTECH01'),</w:t>
      </w:r>
    </w:p>
    <w:p w14:paraId="602A9B4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('0000000003421#012', '0000000003421', 'Alg&amp;Geo', 'Maths', 10.00, NULL, 1, 87, 'English', 'Dar Al-Fikr', 12, 3, 'LIBTECH01'),</w:t>
      </w:r>
    </w:p>
    <w:p w14:paraId="5D935D9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('0000000004562#012', '0000000004562', 'LearnArbic', 'Literature', 15.00, 'Asmaa Karam', 2, 102, 'Arabic', 'Dar Al-Salam', 12, 5, 'LIBTECH02'),</w:t>
      </w:r>
    </w:p>
    <w:p w14:paraId="797A342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('0000000004989#023', '0000000004989', 'MenDuties', 'Psychology', 12.00, NULL, 1, 234, 'English', 'Dar Al-Balad', 16, 4, 'LIBTECH05'),</w:t>
      </w:r>
    </w:p>
    <w:p w14:paraId="6030D01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('0000000005232#003', '0000000005232', 'GirlsPower', 'Psychology', 70.00, NULL, 1, 675, 'English', 'WassupLebanon', 17, 6, 'LIBTECH05'),</w:t>
      </w:r>
    </w:p>
    <w:p w14:paraId="4BAC7E5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('0000000005900#002', '0000000005900', 'LifeonEarth', 'Geography', 80.00, NULL, 4, 200, 'English', 'Today News', 02, 2, 'LIBTECH06'),</w:t>
      </w:r>
    </w:p>
    <w:p w14:paraId="3377A3F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('0000000006113#020', '0000000006113', 'Voila', 'Literature', 15.00, 'Karim Akram', 5, 150, 'French', 'Dar Al-Salam', 13, 4, 'LIBTECH07'),</w:t>
      </w:r>
    </w:p>
    <w:p w14:paraId="0FDA758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('0000000006772#012', '0000000006772', 'Quand?', 'Literature', 20.00, 'Yolga Safa', 2, 89, 'French', 'Dar Al-Maarifa', 19, 1, 'LIBTECH02'),</w:t>
      </w:r>
    </w:p>
    <w:p w14:paraId="4ADB8F5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('0000000007880#001', '0000000007880', 'Seniorita', 'Literature', 25.00, 'Monica Smith', 1, 56, 'Spanish', 'Dar Al-Fikr', 19, 3, 'LIBTECH02'),</w:t>
      </w:r>
    </w:p>
    <w:p w14:paraId="6417BC0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('0000000007994#010', '0000000007994', 'Wander', 'Geography', 16.00, 'Sandra Kenaan', 1, 89, 'English', 'Dar Al-Balad', 02, 5, 'LIBTECH05'),</w:t>
      </w:r>
    </w:p>
    <w:p w14:paraId="7D9518D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('0000000010001#011', '0000000010001', 'Physics Basics', 'Science', 10.00, NULL, 3, 300, 'English', 'Dar Al-Kitaba', 11, 1, 'LIBTECH01'),</w:t>
      </w:r>
    </w:p>
    <w:p w14:paraId="5BE6775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('0000000011002#012', '0000000011002', 'Calculus 101', 'Maths', 10.00, NULL, 1, 400, 'English', 'Dar Al-Nasher', 12, 2, 'LIBTECH02'),</w:t>
      </w:r>
    </w:p>
    <w:p w14:paraId="337E692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('0000000012003#013', '0000000012003', 'Modern Poetry', 'Literature', 8.00, 'Lina Masri', 2, 120, 'Arabic', 'Dar Al-Turath', 13, 3, 'LIBTECH03'),</w:t>
      </w:r>
    </w:p>
    <w:p w14:paraId="1395D23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('0000000013004#014', '0000000013004', 'Business Growth', 'Business', 15.00, NULL, 1, 250, 'English', 'Dar Al-Hekma', 14, 4, 'LIBTECH04'),</w:t>
      </w:r>
    </w:p>
    <w:p w14:paraId="75AF67C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('0000000014005#015', '0000000014005', 'Graphic Design', 'Arts', 20.00, NULL, 4, 320, 'English', 'Kalimat Lebanon', 15, 5, 'LIBTECH05'),</w:t>
      </w:r>
    </w:p>
    <w:p w14:paraId="652CC2D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('0000000015006#016', '0000000015006', 'Interior Decor', 'Arts', 25.00, NULL, 3, 180, 'English', 'Dar Al-Adab', 16, 6, 'LIBTECH06'),</w:t>
      </w:r>
    </w:p>
    <w:p w14:paraId="013B76A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('0000000016007#017', '0000000016007', 'Molecular Biology', 'Science', 30.00, NULL, 2, 500, 'English', 'Dar Al-Hayat', 17, 2, 'LIBTECH07'),</w:t>
      </w:r>
    </w:p>
    <w:p w14:paraId="6144395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('0000000017008#018', '0000000017008', 'Civilizations', 'History', 20.00, NULL, 5, 400, 'English', 'Dar Al-Watan', 18, 3, 'LIBTECH08'),</w:t>
      </w:r>
    </w:p>
    <w:p w14:paraId="11579EF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('0000000018009#019', '0000000018009', 'Perspectives', 'Philosophy', 12.00, NULL, 1, 200, 'English', 'Al-Qalam', 19, 4, 'LIBTECH09'),</w:t>
      </w:r>
    </w:p>
    <w:p w14:paraId="6979193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('0000000019001#020', '0000000019001', 'Marketing 101', 'Business', 15.00, NULL, 1, 300, 'English', 'Dar Al-Manar', 20, 5, 'LIBTECH10'),</w:t>
      </w:r>
    </w:p>
    <w:p w14:paraId="65C8CCA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('0000000020002#021', '0000000020002', 'Astronomy', 'Science', 35.00, NULL, 4, 350, 'English', 'Dar Al-Risala', 21, 1, 'LIBTECH11'),</w:t>
      </w:r>
    </w:p>
    <w:p w14:paraId="63614BE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('0000000021003#022', '0000000021003', 'Mediterranean Cooking', 'Cooking', 10.00, 'Jana Khalil', 1, 180, 'English', 'Dar Al-Maarifa', 22, 2, 'LIBTECH12'),</w:t>
      </w:r>
    </w:p>
    <w:p w14:paraId="26A9160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('0000000022004#023', '0000000022004', 'Italian Recipes', 'Cooking', 20.00, 'Marco Rossi', 2, 220, 'Italian', 'Today News', 23, 3, 'LIBTECH13'),</w:t>
      </w:r>
    </w:p>
    <w:p w14:paraId="3FBF378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('0000000023005#024', '0000000023005', 'Arabic Calligraphy', 'Arts', 15.00, 'Nour Hassan', 1, 150, 'Arabic', 'Dar Al-Balad', 24, 4, 'LIBTECH14'),</w:t>
      </w:r>
    </w:p>
    <w:p w14:paraId="25C305B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('0000000024006#025', '0000000024006', 'Digital Marketing', 'Business', 25.00, NULL, 2, 270, 'English', 'Dar Al-Hekma', 25, 5, 'LIBTECH15'),</w:t>
      </w:r>
    </w:p>
    <w:p w14:paraId="45BF5A7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('0000000025007#026', '0000000025007', 'Big Data Analysis', 'Technology', 30.00, NULL, 3, 320, 'English', 'Kalimat Lebanon', 26, 6, 'LIBTECH01'),</w:t>
      </w:r>
    </w:p>
    <w:p w14:paraId="58FE029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('0000000026008#027', '0000000026008', 'Artificial Intelligence', 'Technology', 35.00, NULL, 4, 450, 'English', 'Dar Al-Fikr', 27, 1, 'LIBTECH02'),</w:t>
      </w:r>
    </w:p>
    <w:p w14:paraId="23B6044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('0000000027009#028', '0000000027009', 'Cybersecurity', 'Technology', 30.00, NULL, 2, 280, 'English', 'Lebanon Readings', 28, 2, 'LIBTECH03'),</w:t>
      </w:r>
    </w:p>
    <w:p w14:paraId="18CF75E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('0000000028001#029', '0000000028001', 'Yoga for Beginners', 'Health', 10.00, NULL, 1, 150, 'English', 'Dar Al-Salam', 29, 3, 'LIBTECH04'),</w:t>
      </w:r>
    </w:p>
    <w:p w14:paraId="69EA214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('0000000029002#030', '0000000029002', 'Mindfulness', 'Health', 15.00, NULL, 1, 200, 'English', 'WassupLebanon', 30, 4, 'LIBTECH05'),</w:t>
      </w:r>
    </w:p>
    <w:p w14:paraId="560AF01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('0000000030003#031', '0000000030003', 'Machine Learning Basics', 'Technology', 35.00, NULL, 3, 350, 'English', 'Dar Al-Kitaba', 31, 5, 'LIBTECH06'),</w:t>
      </w:r>
    </w:p>
    <w:p w14:paraId="7CA979A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('0000000031004#032', '0000000031004', 'The Art of Negotiation', 'Business', 20.00, NULL, 2, 240, 'English', 'Dar Al-Hekma', 32, 6, 'LIBTECH07'),</w:t>
      </w:r>
    </w:p>
    <w:p w14:paraId="0CACA03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('0000000032005#033', '0000000032005', 'Quantum Physics Explained', 'Science', 40.00, NULL, 5, 400, 'English', 'Dar Al-Manar', 33, 1, 'LIBTECH08'),</w:t>
      </w:r>
    </w:p>
    <w:p w14:paraId="558BE9D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('0000000033006#034', '0000000033006', 'Design Thinking', 'Business', 30.00, NULL, 2, 280, 'English', 'Kalimat Lebanon', 34, 2, 'LIBTECH09'),</w:t>
      </w:r>
    </w:p>
    <w:p w14:paraId="739711A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('0000000034007#035', '0000000034007', 'Ancient Cultures', 'History', 35.00, NULL, 3, 320, 'English', 'Dar Al-Risala', 35, 3, 'LIBTECH10'),</w:t>
      </w:r>
    </w:p>
    <w:p w14:paraId="058E36F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('0000000035008#036', '0000000035008', 'Data Science Advanced', 'Technology', 40.00, NULL, 4, 420, 'English', 'Lebanon Readings', 36, 4, 'LIBTECH11'),</w:t>
      </w:r>
    </w:p>
    <w:p w14:paraId="3BDFC48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('0000000036009#037', '0000000036009', 'Cooking for Kids', 'Cooking', 20.00, 'Nadia Abed', 1, 120, 'English', 'Dar Al-Maarifa', 37, 5, 'LIBTECH12'),</w:t>
      </w:r>
    </w:p>
    <w:p w14:paraId="128423C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('0000000037001#038', '0000000037001', 'World Mythologies', 'History', 40.00, NULL, 4, 350, 'English', 'Today News', 38, 6, 'LIBTECH13');</w:t>
      </w:r>
    </w:p>
    <w:p w14:paraId="725C3E03" w14:textId="77777777" w:rsidR="00E12FB0" w:rsidRPr="00E12FB0" w:rsidRDefault="00E12FB0" w:rsidP="00E12FB0">
      <w:pPr>
        <w:rPr>
          <w:rFonts w:asciiTheme="majorBidi" w:eastAsia="Aptos" w:hAnsiTheme="majorBidi" w:cstheme="majorBidi"/>
          <w:sz w:val="18"/>
          <w:szCs w:val="18"/>
        </w:rPr>
      </w:pPr>
    </w:p>
    <w:p w14:paraId="57C3DAF2" w14:textId="77777777" w:rsidR="00E12FB0" w:rsidRPr="00E12FB0" w:rsidRDefault="00E12FB0" w:rsidP="00E12FB0">
      <w:pPr>
        <w:rPr>
          <w:rFonts w:asciiTheme="majorBidi" w:eastAsia="Aptos" w:hAnsiTheme="majorBidi" w:cstheme="majorBidi"/>
          <w:sz w:val="18"/>
          <w:szCs w:val="18"/>
        </w:rPr>
      </w:pPr>
    </w:p>
    <w:p w14:paraId="0FB3587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Authors_booksale (ISBN, Author_Name)</w:t>
      </w:r>
    </w:p>
    <w:p w14:paraId="6E54E1C8"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VALUES</w:t>
      </w:r>
    </w:p>
    <w:p w14:paraId="4966A3BA"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('0000000002431', 'Sandra Smith'),</w:t>
      </w:r>
    </w:p>
    <w:p w14:paraId="01A3E9F8"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('0000000003421', 'Francois Olivier'),</w:t>
      </w:r>
    </w:p>
    <w:p w14:paraId="085388F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('0000000003421', 'Maurice Dupont'),</w:t>
      </w:r>
    </w:p>
    <w:p w14:paraId="07B941B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('0000000004562', 'Rawad Kaadan'),</w:t>
      </w:r>
    </w:p>
    <w:p w14:paraId="691B0FB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('0000000004562', 'Raed Lawand'),</w:t>
      </w:r>
    </w:p>
    <w:p w14:paraId="4E36B5D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('0000000004562', 'Wael Kassis'),</w:t>
      </w:r>
    </w:p>
    <w:p w14:paraId="23EAA684"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('0000000006772', 'Zeinab Kalach'),</w:t>
      </w:r>
    </w:p>
    <w:p w14:paraId="7C02CC46"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('0000000006772', 'Pamela Hokayem'),</w:t>
      </w:r>
    </w:p>
    <w:p w14:paraId="12638DB9"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('0000000007880', 'Camilla Ponduras'),</w:t>
      </w:r>
    </w:p>
    <w:p w14:paraId="1040A21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('0000000007994', 'Donald Harris'),</w:t>
      </w:r>
    </w:p>
    <w:p w14:paraId="1A97027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('0000000010001', 'Liam Brown'),</w:t>
      </w:r>
    </w:p>
    <w:p w14:paraId="2E45FB8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('0000000010001', 'Emma Johnson'),</w:t>
      </w:r>
    </w:p>
    <w:p w14:paraId="4DCF264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('0000000011002', 'Michael Carter'),</w:t>
      </w:r>
    </w:p>
    <w:p w14:paraId="1EFC99DC"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('0000000012003', 'Nadine El-Mir'),</w:t>
      </w:r>
    </w:p>
    <w:p w14:paraId="5BA7508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('0000000012003', 'Tarek Ghanem'),</w:t>
      </w:r>
    </w:p>
    <w:p w14:paraId="3CC85EEC"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('0000000013004', 'Oliver Thompson'),</w:t>
      </w:r>
    </w:p>
    <w:p w14:paraId="6DEE597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('0000000013004', 'Sophia Wilson'),</w:t>
      </w:r>
    </w:p>
    <w:p w14:paraId="6BEA892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('0000000014005', 'Noah Robinson'),</w:t>
      </w:r>
    </w:p>
    <w:p w14:paraId="1F9DCC62"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('0000000014005', 'Lucas Martinez'),</w:t>
      </w:r>
    </w:p>
    <w:p w14:paraId="03B68C45"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('0000000015006', 'Mia Lopez'),</w:t>
      </w:r>
    </w:p>
    <w:p w14:paraId="0D2FDD2E"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('0000000015006', 'Ava Garcia'),</w:t>
      </w:r>
    </w:p>
    <w:p w14:paraId="0044E45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('0000000016007', 'Ella Gonzalez'),</w:t>
      </w:r>
    </w:p>
    <w:p w14:paraId="6DF87AA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('0000000016007', 'Alexander Rivera'),</w:t>
      </w:r>
    </w:p>
    <w:p w14:paraId="70872AF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('0000000017008', 'Isabella Perez'),</w:t>
      </w:r>
    </w:p>
    <w:p w14:paraId="0C88588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('0000000018009', 'James Anderson'),</w:t>
      </w:r>
    </w:p>
    <w:p w14:paraId="65B8937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('0000000019001', 'Grace Moore'),</w:t>
      </w:r>
    </w:p>
    <w:p w14:paraId="74FF5D4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('0000000020002', 'Benjamin Clark'),</w:t>
      </w:r>
    </w:p>
    <w:p w14:paraId="03AA6D7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('0000000021003', 'Charlotte Young'),</w:t>
      </w:r>
    </w:p>
    <w:p w14:paraId="3C35839C"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('0000000022004', 'Abdullah Hassan'),</w:t>
      </w:r>
    </w:p>
    <w:p w14:paraId="6C06BF4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('0000000023005', 'Sara Ahmed'),</w:t>
      </w:r>
    </w:p>
    <w:p w14:paraId="59E5DFB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('0000000024006', 'Fatima Hussein');</w:t>
      </w:r>
    </w:p>
    <w:p w14:paraId="62C3405F" w14:textId="77777777" w:rsidR="00E12FB0" w:rsidRPr="00E12FB0" w:rsidRDefault="00E12FB0" w:rsidP="00E12FB0">
      <w:pPr>
        <w:rPr>
          <w:rFonts w:asciiTheme="majorBidi" w:eastAsia="Aptos" w:hAnsiTheme="majorBidi" w:cstheme="majorBidi"/>
          <w:sz w:val="18"/>
          <w:szCs w:val="18"/>
        </w:rPr>
      </w:pPr>
    </w:p>
    <w:p w14:paraId="778969C1" w14:textId="77777777" w:rsidR="00E12FB0" w:rsidRPr="00E12FB0" w:rsidRDefault="00E12FB0" w:rsidP="00E12FB0">
      <w:pPr>
        <w:rPr>
          <w:rFonts w:asciiTheme="majorBidi" w:eastAsia="Aptos" w:hAnsiTheme="majorBidi" w:cstheme="majorBidi"/>
          <w:sz w:val="18"/>
          <w:szCs w:val="18"/>
        </w:rPr>
      </w:pPr>
    </w:p>
    <w:p w14:paraId="6DAB0AD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Authors_bookrent (BookID, Author_Name)</w:t>
      </w:r>
    </w:p>
    <w:p w14:paraId="55CCED4B"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VALUES</w:t>
      </w:r>
    </w:p>
    <w:p w14:paraId="31B83FD2"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('0000000002431#001', 'Sandra Smith'),</w:t>
      </w:r>
    </w:p>
    <w:p w14:paraId="04753282"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('0000000003421#012', 'Francois Olivier'),</w:t>
      </w:r>
    </w:p>
    <w:p w14:paraId="1F1F6930"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('0000000004562#012', 'Maurice Dupont'),</w:t>
      </w:r>
    </w:p>
    <w:p w14:paraId="1313269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('0000000004989#023', 'Rawad Kaadan'),</w:t>
      </w:r>
    </w:p>
    <w:p w14:paraId="60BD162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('0000000005232#003', 'Raed Lawand'),</w:t>
      </w:r>
    </w:p>
    <w:p w14:paraId="510783B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('0000000005900#002', 'Wael Kassis'),</w:t>
      </w:r>
    </w:p>
    <w:p w14:paraId="28553AD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('0000000006113#020', 'Zeinab Kalach'),</w:t>
      </w:r>
    </w:p>
    <w:p w14:paraId="68BEC30F"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('0000000006772#012', 'Pamela Hokayem'),</w:t>
      </w:r>
    </w:p>
    <w:p w14:paraId="794E13CD"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('0000000007880#001', 'Camilla Ponduras'),</w:t>
      </w:r>
    </w:p>
    <w:p w14:paraId="435A9B4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('0000000007994#010', 'Donald Harris'),</w:t>
      </w:r>
    </w:p>
    <w:p w14:paraId="0602E92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('0000000010001#011', 'Liam Brown'),</w:t>
      </w:r>
    </w:p>
    <w:p w14:paraId="38B73D2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('0000000010001#011', 'Emma Johnson'),</w:t>
      </w:r>
    </w:p>
    <w:p w14:paraId="68B2060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('0000000011002#012', 'Michael Carter'),</w:t>
      </w:r>
    </w:p>
    <w:p w14:paraId="109DA32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('0000000012003#013', 'Nadine El-Mir'),</w:t>
      </w:r>
    </w:p>
    <w:p w14:paraId="0A8968B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('0000000012003#013', 'Tarek Ghanem'),</w:t>
      </w:r>
    </w:p>
    <w:p w14:paraId="5481E70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('0000000013004#014', 'Oliver Thompson'),</w:t>
      </w:r>
    </w:p>
    <w:p w14:paraId="1688CF2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('0000000013004#014', 'Sophia Wilson'),</w:t>
      </w:r>
    </w:p>
    <w:p w14:paraId="197F322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('0000000014005#015', 'Noah Robinson'),</w:t>
      </w:r>
    </w:p>
    <w:p w14:paraId="3FB3E419"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('0000000014005#015', 'Lucas Martinez'),</w:t>
      </w:r>
    </w:p>
    <w:p w14:paraId="73427C6E"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('0000000015006#016', 'Mia Lopez'),</w:t>
      </w:r>
    </w:p>
    <w:p w14:paraId="58AC70A2"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('0000000015006#016', 'Ava Garcia'),</w:t>
      </w:r>
    </w:p>
    <w:p w14:paraId="6A69ED9C"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('0000000016007#017', 'Ella Gonzalez'),</w:t>
      </w:r>
    </w:p>
    <w:p w14:paraId="7CCD760D"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('0000000016007#017', 'Alexander Rivera'),</w:t>
      </w:r>
    </w:p>
    <w:p w14:paraId="7136BEA4"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('0000000017008#018', 'Isabella Perez'),</w:t>
      </w:r>
    </w:p>
    <w:p w14:paraId="5C3C8566"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('0000000018009#019', 'James Anderson'),</w:t>
      </w:r>
    </w:p>
    <w:p w14:paraId="18D68295"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('0000000019001#020', 'Grace Moore'),</w:t>
      </w:r>
    </w:p>
    <w:p w14:paraId="785C508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('0000000020002#021', 'Benjamin Clark'),</w:t>
      </w:r>
    </w:p>
    <w:p w14:paraId="0889AF4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('0000000021003#022', 'Charlotte Young'),</w:t>
      </w:r>
    </w:p>
    <w:p w14:paraId="2514CEE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('0000000022004#023', 'Abdullah Hassan'),</w:t>
      </w:r>
    </w:p>
    <w:p w14:paraId="2A51D3D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('0000000023005#024', 'Sara Ahmed'),</w:t>
      </w:r>
    </w:p>
    <w:p w14:paraId="20390F9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('0000000024006#025', 'Fatima Hussein');</w:t>
      </w:r>
    </w:p>
    <w:p w14:paraId="4816D816" w14:textId="77777777" w:rsidR="00E12FB0" w:rsidRPr="00E12FB0" w:rsidRDefault="00E12FB0" w:rsidP="00E12FB0">
      <w:pPr>
        <w:rPr>
          <w:rFonts w:asciiTheme="majorBidi" w:eastAsia="Aptos" w:hAnsiTheme="majorBidi" w:cstheme="majorBidi"/>
          <w:sz w:val="18"/>
          <w:szCs w:val="18"/>
        </w:rPr>
      </w:pPr>
    </w:p>
    <w:p w14:paraId="2F6C967D" w14:textId="77777777" w:rsidR="00E12FB0" w:rsidRPr="00E12FB0" w:rsidRDefault="00E12FB0" w:rsidP="00E12FB0">
      <w:pPr>
        <w:rPr>
          <w:rFonts w:asciiTheme="majorBidi" w:eastAsia="Aptos" w:hAnsiTheme="majorBidi" w:cstheme="majorBidi"/>
          <w:sz w:val="18"/>
          <w:szCs w:val="18"/>
        </w:rPr>
      </w:pPr>
    </w:p>
    <w:p w14:paraId="73D612B9" w14:textId="77777777" w:rsidR="00E12FB0" w:rsidRPr="00E12FB0" w:rsidRDefault="00E12FB0" w:rsidP="00E12FB0">
      <w:pPr>
        <w:rPr>
          <w:rFonts w:asciiTheme="majorBidi" w:eastAsia="Aptos" w:hAnsiTheme="majorBidi" w:cstheme="majorBidi"/>
          <w:sz w:val="18"/>
          <w:szCs w:val="18"/>
        </w:rPr>
      </w:pPr>
    </w:p>
    <w:p w14:paraId="769930D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Stores_Items (BranchID, Barcode, Qty_Stored)</w:t>
      </w:r>
    </w:p>
    <w:p w14:paraId="6DF304F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VALUES</w:t>
      </w:r>
    </w:p>
    <w:p w14:paraId="1F124A6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('LIBTECH01', '0000000000010001', 25),</w:t>
      </w:r>
    </w:p>
    <w:p w14:paraId="1BBC2C3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('LIBTECH01', '0000000000020198', 30),</w:t>
      </w:r>
    </w:p>
    <w:p w14:paraId="1CF88CE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('LIBTECH02', '0000000000020290', 29),</w:t>
      </w:r>
    </w:p>
    <w:p w14:paraId="064139E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'0000000000030278', 34),</w:t>
      </w:r>
    </w:p>
    <w:p w14:paraId="0F5631A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'0000000000030240', 35),</w:t>
      </w:r>
    </w:p>
    <w:p w14:paraId="78BC718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('LIBTECH04', '0000000000030560', 12),</w:t>
      </w:r>
    </w:p>
    <w:p w14:paraId="705BD39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('LIBTECH05', '0000000000040134', 34),</w:t>
      </w:r>
    </w:p>
    <w:p w14:paraId="0DD0D41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('LIBTECH09', '0000000000040250', 5),</w:t>
      </w:r>
    </w:p>
    <w:p w14:paraId="1F64816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'0000000000040255', 14),</w:t>
      </w:r>
    </w:p>
    <w:p w14:paraId="6DC4C4C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'0000000000040300', 38),</w:t>
      </w:r>
    </w:p>
    <w:p w14:paraId="30BDCBE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('LIBTECH06', '0000000000050001', 20),</w:t>
      </w:r>
    </w:p>
    <w:p w14:paraId="7C442D0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('LIBTECH07', '0000000000050002', 25),</w:t>
      </w:r>
    </w:p>
    <w:p w14:paraId="5E7FD2F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('LIBTECH08', '0000000000060003', 15),</w:t>
      </w:r>
    </w:p>
    <w:p w14:paraId="68CCFF6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('LIBTECH09', '0000000000060004', 35),</w:t>
      </w:r>
    </w:p>
    <w:p w14:paraId="1B6F230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('LIBTECH10', '0000000000070005', 30),</w:t>
      </w:r>
    </w:p>
    <w:p w14:paraId="119FB31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('LIBTECH11', '0000000000070006', 40),</w:t>
      </w:r>
    </w:p>
    <w:p w14:paraId="36A724C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('LIBTECH12', '0000000000080007', 50),</w:t>
      </w:r>
    </w:p>
    <w:p w14:paraId="453A6D1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('LIBTECH13', '0000000000090008', 30),</w:t>
      </w:r>
    </w:p>
    <w:p w14:paraId="6D78B95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('LIBTECH14', '0000000000100009', 25),</w:t>
      </w:r>
    </w:p>
    <w:p w14:paraId="4B6A32B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('LIBTECH15', '0000000000110010', 35),</w:t>
      </w:r>
    </w:p>
    <w:p w14:paraId="44286BA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('LIBTECH01', '0000000000120011', 30),</w:t>
      </w:r>
    </w:p>
    <w:p w14:paraId="5DB7937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('LIBTECH02', '0000000000130012', 25),</w:t>
      </w:r>
    </w:p>
    <w:p w14:paraId="66A1A20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'0000000000140013', 40),</w:t>
      </w:r>
    </w:p>
    <w:p w14:paraId="61D210A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('LIBTECH04', '0000000000150014', 20),</w:t>
      </w:r>
    </w:p>
    <w:p w14:paraId="52D4D6C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('LIBTECH05', '0000000000160015', 15),</w:t>
      </w:r>
    </w:p>
    <w:p w14:paraId="4A3FF4B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('LIBTECH06', '0000000000170016', 35),</w:t>
      </w:r>
    </w:p>
    <w:p w14:paraId="129C16A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('LIBTECH07', '0000000000180017', 50),</w:t>
      </w:r>
    </w:p>
    <w:p w14:paraId="091ED0E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('LIBTECH08', '0000000000190018', 30),</w:t>
      </w:r>
    </w:p>
    <w:p w14:paraId="7E40F08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('LIBTECH09', '0000000000200019', 20),</w:t>
      </w:r>
    </w:p>
    <w:p w14:paraId="1C58573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('LIBTECH10', '0000000000210020', 40);</w:t>
      </w:r>
    </w:p>
    <w:p w14:paraId="0417A418" w14:textId="77777777" w:rsidR="00E12FB0" w:rsidRPr="00E12FB0" w:rsidRDefault="00E12FB0" w:rsidP="00E12FB0">
      <w:pPr>
        <w:rPr>
          <w:rFonts w:asciiTheme="majorBidi" w:eastAsia="Aptos" w:hAnsiTheme="majorBidi" w:cstheme="majorBidi"/>
          <w:sz w:val="18"/>
          <w:szCs w:val="18"/>
        </w:rPr>
      </w:pPr>
    </w:p>
    <w:p w14:paraId="19FED389" w14:textId="77777777" w:rsidR="00E12FB0" w:rsidRPr="00E12FB0" w:rsidRDefault="00E12FB0" w:rsidP="00E12FB0">
      <w:pPr>
        <w:rPr>
          <w:rFonts w:asciiTheme="majorBidi" w:eastAsia="Aptos" w:hAnsiTheme="majorBidi" w:cstheme="majorBidi"/>
          <w:sz w:val="18"/>
          <w:szCs w:val="18"/>
        </w:rPr>
      </w:pPr>
    </w:p>
    <w:p w14:paraId="6005E5B1" w14:textId="77777777" w:rsidR="00E12FB0" w:rsidRPr="00E12FB0" w:rsidRDefault="00E12FB0" w:rsidP="00E12FB0">
      <w:pPr>
        <w:rPr>
          <w:rFonts w:asciiTheme="majorBidi" w:eastAsia="Aptos" w:hAnsiTheme="majorBidi" w:cstheme="majorBidi"/>
          <w:sz w:val="18"/>
          <w:szCs w:val="18"/>
        </w:rPr>
      </w:pPr>
    </w:p>
    <w:p w14:paraId="5D49969C"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Stores_booksforsale (BranchID, ISBN, Number_of_Copies)</w:t>
      </w:r>
    </w:p>
    <w:p w14:paraId="6B23BA4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VALUES</w:t>
      </w:r>
    </w:p>
    <w:p w14:paraId="54AF482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('LIBTECH01', '0000000002431', 12),</w:t>
      </w:r>
    </w:p>
    <w:p w14:paraId="6370104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'0000000003421', 34),</w:t>
      </w:r>
    </w:p>
    <w:p w14:paraId="5D2C72C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('LIBTECH02', '0000000003421', 23),</w:t>
      </w:r>
    </w:p>
    <w:p w14:paraId="0D3BAB4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'0000000004562', 21),</w:t>
      </w:r>
    </w:p>
    <w:p w14:paraId="4526E07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('LIBTECH04', '0000000004562', 23),</w:t>
      </w:r>
    </w:p>
    <w:p w14:paraId="7F7D2F7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('LIBTECH05', '0000000004562', 33),</w:t>
      </w:r>
    </w:p>
    <w:p w14:paraId="0093792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('LIBTECH06', '0000000006772', 10),</w:t>
      </w:r>
    </w:p>
    <w:p w14:paraId="349A626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('LIBTECH07', '0000000006772', 9),</w:t>
      </w:r>
    </w:p>
    <w:p w14:paraId="21BE79A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('LIBTECH08', '0000000007880', 3),</w:t>
      </w:r>
    </w:p>
    <w:p w14:paraId="234D549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('LIBTECH09', '0000000007994', 18),</w:t>
      </w:r>
    </w:p>
    <w:p w14:paraId="68B31C6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('LIBTECH10', '0000000010001', 15),</w:t>
      </w:r>
    </w:p>
    <w:p w14:paraId="3A55810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('LIBTECH11', '0000000011002', 20),</w:t>
      </w:r>
    </w:p>
    <w:p w14:paraId="7D44F25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('LIBTECH12', '0000000012003', 25),</w:t>
      </w:r>
    </w:p>
    <w:p w14:paraId="5910ED6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('LIBTECH13', '0000000013004', 18),</w:t>
      </w:r>
    </w:p>
    <w:p w14:paraId="7970A2D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('LIBTECH14', '0000000014005', 10),</w:t>
      </w:r>
    </w:p>
    <w:p w14:paraId="7124202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('LIBTECH15', '0000000015006', 12),</w:t>
      </w:r>
    </w:p>
    <w:p w14:paraId="11F2FA7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('LIBTECH01', '0000000016007', 20),</w:t>
      </w:r>
    </w:p>
    <w:p w14:paraId="317EC5C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('LIBTECH02', '0000000017008', 15),</w:t>
      </w:r>
    </w:p>
    <w:p w14:paraId="6775248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'0000000018009', 25),</w:t>
      </w:r>
    </w:p>
    <w:p w14:paraId="1407175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('LIBTECH04', '0000000019001', 30),</w:t>
      </w:r>
    </w:p>
    <w:p w14:paraId="6F17960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('LIBTECH05', '0000000020002', 22),</w:t>
      </w:r>
    </w:p>
    <w:p w14:paraId="76E3B5E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('LIBTECH06', '0000000021003', 10),</w:t>
      </w:r>
    </w:p>
    <w:p w14:paraId="18C648A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('LIBTECH07', '0000000022004', 14),</w:t>
      </w:r>
    </w:p>
    <w:p w14:paraId="09DDA0C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('LIBTECH08', '0000000023005', 18),</w:t>
      </w:r>
    </w:p>
    <w:p w14:paraId="166EE7E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('LIBTECH09', '0000000024006', 17),</w:t>
      </w:r>
    </w:p>
    <w:p w14:paraId="37C2BC4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('LIBTECH10', '0000000025007', 11),</w:t>
      </w:r>
    </w:p>
    <w:p w14:paraId="44BD5D8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('LIBTECH11', '0000000026008', 13),</w:t>
      </w:r>
    </w:p>
    <w:p w14:paraId="2FB9382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('LIBTECH12', '0000000027009', 19),</w:t>
      </w:r>
    </w:p>
    <w:p w14:paraId="6FAB96D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('LIBTECH13', '0000000028001', 20),</w:t>
      </w:r>
    </w:p>
    <w:p w14:paraId="24C6A72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('LIBTECH14', '0000000029002', 16),</w:t>
      </w:r>
    </w:p>
    <w:p w14:paraId="7408209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('LIBTECH15', '0000000030003', 8),</w:t>
      </w:r>
    </w:p>
    <w:p w14:paraId="76D655D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('LIBTECH01', '0000000031004', 15),</w:t>
      </w:r>
    </w:p>
    <w:p w14:paraId="17A8A41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('LIBTECH02', '0000000032005', 10),</w:t>
      </w:r>
    </w:p>
    <w:p w14:paraId="3BAB4DE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('LIBTECH03', '0000000033006', 18),</w:t>
      </w:r>
    </w:p>
    <w:p w14:paraId="35D9AC4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('LIBTECH04', '0000000034007', 13),</w:t>
      </w:r>
    </w:p>
    <w:p w14:paraId="7AB3138E"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('LIBTECH05', '0000000035008', 21),</w:t>
      </w:r>
    </w:p>
    <w:p w14:paraId="430220C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('LIBTECH06', '0000000036009', 12),</w:t>
      </w:r>
    </w:p>
    <w:p w14:paraId="43B0453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('LIBTECH07', '0000000037001', 14);</w:t>
      </w:r>
    </w:p>
    <w:p w14:paraId="5C5D11EC" w14:textId="77777777" w:rsidR="00E12FB0" w:rsidRPr="00E12FB0" w:rsidRDefault="00E12FB0" w:rsidP="00E12FB0">
      <w:pPr>
        <w:rPr>
          <w:rFonts w:asciiTheme="majorBidi" w:eastAsia="Aptos" w:hAnsiTheme="majorBidi" w:cstheme="majorBidi"/>
          <w:sz w:val="18"/>
          <w:szCs w:val="18"/>
        </w:rPr>
      </w:pPr>
    </w:p>
    <w:p w14:paraId="79855FA0" w14:textId="77777777" w:rsidR="00E12FB0" w:rsidRPr="00E12FB0" w:rsidRDefault="00E12FB0" w:rsidP="00E12FB0">
      <w:pPr>
        <w:rPr>
          <w:rFonts w:asciiTheme="majorBidi" w:eastAsia="Aptos" w:hAnsiTheme="majorBidi" w:cstheme="majorBidi"/>
          <w:sz w:val="18"/>
          <w:szCs w:val="18"/>
        </w:rPr>
      </w:pPr>
    </w:p>
    <w:p w14:paraId="0CB2759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Buys_Books (Username, BranchID, ISBN, Quantity, Date_Time)</w:t>
      </w:r>
    </w:p>
    <w:p w14:paraId="3556BE82"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VALUES</w:t>
      </w:r>
    </w:p>
    <w:p w14:paraId="5BD75D16" w14:textId="77777777" w:rsidR="00E12FB0" w:rsidRPr="00FE750F" w:rsidRDefault="00E12FB0" w:rsidP="00E12FB0">
      <w:pPr>
        <w:rPr>
          <w:rFonts w:asciiTheme="majorBidi" w:eastAsia="Aptos" w:hAnsiTheme="majorBidi" w:cstheme="majorBidi"/>
          <w:sz w:val="18"/>
          <w:szCs w:val="18"/>
          <w:lang w:val="fr-FR"/>
        </w:rPr>
      </w:pPr>
      <w:r w:rsidRPr="00FE750F">
        <w:rPr>
          <w:rFonts w:asciiTheme="majorBidi" w:eastAsia="Aptos" w:hAnsiTheme="majorBidi" w:cstheme="majorBidi"/>
          <w:sz w:val="18"/>
          <w:szCs w:val="18"/>
          <w:lang w:val="fr-FR"/>
        </w:rPr>
        <w:t xml:space="preserve">    ('en01', 'LIBTECH01', '0000000002431', 2, '2024-10-01 11:12:23'),</w:t>
      </w:r>
    </w:p>
    <w:p w14:paraId="701B095A" w14:textId="77777777" w:rsidR="00E12FB0" w:rsidRPr="00E12FB0" w:rsidRDefault="00E12FB0" w:rsidP="00E12FB0">
      <w:pPr>
        <w:rPr>
          <w:rFonts w:asciiTheme="majorBidi" w:eastAsia="Aptos" w:hAnsiTheme="majorBidi" w:cstheme="majorBidi"/>
          <w:sz w:val="18"/>
          <w:szCs w:val="18"/>
        </w:rPr>
      </w:pPr>
      <w:r w:rsidRPr="00FE750F">
        <w:rPr>
          <w:rFonts w:asciiTheme="majorBidi" w:eastAsia="Aptos" w:hAnsiTheme="majorBidi" w:cstheme="majorBidi"/>
          <w:sz w:val="18"/>
          <w:szCs w:val="18"/>
          <w:lang w:val="fr-FR"/>
        </w:rPr>
        <w:t xml:space="preserve">    </w:t>
      </w:r>
      <w:r w:rsidRPr="00E12FB0">
        <w:rPr>
          <w:rFonts w:asciiTheme="majorBidi" w:eastAsia="Aptos" w:hAnsiTheme="majorBidi" w:cstheme="majorBidi"/>
          <w:sz w:val="18"/>
          <w:szCs w:val="18"/>
        </w:rPr>
        <w:t>('gh21', 'LIBTECH02', '0000000003421', 1, '2024-09-10 13:31:02'),</w:t>
      </w:r>
    </w:p>
    <w:p w14:paraId="5842C54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('jf10', 'LIBTECH02', '0000000003421', 1, '2024-06-30 17:05:15'),</w:t>
      </w:r>
    </w:p>
    <w:p w14:paraId="1496C06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('fm02', 'LIBTECH01', '0000000004562', 2, '2024-04-01 20:45:09'),</w:t>
      </w:r>
    </w:p>
    <w:p w14:paraId="7660358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('jb01', 'LIBTECH09', '0000000004562', 1, '2024-07-31 18:10:10'),</w:t>
      </w:r>
    </w:p>
    <w:p w14:paraId="63F2CE3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('nn12', 'LIBTECH07', '0000000004562', 1, '2024-05-23 10:40:34'),</w:t>
      </w:r>
    </w:p>
    <w:p w14:paraId="74DE0126"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('rh17', 'LIBTECH05', '0000000006772', 1, '2024-08-17 11:11:09'),</w:t>
      </w:r>
    </w:p>
    <w:p w14:paraId="03DF019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('rh18', 'LIBTECH08', '0000000006772', 2, '2024-04-14 12:30:23'),</w:t>
      </w:r>
    </w:p>
    <w:p w14:paraId="1D4D088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('es02', 'LIBTECH09', '0000000007880', 3, '2024-05-31 17:32:06'),</w:t>
      </w:r>
    </w:p>
    <w:p w14:paraId="2F4DC50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('nm01', 'LIBTECH10', '0000000007994', 1, '2024-08-06 11:57:05'),</w:t>
      </w:r>
    </w:p>
    <w:p w14:paraId="558C025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('ha01', 'LIBTECH11', '0000000010001', 2, '2024-07-10 10:20:00'),</w:t>
      </w:r>
    </w:p>
    <w:p w14:paraId="7742C64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('fm12', 'LIBTECH12', '0000000011002', 1, '2024-06-15 15:45:10'),</w:t>
      </w:r>
    </w:p>
    <w:p w14:paraId="57BD899A"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('td21', 'LIBTECH13', '0000000012003', 3, '2024-05-20 12:30:50'),</w:t>
      </w:r>
    </w:p>
    <w:p w14:paraId="1D54C3D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('aa22', 'LIBTECH14', '0000000013004', 2, '2024-04-05 09:40:30'),</w:t>
      </w:r>
    </w:p>
    <w:p w14:paraId="57EAFD34"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('sc34', 'LIBTECH15', '0000000014005', 1, '2024-09-12 18:10:00'),</w:t>
      </w:r>
    </w:p>
    <w:p w14:paraId="6D00A0C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('he01', 'LIBTECH01', '0000000015006', 1, '2024-03-25 14:20:40'),</w:t>
      </w:r>
    </w:p>
    <w:p w14:paraId="4C242FC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('kh18', 'LIBTECH02', '0000000016007', 1, '2024-02-18 16:10:15'),</w:t>
      </w:r>
    </w:p>
    <w:p w14:paraId="2348F3EE" w14:textId="77777777" w:rsidR="00E12FB0" w:rsidRPr="00FE750F" w:rsidRDefault="00E12FB0" w:rsidP="00E12FB0">
      <w:pPr>
        <w:rPr>
          <w:rFonts w:asciiTheme="majorBidi" w:eastAsia="Aptos" w:hAnsiTheme="majorBidi" w:cstheme="majorBidi"/>
          <w:sz w:val="18"/>
          <w:szCs w:val="18"/>
          <w:lang w:val="fr-FR"/>
        </w:rPr>
      </w:pPr>
      <w:r w:rsidRPr="00E12FB0">
        <w:rPr>
          <w:rFonts w:asciiTheme="majorBidi" w:eastAsia="Aptos" w:hAnsiTheme="majorBidi" w:cstheme="majorBidi"/>
          <w:sz w:val="18"/>
          <w:szCs w:val="18"/>
        </w:rPr>
        <w:t xml:space="preserve">    </w:t>
      </w:r>
      <w:r w:rsidRPr="00FE750F">
        <w:rPr>
          <w:rFonts w:asciiTheme="majorBidi" w:eastAsia="Aptos" w:hAnsiTheme="majorBidi" w:cstheme="majorBidi"/>
          <w:sz w:val="18"/>
          <w:szCs w:val="18"/>
          <w:lang w:val="fr-FR"/>
        </w:rPr>
        <w:t>('ls99', 'LIBTECH03', '0000000017008', 2, '2024-07-28 19:30:25'),</w:t>
      </w:r>
    </w:p>
    <w:p w14:paraId="40C2ABC1" w14:textId="77777777" w:rsidR="00E12FB0" w:rsidRPr="00E12FB0" w:rsidRDefault="00E12FB0" w:rsidP="00E12FB0">
      <w:pPr>
        <w:rPr>
          <w:rFonts w:asciiTheme="majorBidi" w:eastAsia="Aptos" w:hAnsiTheme="majorBidi" w:cstheme="majorBidi"/>
          <w:sz w:val="18"/>
          <w:szCs w:val="18"/>
        </w:rPr>
      </w:pPr>
      <w:r w:rsidRPr="00FE750F">
        <w:rPr>
          <w:rFonts w:asciiTheme="majorBidi" w:eastAsia="Aptos" w:hAnsiTheme="majorBidi" w:cstheme="majorBidi"/>
          <w:sz w:val="18"/>
          <w:szCs w:val="18"/>
          <w:lang w:val="fr-FR"/>
        </w:rPr>
        <w:t xml:space="preserve">    </w:t>
      </w:r>
      <w:r w:rsidRPr="00E12FB0">
        <w:rPr>
          <w:rFonts w:asciiTheme="majorBidi" w:eastAsia="Aptos" w:hAnsiTheme="majorBidi" w:cstheme="majorBidi"/>
          <w:sz w:val="18"/>
          <w:szCs w:val="18"/>
        </w:rPr>
        <w:t>('md21', 'LIBTECH04', '0000000018009', 3, '2024-08-14 11:10:55'),</w:t>
      </w:r>
    </w:p>
    <w:p w14:paraId="0743F118"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('sj01', 'LIBTECH05', '0000000019001', 1, '2024-10-02 13:20:35');</w:t>
      </w:r>
    </w:p>
    <w:p w14:paraId="5484E15C" w14:textId="77777777" w:rsidR="00E12FB0" w:rsidRPr="00E12FB0" w:rsidRDefault="00E12FB0" w:rsidP="00E12FB0">
      <w:pPr>
        <w:rPr>
          <w:rFonts w:asciiTheme="majorBidi" w:eastAsia="Aptos" w:hAnsiTheme="majorBidi" w:cstheme="majorBidi"/>
          <w:sz w:val="18"/>
          <w:szCs w:val="18"/>
        </w:rPr>
      </w:pPr>
    </w:p>
    <w:p w14:paraId="08C676BE" w14:textId="77777777" w:rsidR="00E12FB0" w:rsidRPr="00E12FB0" w:rsidRDefault="00E12FB0" w:rsidP="00E12FB0">
      <w:pPr>
        <w:rPr>
          <w:rFonts w:asciiTheme="majorBidi" w:eastAsia="Aptos" w:hAnsiTheme="majorBidi" w:cstheme="majorBidi"/>
          <w:sz w:val="18"/>
          <w:szCs w:val="18"/>
        </w:rPr>
      </w:pPr>
    </w:p>
    <w:p w14:paraId="51B498C0" w14:textId="231C167F"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INSERT INTO Borrows (Username, BookID, Date_Out, Due_Date, Penalty,</w:t>
      </w:r>
      <w:r w:rsidR="00C774B2">
        <w:rPr>
          <w:rFonts w:asciiTheme="majorBidi" w:eastAsia="Aptos" w:hAnsiTheme="majorBidi" w:cstheme="majorBidi"/>
          <w:sz w:val="18"/>
          <w:szCs w:val="18"/>
        </w:rPr>
        <w:t xml:space="preserve"> </w:t>
      </w:r>
      <w:r w:rsidRPr="00540C50">
        <w:rPr>
          <w:rFonts w:asciiTheme="majorBidi" w:eastAsia="Aptos" w:hAnsiTheme="majorBidi" w:cstheme="majorBidi"/>
          <w:sz w:val="18"/>
          <w:szCs w:val="18"/>
        </w:rPr>
        <w:t>Status)</w:t>
      </w:r>
    </w:p>
    <w:p w14:paraId="1854E215"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VALUES</w:t>
      </w:r>
    </w:p>
    <w:p w14:paraId="0B71FB6D"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('en01', '0000000002431#001', '2024-05-05', '2024-05-15', 10.00,'Returned'),</w:t>
      </w:r>
    </w:p>
    <w:p w14:paraId="2EC73620"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('en01', '0000000002431#001', '2024-09-09', '2024-12-30', 10.00,'Borrowed'),</w:t>
      </w:r>
    </w:p>
    <w:p w14:paraId="2B7445F0"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('gh21', '0000000002431#001', '2024-09-09', '2024-12-30', 10.00,'Borrowed'),</w:t>
      </w:r>
    </w:p>
    <w:p w14:paraId="26ABD9A3"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('jf10', '0000000002431#001', '2024-09-09', '2024-12-30', 10.00,'Borrowed'),</w:t>
      </w:r>
    </w:p>
    <w:p w14:paraId="29C906B3"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('gh21', '0000000003421#012', '2024-09-09', '2024-12-30', 10.00,'Borrowed'),</w:t>
      </w:r>
    </w:p>
    <w:p w14:paraId="2012DB9E"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('gh21', '0000000003421#012', '2024-07-25', '2024-08-05', 10.00,'Returned'),</w:t>
      </w:r>
    </w:p>
    <w:p w14:paraId="0E800708"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('jf10', '0000000004562#012', '2024-01-03', '2024-01-13', 15.00,'Returned'),</w:t>
      </w:r>
    </w:p>
    <w:p w14:paraId="609A6E15"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('en01', '0000000004989#023', '2024-11-15', '2024-12-25', 12.00,'Borrowed'),</w:t>
      </w:r>
    </w:p>
    <w:p w14:paraId="1F7E13F7"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('fm02', '0000000004989#023', '2024-06-15', '2024-06-25', 12.00,'Returned'),</w:t>
      </w:r>
    </w:p>
    <w:p w14:paraId="42D0B9A1"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('jb01', '0000000005232#003', '2024-09-23', '2024-10-03', 11.00,'Returned'),</w:t>
      </w:r>
    </w:p>
    <w:p w14:paraId="5C6E3997"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('nn12', '0000000005900#002', '2024-03-20', '2024-03-31', 10.00,'Returned'),</w:t>
      </w:r>
    </w:p>
    <w:p w14:paraId="0BA44979"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('rh17', '0000000006113#020', '2024-05-22', '2024-06-02', 13.00,'Returned'),</w:t>
      </w:r>
    </w:p>
    <w:p w14:paraId="38A364D9"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('rh18', '0000000006772#012', '2024-04-12', '2024-04-22', 13.00,'Returned'),</w:t>
      </w:r>
    </w:p>
    <w:p w14:paraId="6F60B404"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('es02', '0000000007880#001', '2024-09-01', '2024-09-11', 12.00,'Returned'),</w:t>
      </w:r>
    </w:p>
    <w:p w14:paraId="6BE6FFD3"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('nm01', '0000000007994#010', '2024-02-04', '2024-02-14', 10.00,'Returned'),</w:t>
      </w:r>
    </w:p>
    <w:p w14:paraId="17F143F5"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('ha01', '0000000010001#011', '2024-07-10', '2024-07-20', 8.00,'Returned'),</w:t>
      </w:r>
    </w:p>
    <w:p w14:paraId="1DC8BCB0"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('fm12', '0000000011002#012', '2024-06-15', '2024-06-25', 10.00,'Returned'),</w:t>
      </w:r>
    </w:p>
    <w:p w14:paraId="38FB65A2"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('td21', '0000000012003#013', '2024-04-10', '2024-04-20', 12.00,'Returned'),</w:t>
      </w:r>
    </w:p>
    <w:p w14:paraId="1F76CC73"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('aa22', '0000000013004#014', '2024-03-01', '2024-03-10', 10.00,'Returned'),</w:t>
      </w:r>
    </w:p>
    <w:p w14:paraId="2B8E0E07"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('sc34', '0000000014005#015', '2024-02-12', '2024-02-22', 9.00,'Returned'),</w:t>
      </w:r>
    </w:p>
    <w:p w14:paraId="03BCE981"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('he01', '0000000015006#016', '2024-09-30', '2024-10-10', 15.00,'Returned'),</w:t>
      </w:r>
    </w:p>
    <w:p w14:paraId="0156ADDE"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('kh18', '0000000016007#017', '2024-01-01', '2024-01-10', 14.00,'Returned'),</w:t>
      </w:r>
    </w:p>
    <w:p w14:paraId="7558D35E"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('ls99', '0000000017008#018', '2024-03-15', '2024-03-25', 11.00,'Returned'),</w:t>
      </w:r>
    </w:p>
    <w:p w14:paraId="6BB1C66A" w14:textId="77777777" w:rsidR="00540C50" w:rsidRPr="00540C5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('md21', '0000000018009#019', '2024-04-25', '2024-05-05', 8.00,'Returned'),</w:t>
      </w:r>
    </w:p>
    <w:p w14:paraId="45215C02" w14:textId="1E15D343" w:rsidR="00E12FB0" w:rsidRPr="00E12FB0" w:rsidRDefault="00540C50" w:rsidP="00540C50">
      <w:pPr>
        <w:rPr>
          <w:rFonts w:asciiTheme="majorBidi" w:eastAsia="Aptos" w:hAnsiTheme="majorBidi" w:cstheme="majorBidi"/>
          <w:sz w:val="18"/>
          <w:szCs w:val="18"/>
        </w:rPr>
      </w:pPr>
      <w:r w:rsidRPr="00540C50">
        <w:rPr>
          <w:rFonts w:asciiTheme="majorBidi" w:eastAsia="Aptos" w:hAnsiTheme="majorBidi" w:cstheme="majorBidi"/>
          <w:sz w:val="18"/>
          <w:szCs w:val="18"/>
        </w:rPr>
        <w:t xml:space="preserve">    ('sj01', '0000000019001#020', '2024-05-10', '2024-05-20', 10.00,'Returned');</w:t>
      </w:r>
    </w:p>
    <w:p w14:paraId="2BD38B39" w14:textId="77777777" w:rsidR="00E12FB0" w:rsidRPr="00E12FB0" w:rsidRDefault="00E12FB0" w:rsidP="00E12FB0">
      <w:pPr>
        <w:rPr>
          <w:rFonts w:asciiTheme="majorBidi" w:eastAsia="Aptos" w:hAnsiTheme="majorBidi" w:cstheme="majorBidi"/>
          <w:sz w:val="18"/>
          <w:szCs w:val="18"/>
        </w:rPr>
      </w:pPr>
    </w:p>
    <w:p w14:paraId="6D90E305" w14:textId="77777777" w:rsidR="00E12FB0" w:rsidRPr="00E12FB0" w:rsidRDefault="00E12FB0" w:rsidP="00E12FB0">
      <w:pPr>
        <w:rPr>
          <w:rFonts w:asciiTheme="majorBidi" w:eastAsia="Aptos" w:hAnsiTheme="majorBidi" w:cstheme="majorBidi"/>
          <w:sz w:val="18"/>
          <w:szCs w:val="18"/>
        </w:rPr>
      </w:pPr>
    </w:p>
    <w:p w14:paraId="4814B3ED" w14:textId="77777777" w:rsidR="00E12FB0" w:rsidRPr="00E12FB0" w:rsidRDefault="00E12FB0" w:rsidP="00E12FB0">
      <w:pPr>
        <w:rPr>
          <w:rFonts w:asciiTheme="majorBidi" w:eastAsia="Aptos" w:hAnsiTheme="majorBidi" w:cstheme="majorBidi"/>
          <w:sz w:val="18"/>
          <w:szCs w:val="18"/>
        </w:rPr>
      </w:pPr>
    </w:p>
    <w:p w14:paraId="5D476E8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INSERT INTO Sale_to_Rent (BookID, ISBN, Date_Moved, Discount)</w:t>
      </w:r>
    </w:p>
    <w:p w14:paraId="18680C4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VALUES</w:t>
      </w:r>
    </w:p>
    <w:p w14:paraId="6AACEF50"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('0000000002431#001', '0000000002431', '2024-10-10', 35.00),</w:t>
      </w:r>
    </w:p>
    <w:p w14:paraId="0765CE3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('0000000003421#012', '0000000003421', '2024-10-11', 35.00),</w:t>
      </w:r>
    </w:p>
    <w:p w14:paraId="67A5F5D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('0000000004562#012', '0000000004562', '2024-10-12', 35.00),</w:t>
      </w:r>
    </w:p>
    <w:p w14:paraId="64D61B37"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('0000000004989#023', '0000000004989', '2024-09-30', 35.00),</w:t>
      </w:r>
    </w:p>
    <w:p w14:paraId="04DEF77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('0000000005232#003', '0000000005232', '2024-09-29', 35.00),</w:t>
      </w:r>
    </w:p>
    <w:p w14:paraId="78C7FB3F"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('0000000005900#002', '0000000005900', '2024-10-17', 35.00),</w:t>
      </w:r>
    </w:p>
    <w:p w14:paraId="2AFEA57C"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('0000000006113#020', '0000000006113', '2024-09-27', 35.00),</w:t>
      </w:r>
    </w:p>
    <w:p w14:paraId="061F5ACB"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('0000000006772#012', '0000000006772', '2024-08-31', 35.00),</w:t>
      </w:r>
    </w:p>
    <w:p w14:paraId="7BEAE1ED"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('0000000007880#001', '0000000007880', '2024-08-30', 35.00),</w:t>
      </w:r>
    </w:p>
    <w:p w14:paraId="7CEA4C8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('0000000007994#010', '0000000007994', '2024-08-23', 35.00),</w:t>
      </w:r>
    </w:p>
    <w:p w14:paraId="43872552"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('0000000010001#011', '0000000010001', '2024-10-20', 35.00),</w:t>
      </w:r>
    </w:p>
    <w:p w14:paraId="32AF96E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('0000000011002#012', '0000000011002', '2024-10-21', 35.00),</w:t>
      </w:r>
    </w:p>
    <w:p w14:paraId="153BF24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('0000000012003#013', '0000000012003', '2024-10-22', 35.00),</w:t>
      </w:r>
    </w:p>
    <w:p w14:paraId="37CA8501"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('0000000013004#014', '0000000013004', '2024-10-23', 35.00),</w:t>
      </w:r>
    </w:p>
    <w:p w14:paraId="6F5D50D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('0000000014005#015', '0000000014005', '2024-10-24', 35.00),</w:t>
      </w:r>
    </w:p>
    <w:p w14:paraId="69F2AA35"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('0000000015006#016', '0000000015006', '2024-10-25', 35.00),</w:t>
      </w:r>
    </w:p>
    <w:p w14:paraId="1D78A15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('0000000016007#017', '0000000016007', '2024-10-26', 35.00),</w:t>
      </w:r>
    </w:p>
    <w:p w14:paraId="37D1C079"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('0000000017008#018', '0000000017008', '2024-10-27', 35.00),</w:t>
      </w:r>
    </w:p>
    <w:p w14:paraId="04D1BB33" w14:textId="77777777" w:rsidR="00E12FB0" w:rsidRPr="00E12FB0" w:rsidRDefault="00E12FB0" w:rsidP="00E12FB0">
      <w:pPr>
        <w:rPr>
          <w:rFonts w:asciiTheme="majorBidi" w:eastAsia="Aptos" w:hAnsiTheme="majorBidi" w:cstheme="majorBidi"/>
          <w:sz w:val="18"/>
          <w:szCs w:val="18"/>
        </w:rPr>
      </w:pPr>
      <w:r w:rsidRPr="00E12FB0">
        <w:rPr>
          <w:rFonts w:asciiTheme="majorBidi" w:eastAsia="Aptos" w:hAnsiTheme="majorBidi" w:cstheme="majorBidi"/>
          <w:sz w:val="18"/>
          <w:szCs w:val="18"/>
        </w:rPr>
        <w:t xml:space="preserve">    ('0000000018009#019', '0000000018009', '2024-10-28', 35.00),</w:t>
      </w:r>
    </w:p>
    <w:p w14:paraId="046FB1BD" w14:textId="7D0753D0" w:rsidR="00776762" w:rsidRDefault="00E12FB0" w:rsidP="00E12FB0">
      <w:pPr>
        <w:rPr>
          <w:rFonts w:ascii="Aptos" w:eastAsia="Aptos" w:hAnsi="Aptos" w:cs="Aptos"/>
        </w:rPr>
      </w:pPr>
      <w:r w:rsidRPr="00E12FB0">
        <w:rPr>
          <w:rFonts w:asciiTheme="majorBidi" w:eastAsia="Aptos" w:hAnsiTheme="majorBidi" w:cstheme="majorBidi"/>
          <w:sz w:val="18"/>
          <w:szCs w:val="18"/>
        </w:rPr>
        <w:t xml:space="preserve">    ('0000000019001#020', '0000000019001', '2024-10-29', 35.00);</w:t>
      </w:r>
    </w:p>
    <w:p w14:paraId="70F26D4D" w14:textId="77777777" w:rsidR="003F189F" w:rsidRDefault="003F189F" w:rsidP="003F189F">
      <w:pPr>
        <w:pStyle w:val="ListParagraph"/>
        <w:rPr>
          <w:rFonts w:ascii="Aptos" w:eastAsia="Aptos" w:hAnsi="Aptos" w:cs="Aptos"/>
        </w:rPr>
      </w:pPr>
    </w:p>
    <w:p w14:paraId="24F25930" w14:textId="08F74097" w:rsidR="00833051" w:rsidRPr="00F91D43" w:rsidRDefault="00EB12D3" w:rsidP="00F91D43">
      <w:pPr>
        <w:pStyle w:val="Heading1"/>
        <w:numPr>
          <w:ilvl w:val="0"/>
          <w:numId w:val="29"/>
        </w:numPr>
        <w:rPr>
          <w:rFonts w:asciiTheme="majorBidi" w:hAnsiTheme="majorBidi"/>
          <w:b/>
          <w:bCs/>
          <w:color w:val="auto"/>
          <w:sz w:val="32"/>
          <w:szCs w:val="32"/>
        </w:rPr>
      </w:pPr>
      <w:bookmarkStart w:id="154" w:name="_Toc183960567"/>
      <w:r w:rsidRPr="00F91D43">
        <w:rPr>
          <w:rFonts w:asciiTheme="majorBidi" w:hAnsiTheme="majorBidi"/>
          <w:b/>
          <w:bCs/>
          <w:color w:val="auto"/>
          <w:sz w:val="32"/>
          <w:szCs w:val="32"/>
        </w:rPr>
        <w:t>Complex Transactions</w:t>
      </w:r>
      <w:bookmarkEnd w:id="154"/>
    </w:p>
    <w:p w14:paraId="7BB8F6B4" w14:textId="77777777" w:rsidR="00EB12D3" w:rsidRDefault="00EB12D3" w:rsidP="00EB12D3">
      <w:pPr>
        <w:pStyle w:val="ListParagraph"/>
        <w:rPr>
          <w:rFonts w:ascii="Times" w:eastAsia="Times" w:hAnsi="Times" w:cs="Times"/>
        </w:rPr>
      </w:pPr>
    </w:p>
    <w:p w14:paraId="18EEBEE7" w14:textId="506E8732" w:rsidR="00833051" w:rsidRDefault="00EB12D3" w:rsidP="00434763">
      <w:pPr>
        <w:pStyle w:val="ListParagraph"/>
        <w:ind w:left="0"/>
        <w:rPr>
          <w:rFonts w:ascii="Times" w:eastAsia="Times" w:hAnsi="Times" w:cs="Times"/>
        </w:rPr>
      </w:pPr>
      <w:r>
        <w:rPr>
          <w:rFonts w:ascii="Times" w:eastAsia="Times" w:hAnsi="Times" w:cs="Times"/>
        </w:rPr>
        <w:t xml:space="preserve">After successfully creating </w:t>
      </w:r>
      <w:r w:rsidR="00747603">
        <w:rPr>
          <w:rFonts w:ascii="Times" w:eastAsia="Times" w:hAnsi="Times" w:cs="Times"/>
        </w:rPr>
        <w:t xml:space="preserve">and inserting the data into our tables, we have developed </w:t>
      </w:r>
      <w:r w:rsidR="008858BA">
        <w:rPr>
          <w:rFonts w:ascii="Times" w:eastAsia="Times" w:hAnsi="Times" w:cs="Times"/>
        </w:rPr>
        <w:t>twelve</w:t>
      </w:r>
      <w:r w:rsidR="00747603">
        <w:rPr>
          <w:rFonts w:ascii="Times" w:eastAsia="Times" w:hAnsi="Times" w:cs="Times"/>
        </w:rPr>
        <w:t xml:space="preserve"> complex transactions that are interesting and pertinent to our database. Those transactions have </w:t>
      </w:r>
      <w:r w:rsidR="00104475">
        <w:rPr>
          <w:rFonts w:ascii="Times" w:eastAsia="Times" w:hAnsi="Times" w:cs="Times"/>
        </w:rPr>
        <w:t xml:space="preserve">real meaning in our </w:t>
      </w:r>
      <w:r w:rsidR="00434763">
        <w:rPr>
          <w:rFonts w:ascii="Times" w:eastAsia="Times" w:hAnsi="Times" w:cs="Times"/>
        </w:rPr>
        <w:t>mini world (i.e., the library), and follow the needs of the stakeholders.</w:t>
      </w:r>
    </w:p>
    <w:p w14:paraId="520125B4" w14:textId="77777777" w:rsidR="00434763" w:rsidRPr="00833051" w:rsidRDefault="00434763" w:rsidP="00833051">
      <w:pPr>
        <w:pStyle w:val="ListParagraph"/>
        <w:rPr>
          <w:rFonts w:ascii="Times" w:eastAsia="Times" w:hAnsi="Times" w:cs="Times"/>
        </w:rPr>
      </w:pPr>
    </w:p>
    <w:p w14:paraId="1645E3BB" w14:textId="59C7FA0E" w:rsidR="00C122A7" w:rsidRPr="00C122A7" w:rsidRDefault="00C122A7" w:rsidP="7D634FB7">
      <w:pPr>
        <w:pStyle w:val="ListParagraph"/>
        <w:rPr>
          <w:rFonts w:ascii="Times" w:eastAsia="Times" w:hAnsi="Times" w:cs="Times"/>
        </w:rPr>
      </w:pPr>
    </w:p>
    <w:p w14:paraId="148C1166" w14:textId="77777777" w:rsidR="00E51C13" w:rsidRDefault="00E51C13" w:rsidP="007979AF">
      <w:pPr>
        <w:rPr>
          <w:rFonts w:ascii="Times" w:eastAsia="Times" w:hAnsi="Times" w:cs="Times"/>
          <w:b/>
          <w:bCs/>
          <w:sz w:val="22"/>
          <w:szCs w:val="22"/>
        </w:rPr>
      </w:pPr>
    </w:p>
    <w:p w14:paraId="57A9DC03" w14:textId="77777777" w:rsidR="00E51C13" w:rsidRDefault="00E51C13" w:rsidP="007979AF">
      <w:pPr>
        <w:rPr>
          <w:rFonts w:ascii="Times" w:eastAsia="Times" w:hAnsi="Times" w:cs="Times"/>
          <w:b/>
          <w:bCs/>
          <w:sz w:val="22"/>
          <w:szCs w:val="22"/>
        </w:rPr>
      </w:pPr>
    </w:p>
    <w:p w14:paraId="4BFC4742" w14:textId="77777777" w:rsidR="00E51C13" w:rsidRDefault="00E51C13" w:rsidP="007979AF">
      <w:pPr>
        <w:rPr>
          <w:rFonts w:ascii="Times" w:eastAsia="Times" w:hAnsi="Times" w:cs="Times"/>
          <w:b/>
          <w:bCs/>
          <w:sz w:val="22"/>
          <w:szCs w:val="22"/>
        </w:rPr>
      </w:pPr>
    </w:p>
    <w:p w14:paraId="3354FE9C" w14:textId="77777777" w:rsidR="00E51C13" w:rsidRDefault="00E51C13" w:rsidP="007979AF">
      <w:pPr>
        <w:rPr>
          <w:rFonts w:ascii="Times" w:eastAsia="Times" w:hAnsi="Times" w:cs="Times"/>
          <w:b/>
          <w:bCs/>
          <w:sz w:val="22"/>
          <w:szCs w:val="22"/>
        </w:rPr>
      </w:pPr>
    </w:p>
    <w:p w14:paraId="65E221E0" w14:textId="77777777" w:rsidR="00E51C13" w:rsidRDefault="00E51C13" w:rsidP="007979AF">
      <w:pPr>
        <w:rPr>
          <w:rFonts w:ascii="Times" w:eastAsia="Times" w:hAnsi="Times" w:cs="Times"/>
          <w:b/>
          <w:bCs/>
          <w:sz w:val="22"/>
          <w:szCs w:val="22"/>
        </w:rPr>
      </w:pPr>
    </w:p>
    <w:p w14:paraId="4C0C3ABA" w14:textId="5EB8780B" w:rsidR="00C122A7" w:rsidRPr="007979AF" w:rsidRDefault="3C70755E" w:rsidP="007979AF">
      <w:pPr>
        <w:rPr>
          <w:rFonts w:ascii="Times" w:eastAsia="Times" w:hAnsi="Times" w:cs="Times"/>
          <w:b/>
          <w:bCs/>
          <w:sz w:val="22"/>
          <w:szCs w:val="22"/>
        </w:rPr>
      </w:pPr>
      <w:r w:rsidRPr="007979AF">
        <w:rPr>
          <w:rFonts w:ascii="Times" w:eastAsia="Times" w:hAnsi="Times" w:cs="Times"/>
          <w:b/>
          <w:bCs/>
          <w:sz w:val="22"/>
          <w:szCs w:val="22"/>
        </w:rPr>
        <w:t>Q1: Identify Top 5 Borrowed Books in the Last Year</w:t>
      </w:r>
    </w:p>
    <w:p w14:paraId="2F192B4C" w14:textId="3924BEEB" w:rsidR="00C122A7" w:rsidRPr="00C122A7" w:rsidRDefault="007979AF" w:rsidP="007979AF">
      <w:r w:rsidRPr="007979AF">
        <w:rPr>
          <w:noProof/>
          <w:lang w:eastAsia="en-US"/>
        </w:rPr>
        <w:drawing>
          <wp:inline distT="0" distB="0" distL="0" distR="0" wp14:anchorId="51BD145D" wp14:editId="5DC314AA">
            <wp:extent cx="5054860" cy="14923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54860" cy="1492327"/>
                    </a:xfrm>
                    <a:prstGeom prst="rect">
                      <a:avLst/>
                    </a:prstGeom>
                  </pic:spPr>
                </pic:pic>
              </a:graphicData>
            </a:graphic>
          </wp:inline>
        </w:drawing>
      </w:r>
    </w:p>
    <w:p w14:paraId="3C3BFDC6" w14:textId="60C47D02" w:rsidR="00C122A7" w:rsidRPr="00434763" w:rsidRDefault="3A933D17" w:rsidP="007979AF">
      <w:pPr>
        <w:spacing w:before="240" w:after="240"/>
        <w:rPr>
          <w:rFonts w:ascii="Times New Roman" w:eastAsia="Times New Roman" w:hAnsi="Times New Roman" w:cs="Times New Roman"/>
          <w:sz w:val="22"/>
          <w:szCs w:val="22"/>
          <w:u w:val="single"/>
        </w:rPr>
      </w:pPr>
      <w:r w:rsidRPr="00434763">
        <w:rPr>
          <w:rFonts w:ascii="Times New Roman" w:eastAsia="Times New Roman" w:hAnsi="Times New Roman" w:cs="Times New Roman"/>
          <w:sz w:val="22"/>
          <w:szCs w:val="22"/>
          <w:u w:val="single"/>
        </w:rPr>
        <w:t>Explanation:</w:t>
      </w:r>
    </w:p>
    <w:p w14:paraId="5EFFCD7D" w14:textId="7816E12A" w:rsidR="007979AF" w:rsidRPr="00450F51" w:rsidRDefault="13AA195F" w:rsidP="00450F51">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 xml:space="preserve">This query aims to identify the </w:t>
      </w:r>
      <w:r w:rsidRPr="7D634FB7">
        <w:rPr>
          <w:rFonts w:ascii="Times New Roman" w:eastAsia="Times New Roman" w:hAnsi="Times New Roman" w:cs="Times New Roman"/>
          <w:b/>
          <w:bCs/>
          <w:sz w:val="22"/>
          <w:szCs w:val="22"/>
        </w:rPr>
        <w:t>top 5 most borrowed books</w:t>
      </w:r>
      <w:r w:rsidRPr="7D634FB7">
        <w:rPr>
          <w:rFonts w:ascii="Times New Roman" w:eastAsia="Times New Roman" w:hAnsi="Times New Roman" w:cs="Times New Roman"/>
          <w:sz w:val="22"/>
          <w:szCs w:val="22"/>
        </w:rPr>
        <w:t xml:space="preserve"> from the library in the past year.  The Borrows table is joined with the Books_for_Rent table on the BookID field to get the titles of the borrowed books.</w:t>
      </w:r>
      <w:r w:rsidR="46B61D84"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WHERE clause filters the records to only include books borrowed within the last year (b.Date_Out &gt;= CURRENT_DATE - INTERVAL '1 year').</w:t>
      </w:r>
      <w:r w:rsidR="4254A6F0"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COUNT(b.BookID) function counts the total number of times each book was borrowed.</w:t>
      </w:r>
      <w:r w:rsidR="214A8A58"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results are grouped by the Title of the books to get the borrow count for each unique title.</w:t>
      </w:r>
      <w:r w:rsidR="4214511C"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results are sorted in descending order of the borrow count (ORDER BY Borrow_Count DESC) and limited to the top 5 entries.</w:t>
      </w:r>
    </w:p>
    <w:p w14:paraId="486A7C12" w14:textId="668E13B0" w:rsidR="00C122A7" w:rsidRPr="00434763" w:rsidRDefault="00765815" w:rsidP="007979AF">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1EA168EA" w:rsidRPr="00434763">
        <w:rPr>
          <w:rFonts w:ascii="Times New Roman" w:eastAsia="Times New Roman" w:hAnsi="Times New Roman" w:cs="Times New Roman"/>
          <w:sz w:val="22"/>
          <w:szCs w:val="22"/>
          <w:u w:val="single"/>
        </w:rPr>
        <w:t>:</w:t>
      </w:r>
    </w:p>
    <w:p w14:paraId="47B82DEF" w14:textId="1CDE01C7" w:rsidR="00765815" w:rsidRDefault="00765815" w:rsidP="00765815">
      <w:pPr>
        <w:keepNext/>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LibTech</w:t>
      </w:r>
      <w:r w:rsidRPr="00765815">
        <w:rPr>
          <w:rFonts w:ascii="Times New Roman" w:eastAsia="Times New Roman" w:hAnsi="Times New Roman" w:cs="Times New Roman"/>
          <w:sz w:val="22"/>
          <w:szCs w:val="22"/>
        </w:rPr>
        <w:t xml:space="preserve"> wants to know which books are most popular among readers. They run a query to find the top 5 most borrowed books in the past year. The results show titles like </w:t>
      </w:r>
      <w:r>
        <w:rPr>
          <w:rFonts w:ascii="Times New Roman" w:eastAsia="Times New Roman" w:hAnsi="Times New Roman" w:cs="Times New Roman"/>
          <w:i/>
          <w:iCs/>
          <w:sz w:val="22"/>
          <w:szCs w:val="22"/>
        </w:rPr>
        <w:t>Electronics</w:t>
      </w:r>
      <w:r w:rsidRPr="00765815">
        <w:rPr>
          <w:rFonts w:ascii="Times New Roman" w:eastAsia="Times New Roman" w:hAnsi="Times New Roman" w:cs="Times New Roman"/>
          <w:sz w:val="22"/>
          <w:szCs w:val="22"/>
        </w:rPr>
        <w:t xml:space="preserve"> and </w:t>
      </w:r>
      <w:r>
        <w:rPr>
          <w:rFonts w:ascii="Times New Roman" w:eastAsia="Times New Roman" w:hAnsi="Times New Roman" w:cs="Times New Roman"/>
          <w:i/>
          <w:iCs/>
          <w:sz w:val="22"/>
          <w:szCs w:val="22"/>
        </w:rPr>
        <w:t>MenDuties</w:t>
      </w:r>
      <w:r w:rsidRPr="00765815">
        <w:rPr>
          <w:rFonts w:ascii="Times New Roman" w:eastAsia="Times New Roman" w:hAnsi="Times New Roman" w:cs="Times New Roman"/>
          <w:i/>
          <w:iCs/>
          <w:sz w:val="22"/>
          <w:szCs w:val="22"/>
        </w:rPr>
        <w:t xml:space="preserve"> </w:t>
      </w:r>
      <w:r w:rsidRPr="00765815">
        <w:rPr>
          <w:rFonts w:ascii="Times New Roman" w:eastAsia="Times New Roman" w:hAnsi="Times New Roman" w:cs="Times New Roman"/>
          <w:sz w:val="22"/>
          <w:szCs w:val="22"/>
        </w:rPr>
        <w:t>leading the list, helping the library decide which books to feature in promotions</w:t>
      </w:r>
      <w:r>
        <w:rPr>
          <w:rFonts w:ascii="Times New Roman" w:eastAsia="Times New Roman" w:hAnsi="Times New Roman" w:cs="Times New Roman"/>
          <w:sz w:val="22"/>
          <w:szCs w:val="22"/>
        </w:rPr>
        <w:t xml:space="preserve"> and </w:t>
      </w:r>
      <w:r w:rsidRPr="00765815">
        <w:rPr>
          <w:rFonts w:ascii="Times New Roman" w:eastAsia="Times New Roman" w:hAnsi="Times New Roman" w:cs="Times New Roman"/>
          <w:sz w:val="22"/>
          <w:szCs w:val="22"/>
        </w:rPr>
        <w:t>restock in larger quantities</w:t>
      </w:r>
      <w:r>
        <w:rPr>
          <w:rFonts w:ascii="Times New Roman" w:eastAsia="Times New Roman" w:hAnsi="Times New Roman" w:cs="Times New Roman"/>
          <w:sz w:val="22"/>
          <w:szCs w:val="22"/>
        </w:rPr>
        <w:t>.</w:t>
      </w:r>
    </w:p>
    <w:p w14:paraId="0FADF066" w14:textId="77777777" w:rsidR="00765815" w:rsidRDefault="00765815" w:rsidP="00765815">
      <w:pPr>
        <w:keepNext/>
        <w:spacing w:before="240" w:after="240"/>
        <w:rPr>
          <w:rFonts w:ascii="Times New Roman" w:eastAsia="Times New Roman" w:hAnsi="Times New Roman" w:cs="Times New Roman"/>
          <w:sz w:val="22"/>
          <w:szCs w:val="22"/>
        </w:rPr>
      </w:pPr>
    </w:p>
    <w:p w14:paraId="192B988A" w14:textId="4F39AA6B" w:rsidR="00207681" w:rsidRDefault="00765815" w:rsidP="00765815">
      <w:pPr>
        <w:keepNext/>
        <w:spacing w:before="240" w:after="240"/>
      </w:pPr>
      <w:r w:rsidRPr="00765815">
        <w:rPr>
          <w:rFonts w:ascii="Times New Roman" w:eastAsia="Times New Roman" w:hAnsi="Times New Roman" w:cs="Times New Roman"/>
          <w:sz w:val="22"/>
          <w:szCs w:val="22"/>
        </w:rPr>
        <w:t>.</w:t>
      </w:r>
      <w:r w:rsidR="001D009B" w:rsidRPr="001D009B">
        <w:rPr>
          <w:noProof/>
          <w:lang w:eastAsia="en-US"/>
        </w:rPr>
        <w:drawing>
          <wp:inline distT="0" distB="0" distL="0" distR="0" wp14:anchorId="7B37CB28" wp14:editId="2679B99B">
            <wp:extent cx="2273417" cy="2216264"/>
            <wp:effectExtent l="0" t="0" r="0" b="0"/>
            <wp:docPr id="49869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93463" name=""/>
                    <pic:cNvPicPr/>
                  </pic:nvPicPr>
                  <pic:blipFill>
                    <a:blip r:embed="rId124"/>
                    <a:stretch>
                      <a:fillRect/>
                    </a:stretch>
                  </pic:blipFill>
                  <pic:spPr>
                    <a:xfrm>
                      <a:off x="0" y="0"/>
                      <a:ext cx="2273417" cy="2216264"/>
                    </a:xfrm>
                    <a:prstGeom prst="rect">
                      <a:avLst/>
                    </a:prstGeom>
                  </pic:spPr>
                </pic:pic>
              </a:graphicData>
            </a:graphic>
          </wp:inline>
        </w:drawing>
      </w:r>
    </w:p>
    <w:p w14:paraId="5DD673EF" w14:textId="2E06251E" w:rsidR="00C122A7" w:rsidRPr="00C122A7" w:rsidRDefault="00207681" w:rsidP="00207681">
      <w:pPr>
        <w:pStyle w:val="Caption"/>
      </w:pPr>
      <w:bookmarkStart w:id="155" w:name="_Toc183091352"/>
      <w:r>
        <w:t xml:space="preserve">Figure </w:t>
      </w:r>
      <w:r w:rsidR="00626CE8">
        <w:fldChar w:fldCharType="begin"/>
      </w:r>
      <w:r w:rsidR="00626CE8">
        <w:instrText xml:space="preserve"> SEQ Figure \* ARABIC </w:instrText>
      </w:r>
      <w:r w:rsidR="00626CE8">
        <w:fldChar w:fldCharType="separate"/>
      </w:r>
      <w:r w:rsidR="00626CE8">
        <w:rPr>
          <w:noProof/>
        </w:rPr>
        <w:t>63</w:t>
      </w:r>
      <w:r w:rsidR="00626CE8">
        <w:rPr>
          <w:noProof/>
        </w:rPr>
        <w:fldChar w:fldCharType="end"/>
      </w:r>
      <w:r>
        <w:t>: Complex Transcation: Top 5 Borrowed Books</w:t>
      </w:r>
      <w:bookmarkEnd w:id="155"/>
    </w:p>
    <w:p w14:paraId="14CE6F1C" w14:textId="222F9A91" w:rsidR="00833051" w:rsidRDefault="7D8E9EE7" w:rsidP="007B3E04">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The output shows the top 5 most borrowed books in the past year along with the count of times each book was borrowed.</w:t>
      </w:r>
    </w:p>
    <w:p w14:paraId="039C6679" w14:textId="6DC16C44" w:rsidR="00833051" w:rsidRDefault="00833051" w:rsidP="007979AF">
      <w:pPr>
        <w:spacing w:before="240" w:after="240"/>
        <w:rPr>
          <w:rFonts w:ascii="Times New Roman" w:eastAsia="Times New Roman" w:hAnsi="Times New Roman" w:cs="Times New Roman"/>
          <w:sz w:val="22"/>
          <w:szCs w:val="22"/>
          <w:u w:val="single"/>
        </w:rPr>
      </w:pPr>
      <w:r w:rsidRPr="00C03BFA">
        <w:rPr>
          <w:rFonts w:ascii="Times New Roman" w:eastAsia="Times New Roman" w:hAnsi="Times New Roman" w:cs="Times New Roman"/>
          <w:sz w:val="22"/>
          <w:szCs w:val="22"/>
          <w:u w:val="single"/>
        </w:rPr>
        <w:t>Code:</w:t>
      </w:r>
    </w:p>
    <w:p w14:paraId="1FCE61E6" w14:textId="77777777" w:rsidR="00A30784" w:rsidRPr="00A30784" w:rsidRDefault="00A30784" w:rsidP="007979AF">
      <w:pPr>
        <w:spacing w:before="240" w:after="240" w:line="240" w:lineRule="auto"/>
        <w:rPr>
          <w:rFonts w:ascii="Times New Roman" w:eastAsia="Times New Roman" w:hAnsi="Times New Roman" w:cs="Times New Roman"/>
          <w:sz w:val="18"/>
          <w:szCs w:val="18"/>
        </w:rPr>
      </w:pPr>
      <w:r w:rsidRPr="00A30784">
        <w:rPr>
          <w:rFonts w:ascii="Times New Roman" w:eastAsia="Times New Roman" w:hAnsi="Times New Roman" w:cs="Times New Roman"/>
          <w:sz w:val="18"/>
          <w:szCs w:val="18"/>
        </w:rPr>
        <w:t>SELECT br.Title, COUNT(b.BookID) AS Borrow_Count</w:t>
      </w:r>
    </w:p>
    <w:p w14:paraId="4B8E796A" w14:textId="77777777" w:rsidR="00A30784" w:rsidRPr="00A30784" w:rsidRDefault="00A30784" w:rsidP="007979AF">
      <w:pPr>
        <w:spacing w:before="240" w:after="240" w:line="240" w:lineRule="auto"/>
        <w:rPr>
          <w:rFonts w:ascii="Times New Roman" w:eastAsia="Times New Roman" w:hAnsi="Times New Roman" w:cs="Times New Roman"/>
          <w:sz w:val="18"/>
          <w:szCs w:val="18"/>
        </w:rPr>
      </w:pPr>
      <w:r w:rsidRPr="00A30784">
        <w:rPr>
          <w:rFonts w:ascii="Times New Roman" w:eastAsia="Times New Roman" w:hAnsi="Times New Roman" w:cs="Times New Roman"/>
          <w:sz w:val="18"/>
          <w:szCs w:val="18"/>
        </w:rPr>
        <w:t>FROM Borrows b</w:t>
      </w:r>
    </w:p>
    <w:p w14:paraId="33D4AE93" w14:textId="77777777" w:rsidR="00A30784" w:rsidRPr="00A30784" w:rsidRDefault="00A30784" w:rsidP="007979AF">
      <w:pPr>
        <w:spacing w:before="240" w:after="240" w:line="240" w:lineRule="auto"/>
        <w:rPr>
          <w:rFonts w:ascii="Times New Roman" w:eastAsia="Times New Roman" w:hAnsi="Times New Roman" w:cs="Times New Roman"/>
          <w:sz w:val="18"/>
          <w:szCs w:val="18"/>
        </w:rPr>
      </w:pPr>
      <w:r w:rsidRPr="00A30784">
        <w:rPr>
          <w:rFonts w:ascii="Times New Roman" w:eastAsia="Times New Roman" w:hAnsi="Times New Roman" w:cs="Times New Roman"/>
          <w:sz w:val="18"/>
          <w:szCs w:val="18"/>
        </w:rPr>
        <w:t>JOIN Books_for_Rent br ON b.BookID = br.BookID</w:t>
      </w:r>
    </w:p>
    <w:p w14:paraId="013A19CB" w14:textId="77777777" w:rsidR="00A30784" w:rsidRPr="00A30784" w:rsidRDefault="00A30784" w:rsidP="007979AF">
      <w:pPr>
        <w:spacing w:before="240" w:after="240" w:line="240" w:lineRule="auto"/>
        <w:rPr>
          <w:rFonts w:ascii="Times New Roman" w:eastAsia="Times New Roman" w:hAnsi="Times New Roman" w:cs="Times New Roman"/>
          <w:sz w:val="18"/>
          <w:szCs w:val="18"/>
        </w:rPr>
      </w:pPr>
      <w:r w:rsidRPr="00A30784">
        <w:rPr>
          <w:rFonts w:ascii="Times New Roman" w:eastAsia="Times New Roman" w:hAnsi="Times New Roman" w:cs="Times New Roman"/>
          <w:sz w:val="18"/>
          <w:szCs w:val="18"/>
        </w:rPr>
        <w:t>WHERE b.Date_Out &gt;= CURRENT_DATE - INTERVAL '1 year'</w:t>
      </w:r>
    </w:p>
    <w:p w14:paraId="2CFC32CD" w14:textId="77777777" w:rsidR="00A30784" w:rsidRPr="00A30784" w:rsidRDefault="00A30784" w:rsidP="007979AF">
      <w:pPr>
        <w:spacing w:before="240" w:after="240" w:line="240" w:lineRule="auto"/>
        <w:rPr>
          <w:rFonts w:ascii="Times New Roman" w:eastAsia="Times New Roman" w:hAnsi="Times New Roman" w:cs="Times New Roman"/>
          <w:sz w:val="18"/>
          <w:szCs w:val="18"/>
        </w:rPr>
      </w:pPr>
      <w:r w:rsidRPr="00A30784">
        <w:rPr>
          <w:rFonts w:ascii="Times New Roman" w:eastAsia="Times New Roman" w:hAnsi="Times New Roman" w:cs="Times New Roman"/>
          <w:sz w:val="18"/>
          <w:szCs w:val="18"/>
        </w:rPr>
        <w:t>GROUP BY br.Title</w:t>
      </w:r>
    </w:p>
    <w:p w14:paraId="048B1AF2" w14:textId="77777777" w:rsidR="007B3E04" w:rsidRDefault="00A30784" w:rsidP="007B3E04">
      <w:pPr>
        <w:spacing w:before="240" w:after="240" w:line="240" w:lineRule="auto"/>
        <w:rPr>
          <w:rFonts w:ascii="Times New Roman" w:eastAsia="Times New Roman" w:hAnsi="Times New Roman" w:cs="Times New Roman"/>
          <w:sz w:val="18"/>
          <w:szCs w:val="18"/>
        </w:rPr>
      </w:pPr>
      <w:r w:rsidRPr="00A30784">
        <w:rPr>
          <w:rFonts w:ascii="Times New Roman" w:eastAsia="Times New Roman" w:hAnsi="Times New Roman" w:cs="Times New Roman"/>
          <w:sz w:val="18"/>
          <w:szCs w:val="18"/>
        </w:rPr>
        <w:t>ORDER BY Borrow_Count DESC</w:t>
      </w:r>
    </w:p>
    <w:p w14:paraId="68DD700C" w14:textId="6179464E" w:rsidR="001D009B" w:rsidRPr="00A30784" w:rsidRDefault="00A30784" w:rsidP="007B3E04">
      <w:pPr>
        <w:spacing w:before="240" w:after="240" w:line="240" w:lineRule="auto"/>
        <w:rPr>
          <w:rFonts w:ascii="Times New Roman" w:eastAsia="Times New Roman" w:hAnsi="Times New Roman" w:cs="Times New Roman"/>
          <w:sz w:val="18"/>
          <w:szCs w:val="18"/>
        </w:rPr>
      </w:pPr>
      <w:r w:rsidRPr="00A30784">
        <w:rPr>
          <w:rFonts w:ascii="Times New Roman" w:eastAsia="Times New Roman" w:hAnsi="Times New Roman" w:cs="Times New Roman"/>
          <w:sz w:val="18"/>
          <w:szCs w:val="18"/>
        </w:rPr>
        <w:t>LIMIT 5;</w:t>
      </w:r>
    </w:p>
    <w:p w14:paraId="39DC6F77" w14:textId="77777777" w:rsidR="00450F51" w:rsidRDefault="00450F51" w:rsidP="007979AF">
      <w:pPr>
        <w:spacing w:before="240" w:after="240"/>
        <w:rPr>
          <w:rFonts w:ascii="Times New Roman" w:eastAsia="Times New Roman" w:hAnsi="Times New Roman" w:cs="Times New Roman"/>
          <w:b/>
          <w:bCs/>
          <w:sz w:val="22"/>
          <w:szCs w:val="22"/>
        </w:rPr>
      </w:pPr>
    </w:p>
    <w:p w14:paraId="09A3D43F" w14:textId="193C502C" w:rsidR="00C122A7" w:rsidRDefault="5516F15A" w:rsidP="007979AF">
      <w:pPr>
        <w:spacing w:before="240" w:after="240"/>
        <w:rPr>
          <w:rFonts w:ascii="Times New Roman" w:eastAsia="Times New Roman" w:hAnsi="Times New Roman" w:cs="Times New Roman"/>
          <w:b/>
          <w:bCs/>
          <w:sz w:val="22"/>
          <w:szCs w:val="22"/>
        </w:rPr>
      </w:pPr>
      <w:r w:rsidRPr="7D634FB7">
        <w:rPr>
          <w:rFonts w:ascii="Times New Roman" w:eastAsia="Times New Roman" w:hAnsi="Times New Roman" w:cs="Times New Roman"/>
          <w:b/>
          <w:bCs/>
          <w:sz w:val="22"/>
          <w:szCs w:val="22"/>
        </w:rPr>
        <w:t>Q2: List Customers Who Have Unreturned Books Past Due Date</w:t>
      </w:r>
    </w:p>
    <w:p w14:paraId="73EAAE6A" w14:textId="5BE7917D" w:rsidR="00AB30D0" w:rsidRPr="00AB30D0" w:rsidRDefault="007A1270" w:rsidP="007979AF">
      <w:pPr>
        <w:spacing w:before="240" w:after="240"/>
        <w:rPr>
          <w:rFonts w:ascii="Times New Roman" w:eastAsia="Times New Roman" w:hAnsi="Times New Roman" w:cs="Times New Roman"/>
          <w:b/>
          <w:bCs/>
          <w:sz w:val="22"/>
          <w:szCs w:val="22"/>
        </w:rPr>
      </w:pPr>
      <w:r w:rsidRPr="007A1270">
        <w:rPr>
          <w:rFonts w:ascii="Times New Roman" w:eastAsia="Times New Roman" w:hAnsi="Times New Roman" w:cs="Times New Roman"/>
          <w:b/>
          <w:bCs/>
          <w:noProof/>
          <w:sz w:val="22"/>
          <w:szCs w:val="22"/>
          <w:lang w:eastAsia="en-US"/>
        </w:rPr>
        <w:drawing>
          <wp:inline distT="0" distB="0" distL="0" distR="0" wp14:anchorId="5DC54BB0" wp14:editId="5A570F70">
            <wp:extent cx="5943600" cy="1243965"/>
            <wp:effectExtent l="0" t="0" r="0" b="0"/>
            <wp:docPr id="144498466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4666" name="Picture 1" descr="A computer code on a white background&#10;&#10;Description automatically generated"/>
                    <pic:cNvPicPr/>
                  </pic:nvPicPr>
                  <pic:blipFill>
                    <a:blip r:embed="rId125"/>
                    <a:stretch>
                      <a:fillRect/>
                    </a:stretch>
                  </pic:blipFill>
                  <pic:spPr>
                    <a:xfrm>
                      <a:off x="0" y="0"/>
                      <a:ext cx="5943600" cy="1243965"/>
                    </a:xfrm>
                    <a:prstGeom prst="rect">
                      <a:avLst/>
                    </a:prstGeom>
                  </pic:spPr>
                </pic:pic>
              </a:graphicData>
            </a:graphic>
          </wp:inline>
        </w:drawing>
      </w:r>
    </w:p>
    <w:p w14:paraId="4FB6F721" w14:textId="77777777" w:rsidR="00CA46D8" w:rsidRDefault="00CA46D8" w:rsidP="7D634FB7">
      <w:pPr>
        <w:ind w:left="720"/>
        <w:rPr>
          <w:rFonts w:ascii="Times" w:eastAsia="Times" w:hAnsi="Times" w:cs="Times"/>
          <w:sz w:val="22"/>
          <w:szCs w:val="22"/>
        </w:rPr>
      </w:pPr>
    </w:p>
    <w:p w14:paraId="6C548926" w14:textId="0C23AD2B" w:rsidR="00C122A7" w:rsidRPr="00CA46D8" w:rsidRDefault="5516F15A" w:rsidP="007979AF">
      <w:pPr>
        <w:rPr>
          <w:u w:val="single"/>
        </w:rPr>
      </w:pPr>
      <w:r w:rsidRPr="00CA46D8">
        <w:rPr>
          <w:rFonts w:ascii="Times" w:eastAsia="Times" w:hAnsi="Times" w:cs="Times"/>
          <w:sz w:val="22"/>
          <w:szCs w:val="22"/>
          <w:u w:val="single"/>
        </w:rPr>
        <w:t>Explanation</w:t>
      </w:r>
      <w:r w:rsidRPr="00CA46D8">
        <w:rPr>
          <w:u w:val="single"/>
        </w:rPr>
        <w:t>:</w:t>
      </w:r>
    </w:p>
    <w:p w14:paraId="50E27730" w14:textId="53926857" w:rsidR="5516F15A" w:rsidRDefault="5516F15A" w:rsidP="007979AF">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This query is designed to identify customers who have overdue books that have not yet been return</w:t>
      </w:r>
      <w:r w:rsidR="00AB30D0">
        <w:rPr>
          <w:rFonts w:ascii="Times New Roman" w:eastAsia="Times New Roman" w:hAnsi="Times New Roman" w:cs="Times New Roman"/>
          <w:sz w:val="22"/>
          <w:szCs w:val="22"/>
        </w:rPr>
        <w:t>ed</w:t>
      </w:r>
      <w:r w:rsidRPr="7D634FB7">
        <w:rPr>
          <w:rFonts w:ascii="Times New Roman" w:eastAsia="Times New Roman" w:hAnsi="Times New Roman" w:cs="Times New Roman"/>
          <w:sz w:val="22"/>
          <w:szCs w:val="22"/>
        </w:rPr>
        <w:t>. The Borrows table is joined with the Customer and Books_for_Rent tables using the Username and BookID fields, respectively, to retrieve customer and book information.</w:t>
      </w:r>
      <w:r w:rsidR="3AA174CF" w:rsidRPr="7D634FB7">
        <w:rPr>
          <w:rFonts w:ascii="Times New Roman" w:eastAsia="Times New Roman" w:hAnsi="Times New Roman" w:cs="Times New Roman"/>
          <w:sz w:val="22"/>
          <w:szCs w:val="22"/>
        </w:rPr>
        <w:t xml:space="preserve"> T</w:t>
      </w:r>
      <w:r w:rsidRPr="7D634FB7">
        <w:rPr>
          <w:rFonts w:ascii="Times New Roman" w:eastAsia="Times New Roman" w:hAnsi="Times New Roman" w:cs="Times New Roman"/>
          <w:sz w:val="22"/>
          <w:szCs w:val="22"/>
        </w:rPr>
        <w:t>he WHERE clause filters records to include only those where the Due_Date is in the past (b.Due_Date &lt; CURRENT_DATE)</w:t>
      </w:r>
      <w:r w:rsidR="00604F63">
        <w:rPr>
          <w:rFonts w:ascii="Times New Roman" w:eastAsia="Times New Roman" w:hAnsi="Times New Roman" w:cs="Times New Roman"/>
          <w:sz w:val="22"/>
          <w:szCs w:val="22"/>
        </w:rPr>
        <w:t xml:space="preserve"> and the Status of the book is ‘borrowed’</w:t>
      </w:r>
      <w:r w:rsidR="0013456D">
        <w:rPr>
          <w:rFonts w:ascii="Times New Roman" w:eastAsia="Times New Roman" w:hAnsi="Times New Roman" w:cs="Times New Roman"/>
          <w:sz w:val="22"/>
          <w:szCs w:val="22"/>
        </w:rPr>
        <w:t xml:space="preserve"> which mean that it hasn’t been returned yet</w:t>
      </w:r>
      <w:r w:rsidR="428B37C0" w:rsidRPr="7D634FB7">
        <w:rPr>
          <w:rFonts w:ascii="Times New Roman" w:eastAsia="Times New Roman" w:hAnsi="Times New Roman" w:cs="Times New Roman"/>
          <w:sz w:val="22"/>
          <w:szCs w:val="22"/>
        </w:rPr>
        <w:t>.</w:t>
      </w:r>
      <w:r w:rsidR="6A57EDDC"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 xml:space="preserve">The query calculates the fine amount for each overdue book based on a rate of </w:t>
      </w:r>
      <w:r w:rsidRPr="7D634FB7">
        <w:rPr>
          <w:rFonts w:ascii="Times New Roman" w:eastAsia="Times New Roman" w:hAnsi="Times New Roman" w:cs="Times New Roman"/>
          <w:b/>
          <w:bCs/>
          <w:sz w:val="22"/>
          <w:szCs w:val="22"/>
        </w:rPr>
        <w:t>$</w:t>
      </w:r>
      <w:r w:rsidRPr="7D634FB7">
        <w:rPr>
          <w:rFonts w:ascii="Times New Roman" w:eastAsia="Times New Roman" w:hAnsi="Times New Roman" w:cs="Times New Roman"/>
          <w:sz w:val="22"/>
          <w:szCs w:val="22"/>
        </w:rPr>
        <w:t>0.5 per day past the due date using the formula (</w:t>
      </w:r>
      <w:r w:rsidR="00AB30D0">
        <w:rPr>
          <w:rFonts w:ascii="Times New Roman" w:eastAsia="Times New Roman" w:hAnsi="Times New Roman" w:cs="Times New Roman"/>
          <w:sz w:val="22"/>
          <w:szCs w:val="22"/>
        </w:rPr>
        <w:t>Penalty + (</w:t>
      </w:r>
      <w:r w:rsidRPr="7D634FB7">
        <w:rPr>
          <w:rFonts w:ascii="Times New Roman" w:eastAsia="Times New Roman" w:hAnsi="Times New Roman" w:cs="Times New Roman"/>
          <w:sz w:val="22"/>
          <w:szCs w:val="22"/>
        </w:rPr>
        <w:t>CURRENT_DATE - b.Due_Date) * 0.5</w:t>
      </w:r>
      <w:r w:rsidR="00AB30D0">
        <w:rPr>
          <w:rFonts w:ascii="Times New Roman" w:eastAsia="Times New Roman" w:hAnsi="Times New Roman" w:cs="Times New Roman"/>
          <w:sz w:val="22"/>
          <w:szCs w:val="22"/>
        </w:rPr>
        <w:t>)</w:t>
      </w:r>
      <w:r w:rsidRPr="7D634FB7">
        <w:rPr>
          <w:rFonts w:ascii="Times New Roman" w:eastAsia="Times New Roman" w:hAnsi="Times New Roman" w:cs="Times New Roman"/>
          <w:sz w:val="22"/>
          <w:szCs w:val="22"/>
        </w:rPr>
        <w:t>.</w:t>
      </w:r>
      <w:r w:rsidR="5D9481D1"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query retrieves details such as the customer's username, first and last name, the BookID, the book's title, the due date, and the calculated fine.</w:t>
      </w:r>
    </w:p>
    <w:p w14:paraId="7CAD3F2E" w14:textId="73466CD0" w:rsidR="0073170A" w:rsidRDefault="00765815" w:rsidP="007979AF">
      <w:pPr>
        <w:spacing w:before="240" w:after="240"/>
      </w:pPr>
      <w:r>
        <w:rPr>
          <w:rFonts w:ascii="Times New Roman" w:eastAsia="Times New Roman" w:hAnsi="Times New Roman" w:cs="Times New Roman"/>
          <w:sz w:val="22"/>
          <w:szCs w:val="22"/>
          <w:u w:val="single"/>
        </w:rPr>
        <w:t>Scenario</w:t>
      </w:r>
      <w:r w:rsidR="05C36484" w:rsidRPr="0073170A">
        <w:rPr>
          <w:rFonts w:ascii="Times New Roman" w:eastAsia="Times New Roman" w:hAnsi="Times New Roman" w:cs="Times New Roman"/>
          <w:sz w:val="22"/>
          <w:szCs w:val="22"/>
          <w:u w:val="single"/>
        </w:rPr>
        <w:t>:</w:t>
      </w:r>
    </w:p>
    <w:p w14:paraId="7C1BE7F8" w14:textId="45363793" w:rsidR="05C36484" w:rsidRDefault="00765815" w:rsidP="00765815">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LibTech</w:t>
      </w:r>
      <w:r w:rsidRPr="00765815">
        <w:rPr>
          <w:rFonts w:ascii="Times New Roman" w:eastAsia="Times New Roman" w:hAnsi="Times New Roman" w:cs="Times New Roman"/>
          <w:sz w:val="22"/>
          <w:szCs w:val="22"/>
        </w:rPr>
        <w:t xml:space="preserve"> identifies customers who have not returned books past their due dates by running a query. This helps them contact these customers and remind them to return the overdue books, ensuring smoother inventory management and availability for other patrons.</w:t>
      </w:r>
      <w:r w:rsidR="78C517FA" w:rsidRPr="7D634FB7">
        <w:rPr>
          <w:rFonts w:ascii="Times New Roman" w:eastAsia="Times New Roman" w:hAnsi="Times New Roman" w:cs="Times New Roman"/>
          <w:sz w:val="22"/>
          <w:szCs w:val="22"/>
        </w:rPr>
        <w:t xml:space="preserve"> </w:t>
      </w:r>
    </w:p>
    <w:p w14:paraId="1A8282DC" w14:textId="393BDB9B" w:rsidR="7D634FB7" w:rsidRDefault="7D634FB7" w:rsidP="7D634FB7">
      <w:pPr>
        <w:ind w:left="720"/>
      </w:pPr>
    </w:p>
    <w:p w14:paraId="0927FDD1" w14:textId="105B45D0" w:rsidR="00207681" w:rsidRDefault="007C5304" w:rsidP="00207681">
      <w:pPr>
        <w:keepNext/>
      </w:pPr>
      <w:r w:rsidRPr="007C5304">
        <w:rPr>
          <w:noProof/>
          <w:lang w:eastAsia="en-US"/>
        </w:rPr>
        <w:drawing>
          <wp:inline distT="0" distB="0" distL="0" distR="0" wp14:anchorId="1891F570" wp14:editId="48E49AA5">
            <wp:extent cx="5943600" cy="1162685"/>
            <wp:effectExtent l="0" t="0" r="0" b="0"/>
            <wp:docPr id="13537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0948" name="Picture 1" descr="A screenshot of a computer&#10;&#10;Description automatically generated"/>
                    <pic:cNvPicPr/>
                  </pic:nvPicPr>
                  <pic:blipFill>
                    <a:blip r:embed="rId126"/>
                    <a:stretch>
                      <a:fillRect/>
                    </a:stretch>
                  </pic:blipFill>
                  <pic:spPr>
                    <a:xfrm>
                      <a:off x="0" y="0"/>
                      <a:ext cx="5943600" cy="1162685"/>
                    </a:xfrm>
                    <a:prstGeom prst="rect">
                      <a:avLst/>
                    </a:prstGeom>
                  </pic:spPr>
                </pic:pic>
              </a:graphicData>
            </a:graphic>
          </wp:inline>
        </w:drawing>
      </w:r>
    </w:p>
    <w:p w14:paraId="7C904149" w14:textId="27CB7936" w:rsidR="78C517FA" w:rsidRDefault="00207681" w:rsidP="00207681">
      <w:pPr>
        <w:pStyle w:val="Caption"/>
      </w:pPr>
      <w:bookmarkStart w:id="156" w:name="_Toc183091353"/>
      <w:r>
        <w:t xml:space="preserve">Figure </w:t>
      </w:r>
      <w:r w:rsidR="00626CE8">
        <w:fldChar w:fldCharType="begin"/>
      </w:r>
      <w:r w:rsidR="00626CE8">
        <w:instrText xml:space="preserve"> SEQ Figure \* ARABIC </w:instrText>
      </w:r>
      <w:r w:rsidR="00626CE8">
        <w:fldChar w:fldCharType="separate"/>
      </w:r>
      <w:r w:rsidR="00626CE8">
        <w:rPr>
          <w:noProof/>
        </w:rPr>
        <w:t>64</w:t>
      </w:r>
      <w:r w:rsidR="00626CE8">
        <w:rPr>
          <w:noProof/>
        </w:rPr>
        <w:fldChar w:fldCharType="end"/>
      </w:r>
      <w:r>
        <w:t>: Complex Transaction 2: Customers with Unreturned Books</w:t>
      </w:r>
      <w:bookmarkEnd w:id="156"/>
    </w:p>
    <w:p w14:paraId="0FA68085" w14:textId="3B155E7B" w:rsidR="78C517FA" w:rsidRDefault="78C517FA" w:rsidP="00226411"/>
    <w:p w14:paraId="7AEEF487" w14:textId="576579D9" w:rsidR="78C517FA" w:rsidRDefault="78C517FA" w:rsidP="00226411">
      <w:pPr>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The output shows a list of customers who have overdue books along with the details of the books and the fines they owe.</w:t>
      </w:r>
    </w:p>
    <w:p w14:paraId="45C113C5" w14:textId="77777777" w:rsidR="00226411" w:rsidRDefault="00226411" w:rsidP="7D634FB7">
      <w:pPr>
        <w:ind w:left="720"/>
        <w:rPr>
          <w:rFonts w:ascii="Times New Roman" w:eastAsia="Times New Roman" w:hAnsi="Times New Roman" w:cs="Times New Roman"/>
          <w:sz w:val="22"/>
          <w:szCs w:val="22"/>
          <w:u w:val="single"/>
        </w:rPr>
      </w:pPr>
    </w:p>
    <w:p w14:paraId="423AE27C" w14:textId="4AD76EC3" w:rsidR="00833051" w:rsidRDefault="00833051" w:rsidP="00226411">
      <w:pPr>
        <w:rPr>
          <w:rFonts w:ascii="Times New Roman" w:eastAsia="Times New Roman" w:hAnsi="Times New Roman" w:cs="Times New Roman"/>
          <w:sz w:val="22"/>
          <w:szCs w:val="22"/>
          <w:u w:val="single"/>
        </w:rPr>
      </w:pPr>
      <w:r w:rsidRPr="002D02EA">
        <w:rPr>
          <w:rFonts w:ascii="Times New Roman" w:eastAsia="Times New Roman" w:hAnsi="Times New Roman" w:cs="Times New Roman"/>
          <w:sz w:val="22"/>
          <w:szCs w:val="22"/>
          <w:u w:val="single"/>
        </w:rPr>
        <w:t>Code:</w:t>
      </w:r>
    </w:p>
    <w:p w14:paraId="09781F0C" w14:textId="412D0E78" w:rsidR="002D02EA" w:rsidRPr="0073170A" w:rsidRDefault="002D02EA" w:rsidP="00226411">
      <w:pPr>
        <w:rPr>
          <w:rFonts w:ascii="Times New Roman" w:eastAsia="Times New Roman" w:hAnsi="Times New Roman" w:cs="Times New Roman"/>
          <w:sz w:val="18"/>
          <w:szCs w:val="18"/>
        </w:rPr>
      </w:pPr>
      <w:r w:rsidRPr="0073170A">
        <w:rPr>
          <w:rFonts w:ascii="Times New Roman" w:eastAsia="Times New Roman" w:hAnsi="Times New Roman" w:cs="Times New Roman"/>
          <w:sz w:val="18"/>
          <w:szCs w:val="18"/>
        </w:rPr>
        <w:t>SELECT c.Username, c.First_Name, c.Last_Name, b.BookID, br.Title, b.Due_Date,</w:t>
      </w:r>
      <w:r w:rsidR="00B130B7">
        <w:rPr>
          <w:rFonts w:ascii="Times New Roman" w:eastAsia="Times New Roman" w:hAnsi="Times New Roman" w:cs="Times New Roman"/>
          <w:sz w:val="18"/>
          <w:szCs w:val="18"/>
        </w:rPr>
        <w:t>b.Status,</w:t>
      </w:r>
      <w:r w:rsidRPr="0073170A">
        <w:rPr>
          <w:rFonts w:ascii="Times New Roman" w:eastAsia="Times New Roman" w:hAnsi="Times New Roman" w:cs="Times New Roman"/>
          <w:sz w:val="18"/>
          <w:szCs w:val="18"/>
        </w:rPr>
        <w:t xml:space="preserve"> b.Penalty</w:t>
      </w:r>
      <w:r w:rsidR="00E12FB0">
        <w:rPr>
          <w:rFonts w:ascii="Times New Roman" w:eastAsia="Times New Roman" w:hAnsi="Times New Roman" w:cs="Times New Roman"/>
          <w:sz w:val="18"/>
          <w:szCs w:val="18"/>
        </w:rPr>
        <w:t>,</w:t>
      </w:r>
    </w:p>
    <w:p w14:paraId="604BD0EC" w14:textId="77777777" w:rsidR="002D02EA" w:rsidRPr="0073170A" w:rsidRDefault="002D02EA" w:rsidP="00226411">
      <w:pPr>
        <w:rPr>
          <w:rFonts w:ascii="Times New Roman" w:eastAsia="Times New Roman" w:hAnsi="Times New Roman" w:cs="Times New Roman"/>
          <w:sz w:val="18"/>
          <w:szCs w:val="18"/>
        </w:rPr>
      </w:pPr>
      <w:r w:rsidRPr="0073170A">
        <w:rPr>
          <w:rFonts w:ascii="Times New Roman" w:eastAsia="Times New Roman" w:hAnsi="Times New Roman" w:cs="Times New Roman"/>
          <w:sz w:val="18"/>
          <w:szCs w:val="18"/>
        </w:rPr>
        <w:t xml:space="preserve">       (b.Penalty + (CURRENT_DATE - b.Due_Date) * 0.5) AS Fine_Amount</w:t>
      </w:r>
    </w:p>
    <w:p w14:paraId="579AC51A" w14:textId="77777777" w:rsidR="002D02EA" w:rsidRPr="0073170A" w:rsidRDefault="002D02EA" w:rsidP="00226411">
      <w:pPr>
        <w:rPr>
          <w:rFonts w:ascii="Times New Roman" w:eastAsia="Times New Roman" w:hAnsi="Times New Roman" w:cs="Times New Roman"/>
          <w:sz w:val="18"/>
          <w:szCs w:val="18"/>
        </w:rPr>
      </w:pPr>
      <w:r w:rsidRPr="0073170A">
        <w:rPr>
          <w:rFonts w:ascii="Times New Roman" w:eastAsia="Times New Roman" w:hAnsi="Times New Roman" w:cs="Times New Roman"/>
          <w:sz w:val="18"/>
          <w:szCs w:val="18"/>
        </w:rPr>
        <w:t>FROM Borrows b</w:t>
      </w:r>
    </w:p>
    <w:p w14:paraId="67884857" w14:textId="77777777" w:rsidR="002D02EA" w:rsidRPr="0073170A" w:rsidRDefault="002D02EA" w:rsidP="00226411">
      <w:pPr>
        <w:rPr>
          <w:rFonts w:ascii="Times New Roman" w:eastAsia="Times New Roman" w:hAnsi="Times New Roman" w:cs="Times New Roman"/>
          <w:sz w:val="18"/>
          <w:szCs w:val="18"/>
        </w:rPr>
      </w:pPr>
      <w:r w:rsidRPr="0073170A">
        <w:rPr>
          <w:rFonts w:ascii="Times New Roman" w:eastAsia="Times New Roman" w:hAnsi="Times New Roman" w:cs="Times New Roman"/>
          <w:sz w:val="18"/>
          <w:szCs w:val="18"/>
        </w:rPr>
        <w:t>JOIN Customer c ON b.Username = c.Username</w:t>
      </w:r>
    </w:p>
    <w:p w14:paraId="724C1FE6" w14:textId="77777777" w:rsidR="002D02EA" w:rsidRPr="0073170A" w:rsidRDefault="002D02EA" w:rsidP="00226411">
      <w:pPr>
        <w:rPr>
          <w:rFonts w:ascii="Times New Roman" w:eastAsia="Times New Roman" w:hAnsi="Times New Roman" w:cs="Times New Roman"/>
          <w:sz w:val="18"/>
          <w:szCs w:val="18"/>
        </w:rPr>
      </w:pPr>
      <w:r w:rsidRPr="0073170A">
        <w:rPr>
          <w:rFonts w:ascii="Times New Roman" w:eastAsia="Times New Roman" w:hAnsi="Times New Roman" w:cs="Times New Roman"/>
          <w:sz w:val="18"/>
          <w:szCs w:val="18"/>
        </w:rPr>
        <w:t>JOIN Books_for_Rent br ON b.BookID = br.BookID</w:t>
      </w:r>
    </w:p>
    <w:p w14:paraId="792F0867" w14:textId="77777777" w:rsidR="007A1270" w:rsidRDefault="002D02EA" w:rsidP="00226411">
      <w:pPr>
        <w:rPr>
          <w:rFonts w:ascii="Times New Roman" w:eastAsia="Times New Roman" w:hAnsi="Times New Roman" w:cs="Times New Roman"/>
          <w:sz w:val="18"/>
          <w:szCs w:val="18"/>
        </w:rPr>
      </w:pPr>
      <w:r w:rsidRPr="0073170A">
        <w:rPr>
          <w:rFonts w:ascii="Times New Roman" w:eastAsia="Times New Roman" w:hAnsi="Times New Roman" w:cs="Times New Roman"/>
          <w:sz w:val="18"/>
          <w:szCs w:val="18"/>
        </w:rPr>
        <w:t>WHERE</w:t>
      </w:r>
      <w:r w:rsidR="00B130B7">
        <w:rPr>
          <w:rFonts w:ascii="Times New Roman" w:eastAsia="Times New Roman" w:hAnsi="Times New Roman" w:cs="Times New Roman"/>
          <w:sz w:val="18"/>
          <w:szCs w:val="18"/>
        </w:rPr>
        <w:t xml:space="preserve"> b.Status = ‘Borrowed’ </w:t>
      </w:r>
    </w:p>
    <w:p w14:paraId="0E25181C" w14:textId="6A5926B6" w:rsidR="002D02EA" w:rsidRPr="0073170A" w:rsidRDefault="00B130B7" w:rsidP="00226411">
      <w:pP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AND </w:t>
      </w:r>
      <w:r w:rsidR="002D02EA" w:rsidRPr="0073170A">
        <w:rPr>
          <w:rFonts w:ascii="Times New Roman" w:eastAsia="Times New Roman" w:hAnsi="Times New Roman" w:cs="Times New Roman"/>
          <w:sz w:val="18"/>
          <w:szCs w:val="18"/>
        </w:rPr>
        <w:t xml:space="preserve"> b.Due_Date &lt; CURRENT_DATE;</w:t>
      </w:r>
    </w:p>
    <w:p w14:paraId="3A5D3CD9" w14:textId="2C21DA83" w:rsidR="7D634FB7" w:rsidRDefault="7D634FB7" w:rsidP="00145D68">
      <w:pPr>
        <w:rPr>
          <w:rFonts w:ascii="Aptos" w:eastAsia="Aptos" w:hAnsi="Aptos" w:cs="Aptos"/>
        </w:rPr>
      </w:pPr>
    </w:p>
    <w:p w14:paraId="467C35C5" w14:textId="77777777" w:rsidR="00226411" w:rsidRDefault="00226411" w:rsidP="00226411">
      <w:pPr>
        <w:rPr>
          <w:rFonts w:ascii="Times New Roman" w:eastAsia="Times New Roman" w:hAnsi="Times New Roman" w:cs="Times New Roman"/>
          <w:b/>
          <w:bCs/>
          <w:sz w:val="22"/>
          <w:szCs w:val="22"/>
        </w:rPr>
      </w:pPr>
    </w:p>
    <w:p w14:paraId="226F8AD3" w14:textId="7CEA6045" w:rsidR="0110C8BE" w:rsidRDefault="0110C8BE" w:rsidP="00226411">
      <w:pPr>
        <w:rPr>
          <w:rFonts w:ascii="Times New Roman" w:eastAsia="Times New Roman" w:hAnsi="Times New Roman" w:cs="Times New Roman"/>
          <w:b/>
          <w:bCs/>
          <w:sz w:val="22"/>
          <w:szCs w:val="22"/>
        </w:rPr>
      </w:pPr>
      <w:r w:rsidRPr="7D634FB7">
        <w:rPr>
          <w:rFonts w:ascii="Times New Roman" w:eastAsia="Times New Roman" w:hAnsi="Times New Roman" w:cs="Times New Roman"/>
          <w:b/>
          <w:bCs/>
          <w:sz w:val="22"/>
          <w:szCs w:val="22"/>
        </w:rPr>
        <w:t>Q</w:t>
      </w:r>
      <w:r w:rsidR="00145D68">
        <w:rPr>
          <w:rFonts w:ascii="Times New Roman" w:eastAsia="Times New Roman" w:hAnsi="Times New Roman" w:cs="Times New Roman"/>
          <w:b/>
          <w:bCs/>
          <w:sz w:val="22"/>
          <w:szCs w:val="22"/>
        </w:rPr>
        <w:t>3</w:t>
      </w:r>
      <w:r w:rsidRPr="7D634FB7">
        <w:rPr>
          <w:rFonts w:ascii="Times New Roman" w:eastAsia="Times New Roman" w:hAnsi="Times New Roman" w:cs="Times New Roman"/>
          <w:b/>
          <w:bCs/>
          <w:sz w:val="22"/>
          <w:szCs w:val="22"/>
        </w:rPr>
        <w:t>: Branch with the Highest Number of Rentals</w:t>
      </w:r>
    </w:p>
    <w:p w14:paraId="2369E0ED" w14:textId="337259E1" w:rsidR="0110C8BE" w:rsidRDefault="0110C8BE" w:rsidP="00D219B4">
      <w:pPr>
        <w:rPr>
          <w:rFonts w:ascii="Times New Roman" w:eastAsia="Times New Roman" w:hAnsi="Times New Roman" w:cs="Times New Roman"/>
          <w:sz w:val="22"/>
          <w:szCs w:val="22"/>
        </w:rPr>
      </w:pPr>
      <w:r>
        <w:rPr>
          <w:noProof/>
          <w:lang w:eastAsia="en-US"/>
        </w:rPr>
        <w:drawing>
          <wp:inline distT="0" distB="0" distL="0" distR="0" wp14:anchorId="47A72E2D" wp14:editId="3A70ECDD">
            <wp:extent cx="5950256" cy="1473276"/>
            <wp:effectExtent l="0" t="0" r="0" b="0"/>
            <wp:docPr id="626194556" name="Picture 62619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950256" cy="1473276"/>
                    </a:xfrm>
                    <a:prstGeom prst="rect">
                      <a:avLst/>
                    </a:prstGeom>
                  </pic:spPr>
                </pic:pic>
              </a:graphicData>
            </a:graphic>
          </wp:inline>
        </w:drawing>
      </w:r>
      <w:r w:rsidRPr="00A10B44">
        <w:rPr>
          <w:rFonts w:ascii="Times New Roman" w:eastAsia="Times New Roman" w:hAnsi="Times New Roman" w:cs="Times New Roman"/>
          <w:sz w:val="22"/>
          <w:szCs w:val="22"/>
          <w:u w:val="single"/>
        </w:rPr>
        <w:t>Explanation:</w:t>
      </w:r>
    </w:p>
    <w:p w14:paraId="33D763A1" w14:textId="6221D428" w:rsidR="7D634FB7" w:rsidRPr="00D219B4" w:rsidRDefault="0110C8BE" w:rsidP="00D219B4">
      <w:pPr>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This query is designed to identify the branch with the highest number of book rentals. The Borrows table is joined with the Books_for_Rent table using the BookID field to associate rentals with specific branches. The COUNT(br.BookID) function calculates the total number of books rented out by each branch. The results are grouped by BranchID to get the rental count for each branch. The query sorts the results in descending order by the Rentals_Count and limits the output to only one record to get the branch with the highest number of rentals.</w:t>
      </w:r>
    </w:p>
    <w:p w14:paraId="55F0B8E4" w14:textId="77777777" w:rsidR="00D219B4" w:rsidRDefault="00D219B4" w:rsidP="00D219B4">
      <w:pPr>
        <w:rPr>
          <w:rFonts w:ascii="Times New Roman" w:eastAsia="Times New Roman" w:hAnsi="Times New Roman" w:cs="Times New Roman"/>
          <w:sz w:val="22"/>
          <w:szCs w:val="22"/>
          <w:u w:val="single"/>
        </w:rPr>
      </w:pPr>
    </w:p>
    <w:p w14:paraId="49B86DEE" w14:textId="22C593A4" w:rsidR="5B40DCC4" w:rsidRPr="00A10B44" w:rsidRDefault="00765815" w:rsidP="00D219B4">
      <w:pPr>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5B40DCC4" w:rsidRPr="00A10B44">
        <w:rPr>
          <w:rFonts w:ascii="Times New Roman" w:eastAsia="Times New Roman" w:hAnsi="Times New Roman" w:cs="Times New Roman"/>
          <w:sz w:val="22"/>
          <w:szCs w:val="22"/>
          <w:u w:val="single"/>
        </w:rPr>
        <w:t xml:space="preserve">: </w:t>
      </w:r>
    </w:p>
    <w:p w14:paraId="4D3C45D8" w14:textId="1712E4B3" w:rsidR="7D634FB7" w:rsidRDefault="00765815" w:rsidP="00765815">
      <w:pPr>
        <w:rPr>
          <w:rFonts w:ascii="Aptos" w:eastAsia="Aptos" w:hAnsi="Aptos" w:cs="Aptos"/>
        </w:rPr>
      </w:pPr>
      <w:r>
        <w:rPr>
          <w:rFonts w:ascii="Times New Roman" w:eastAsia="Times New Roman" w:hAnsi="Times New Roman" w:cs="Times New Roman"/>
          <w:sz w:val="22"/>
          <w:szCs w:val="22"/>
        </w:rPr>
        <w:t>LibTech</w:t>
      </w:r>
      <w:r w:rsidRPr="00765815">
        <w:rPr>
          <w:rFonts w:ascii="Times New Roman" w:eastAsia="Times New Roman" w:hAnsi="Times New Roman" w:cs="Times New Roman"/>
          <w:sz w:val="22"/>
          <w:szCs w:val="22"/>
        </w:rPr>
        <w:t xml:space="preserve"> analyzes its branches to determine which </w:t>
      </w:r>
      <w:r>
        <w:rPr>
          <w:rFonts w:ascii="Times New Roman" w:eastAsia="Times New Roman" w:hAnsi="Times New Roman" w:cs="Times New Roman"/>
          <w:sz w:val="22"/>
          <w:szCs w:val="22"/>
        </w:rPr>
        <w:t>has the most</w:t>
      </w:r>
      <w:r w:rsidRPr="00765815">
        <w:rPr>
          <w:rFonts w:ascii="Times New Roman" w:eastAsia="Times New Roman" w:hAnsi="Times New Roman" w:cs="Times New Roman"/>
          <w:sz w:val="22"/>
          <w:szCs w:val="22"/>
        </w:rPr>
        <w:t xml:space="preserve"> book rentals. The results show that </w:t>
      </w:r>
      <w:r>
        <w:rPr>
          <w:rFonts w:ascii="Times New Roman" w:eastAsia="Times New Roman" w:hAnsi="Times New Roman" w:cs="Times New Roman"/>
          <w:sz w:val="22"/>
          <w:szCs w:val="22"/>
        </w:rPr>
        <w:t>LibTech01</w:t>
      </w:r>
      <w:r w:rsidRPr="00765815">
        <w:rPr>
          <w:rFonts w:ascii="Times New Roman" w:eastAsia="Times New Roman" w:hAnsi="Times New Roman" w:cs="Times New Roman"/>
          <w:sz w:val="22"/>
          <w:szCs w:val="22"/>
        </w:rPr>
        <w:t xml:space="preserve"> leads in rentals, helping the management focus resources and popular titles at this location </w:t>
      </w:r>
      <w:r>
        <w:rPr>
          <w:rFonts w:ascii="Times New Roman" w:eastAsia="Times New Roman" w:hAnsi="Times New Roman" w:cs="Times New Roman"/>
          <w:sz w:val="22"/>
          <w:szCs w:val="22"/>
        </w:rPr>
        <w:t>to meet demand better</w:t>
      </w:r>
      <w:r w:rsidRPr="00765815">
        <w:rPr>
          <w:rFonts w:ascii="Times New Roman" w:eastAsia="Times New Roman" w:hAnsi="Times New Roman" w:cs="Times New Roman"/>
          <w:sz w:val="22"/>
          <w:szCs w:val="22"/>
        </w:rPr>
        <w:t>.</w:t>
      </w:r>
    </w:p>
    <w:p w14:paraId="6971C777" w14:textId="77777777" w:rsidR="00207681" w:rsidRDefault="006B280D" w:rsidP="00207681">
      <w:pPr>
        <w:keepNext/>
      </w:pPr>
      <w:r w:rsidRPr="006B280D">
        <w:rPr>
          <w:noProof/>
          <w:lang w:eastAsia="en-US"/>
        </w:rPr>
        <w:drawing>
          <wp:inline distT="0" distB="0" distL="0" distR="0" wp14:anchorId="3B43D285" wp14:editId="33EFFD54">
            <wp:extent cx="3435527" cy="16066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35527" cy="1606633"/>
                    </a:xfrm>
                    <a:prstGeom prst="rect">
                      <a:avLst/>
                    </a:prstGeom>
                  </pic:spPr>
                </pic:pic>
              </a:graphicData>
            </a:graphic>
          </wp:inline>
        </w:drawing>
      </w:r>
    </w:p>
    <w:p w14:paraId="02B7521B" w14:textId="74C3C89B" w:rsidR="7030834F" w:rsidRDefault="00207681" w:rsidP="00207681">
      <w:pPr>
        <w:pStyle w:val="Caption"/>
      </w:pPr>
      <w:bookmarkStart w:id="157" w:name="_Toc183091354"/>
      <w:r>
        <w:t xml:space="preserve">Figure </w:t>
      </w:r>
      <w:r w:rsidR="00626CE8">
        <w:fldChar w:fldCharType="begin"/>
      </w:r>
      <w:r w:rsidR="00626CE8">
        <w:instrText xml:space="preserve"> SEQ Figure \* ARABIC </w:instrText>
      </w:r>
      <w:r w:rsidR="00626CE8">
        <w:fldChar w:fldCharType="separate"/>
      </w:r>
      <w:r w:rsidR="00626CE8">
        <w:rPr>
          <w:noProof/>
        </w:rPr>
        <w:t>65</w:t>
      </w:r>
      <w:r w:rsidR="00626CE8">
        <w:rPr>
          <w:noProof/>
        </w:rPr>
        <w:fldChar w:fldCharType="end"/>
      </w:r>
      <w:r>
        <w:t>: Complex Transaction 3: Branch with High Number of Rentals</w:t>
      </w:r>
      <w:bookmarkEnd w:id="157"/>
    </w:p>
    <w:p w14:paraId="33AA971C" w14:textId="7417377B" w:rsidR="7D634FB7" w:rsidRDefault="7D634FB7" w:rsidP="7D634FB7">
      <w:pPr>
        <w:ind w:left="720"/>
        <w:rPr>
          <w:rFonts w:ascii="Aptos" w:eastAsia="Aptos" w:hAnsi="Aptos" w:cs="Aptos"/>
        </w:rPr>
      </w:pPr>
    </w:p>
    <w:p w14:paraId="66FB977C" w14:textId="3B5B8432" w:rsidR="00A10B44" w:rsidRDefault="7030834F" w:rsidP="00C33BBF">
      <w:pPr>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 xml:space="preserve">The output shows that the branch with the highest number of rentals is </w:t>
      </w:r>
      <w:r w:rsidRPr="7D634FB7">
        <w:rPr>
          <w:rFonts w:ascii="Times New Roman" w:eastAsia="Times New Roman" w:hAnsi="Times New Roman" w:cs="Times New Roman"/>
          <w:b/>
          <w:bCs/>
          <w:sz w:val="22"/>
          <w:szCs w:val="22"/>
        </w:rPr>
        <w:t>LIBTECH05</w:t>
      </w:r>
      <w:r w:rsidR="00C33BBF">
        <w:rPr>
          <w:rFonts w:ascii="Times New Roman" w:eastAsia="Times New Roman" w:hAnsi="Times New Roman" w:cs="Times New Roman"/>
          <w:sz w:val="22"/>
          <w:szCs w:val="22"/>
        </w:rPr>
        <w:t xml:space="preserve">, with a total of four </w:t>
      </w:r>
      <w:r w:rsidRPr="7D634FB7">
        <w:rPr>
          <w:rFonts w:ascii="Times New Roman" w:eastAsia="Times New Roman" w:hAnsi="Times New Roman" w:cs="Times New Roman"/>
          <w:sz w:val="22"/>
          <w:szCs w:val="22"/>
        </w:rPr>
        <w:t xml:space="preserve">rentals. </w:t>
      </w:r>
    </w:p>
    <w:p w14:paraId="4437F195" w14:textId="77777777" w:rsidR="00A10B44" w:rsidRDefault="00A10B44" w:rsidP="00A10B44">
      <w:pPr>
        <w:ind w:left="720"/>
        <w:rPr>
          <w:rFonts w:ascii="Times New Roman" w:eastAsia="Times New Roman" w:hAnsi="Times New Roman" w:cs="Times New Roman"/>
          <w:sz w:val="22"/>
          <w:szCs w:val="22"/>
        </w:rPr>
      </w:pPr>
    </w:p>
    <w:p w14:paraId="5BFF0813" w14:textId="6CFAD142" w:rsidR="00A10B44" w:rsidRDefault="00A10B44" w:rsidP="00A85049">
      <w:pPr>
        <w:rPr>
          <w:rFonts w:ascii="Times New Roman" w:eastAsia="Times New Roman" w:hAnsi="Times New Roman" w:cs="Times New Roman"/>
          <w:sz w:val="22"/>
          <w:szCs w:val="22"/>
          <w:u w:val="single"/>
        </w:rPr>
      </w:pPr>
      <w:r w:rsidRPr="00A10B44">
        <w:rPr>
          <w:rFonts w:ascii="Times New Roman" w:eastAsia="Times New Roman" w:hAnsi="Times New Roman" w:cs="Times New Roman"/>
          <w:sz w:val="22"/>
          <w:szCs w:val="22"/>
          <w:u w:val="single"/>
        </w:rPr>
        <w:t>Code:</w:t>
      </w:r>
    </w:p>
    <w:p w14:paraId="60B8BB98" w14:textId="77777777" w:rsidR="00A43745" w:rsidRPr="00A43745" w:rsidRDefault="00A43745" w:rsidP="00A85049">
      <w:pPr>
        <w:spacing w:line="240" w:lineRule="auto"/>
        <w:rPr>
          <w:rFonts w:ascii="Times New Roman" w:eastAsia="Times New Roman" w:hAnsi="Times New Roman" w:cs="Times New Roman"/>
          <w:sz w:val="18"/>
          <w:szCs w:val="18"/>
        </w:rPr>
      </w:pPr>
      <w:r w:rsidRPr="00A43745">
        <w:rPr>
          <w:rFonts w:ascii="Times New Roman" w:eastAsia="Times New Roman" w:hAnsi="Times New Roman" w:cs="Times New Roman"/>
          <w:sz w:val="18"/>
          <w:szCs w:val="18"/>
        </w:rPr>
        <w:t>SELECT b.BranchID, COUNT(br.BookID) AS Rentals_Count</w:t>
      </w:r>
    </w:p>
    <w:p w14:paraId="2A01AE7B" w14:textId="77777777" w:rsidR="00A43745" w:rsidRPr="00A43745" w:rsidRDefault="00A43745" w:rsidP="00A85049">
      <w:pPr>
        <w:spacing w:line="240" w:lineRule="auto"/>
        <w:rPr>
          <w:rFonts w:ascii="Times New Roman" w:eastAsia="Times New Roman" w:hAnsi="Times New Roman" w:cs="Times New Roman"/>
          <w:sz w:val="18"/>
          <w:szCs w:val="18"/>
        </w:rPr>
      </w:pPr>
      <w:r w:rsidRPr="00A43745">
        <w:rPr>
          <w:rFonts w:ascii="Times New Roman" w:eastAsia="Times New Roman" w:hAnsi="Times New Roman" w:cs="Times New Roman"/>
          <w:sz w:val="18"/>
          <w:szCs w:val="18"/>
        </w:rPr>
        <w:t>FROM Borrows br</w:t>
      </w:r>
    </w:p>
    <w:p w14:paraId="1D8F6C9E" w14:textId="77777777" w:rsidR="00A43745" w:rsidRPr="00A43745" w:rsidRDefault="00A43745" w:rsidP="00A85049">
      <w:pPr>
        <w:spacing w:line="240" w:lineRule="auto"/>
        <w:rPr>
          <w:rFonts w:ascii="Times New Roman" w:eastAsia="Times New Roman" w:hAnsi="Times New Roman" w:cs="Times New Roman"/>
          <w:sz w:val="18"/>
          <w:szCs w:val="18"/>
        </w:rPr>
      </w:pPr>
      <w:r w:rsidRPr="00A43745">
        <w:rPr>
          <w:rFonts w:ascii="Times New Roman" w:eastAsia="Times New Roman" w:hAnsi="Times New Roman" w:cs="Times New Roman"/>
          <w:sz w:val="18"/>
          <w:szCs w:val="18"/>
        </w:rPr>
        <w:t>JOIN Books_for_Rent b ON br.BookID = b.BookID</w:t>
      </w:r>
    </w:p>
    <w:p w14:paraId="2246AB43" w14:textId="77777777" w:rsidR="00A43745" w:rsidRPr="00A43745" w:rsidRDefault="00A43745" w:rsidP="00A85049">
      <w:pPr>
        <w:spacing w:line="240" w:lineRule="auto"/>
        <w:rPr>
          <w:rFonts w:ascii="Times New Roman" w:eastAsia="Times New Roman" w:hAnsi="Times New Roman" w:cs="Times New Roman"/>
          <w:sz w:val="18"/>
          <w:szCs w:val="18"/>
        </w:rPr>
      </w:pPr>
      <w:r w:rsidRPr="00A43745">
        <w:rPr>
          <w:rFonts w:ascii="Times New Roman" w:eastAsia="Times New Roman" w:hAnsi="Times New Roman" w:cs="Times New Roman"/>
          <w:sz w:val="18"/>
          <w:szCs w:val="18"/>
        </w:rPr>
        <w:t>GROUP BY b.BranchID</w:t>
      </w:r>
    </w:p>
    <w:p w14:paraId="0C24F638" w14:textId="77777777" w:rsidR="00A43745" w:rsidRPr="00A43745" w:rsidRDefault="00A43745" w:rsidP="00A85049">
      <w:pPr>
        <w:spacing w:line="240" w:lineRule="auto"/>
        <w:rPr>
          <w:rFonts w:ascii="Times New Roman" w:eastAsia="Times New Roman" w:hAnsi="Times New Roman" w:cs="Times New Roman"/>
          <w:sz w:val="18"/>
          <w:szCs w:val="18"/>
        </w:rPr>
      </w:pPr>
      <w:r w:rsidRPr="00A43745">
        <w:rPr>
          <w:rFonts w:ascii="Times New Roman" w:eastAsia="Times New Roman" w:hAnsi="Times New Roman" w:cs="Times New Roman"/>
          <w:sz w:val="18"/>
          <w:szCs w:val="18"/>
        </w:rPr>
        <w:t>ORDER BY Rentals_Count DESC</w:t>
      </w:r>
    </w:p>
    <w:p w14:paraId="48B28EB3" w14:textId="010683C3" w:rsidR="00A10B44" w:rsidRPr="00A10B44" w:rsidRDefault="00A43745" w:rsidP="00A85049">
      <w:pPr>
        <w:spacing w:line="240" w:lineRule="auto"/>
        <w:rPr>
          <w:rFonts w:ascii="Times New Roman" w:eastAsia="Times New Roman" w:hAnsi="Times New Roman" w:cs="Times New Roman"/>
          <w:sz w:val="22"/>
          <w:szCs w:val="22"/>
          <w:u w:val="single"/>
        </w:rPr>
      </w:pPr>
      <w:r w:rsidRPr="00A43745">
        <w:rPr>
          <w:rFonts w:ascii="Times New Roman" w:eastAsia="Times New Roman" w:hAnsi="Times New Roman" w:cs="Times New Roman"/>
          <w:sz w:val="18"/>
          <w:szCs w:val="18"/>
        </w:rPr>
        <w:t>LIMIT 1;</w:t>
      </w:r>
    </w:p>
    <w:p w14:paraId="028C1980" w14:textId="77777777" w:rsidR="00A10B44" w:rsidRDefault="00A10B44" w:rsidP="00A10B44">
      <w:pPr>
        <w:ind w:left="720"/>
        <w:rPr>
          <w:rFonts w:ascii="Times New Roman" w:eastAsia="Times New Roman" w:hAnsi="Times New Roman" w:cs="Times New Roman"/>
          <w:sz w:val="22"/>
          <w:szCs w:val="22"/>
        </w:rPr>
      </w:pPr>
    </w:p>
    <w:p w14:paraId="5B8FFF14" w14:textId="77777777" w:rsidR="00CB7AD3" w:rsidRDefault="00CB7AD3" w:rsidP="00A85049">
      <w:pPr>
        <w:rPr>
          <w:rFonts w:ascii="Times New Roman" w:eastAsia="Times New Roman" w:hAnsi="Times New Roman" w:cs="Times New Roman"/>
          <w:b/>
          <w:bCs/>
          <w:sz w:val="22"/>
          <w:szCs w:val="22"/>
        </w:rPr>
      </w:pPr>
    </w:p>
    <w:p w14:paraId="3FA57A9C" w14:textId="77777777" w:rsidR="00CB7AD3" w:rsidRDefault="00CB7AD3" w:rsidP="00A85049">
      <w:pPr>
        <w:rPr>
          <w:rFonts w:ascii="Times New Roman" w:eastAsia="Times New Roman" w:hAnsi="Times New Roman" w:cs="Times New Roman"/>
          <w:b/>
          <w:bCs/>
          <w:sz w:val="22"/>
          <w:szCs w:val="22"/>
        </w:rPr>
      </w:pPr>
    </w:p>
    <w:p w14:paraId="7FCAC771" w14:textId="77777777" w:rsidR="00CB7AD3" w:rsidRDefault="00CB7AD3" w:rsidP="00A85049">
      <w:pPr>
        <w:rPr>
          <w:rFonts w:ascii="Times New Roman" w:eastAsia="Times New Roman" w:hAnsi="Times New Roman" w:cs="Times New Roman"/>
          <w:b/>
          <w:bCs/>
          <w:sz w:val="22"/>
          <w:szCs w:val="22"/>
        </w:rPr>
      </w:pPr>
    </w:p>
    <w:p w14:paraId="6B01BC64" w14:textId="77777777" w:rsidR="00CB7AD3" w:rsidRDefault="00CB7AD3" w:rsidP="00A85049">
      <w:pPr>
        <w:rPr>
          <w:rFonts w:ascii="Times New Roman" w:eastAsia="Times New Roman" w:hAnsi="Times New Roman" w:cs="Times New Roman"/>
          <w:b/>
          <w:bCs/>
          <w:sz w:val="22"/>
          <w:szCs w:val="22"/>
        </w:rPr>
      </w:pPr>
    </w:p>
    <w:p w14:paraId="70791823" w14:textId="05AEE544" w:rsidR="00CB7AD3" w:rsidRDefault="00CB7AD3" w:rsidP="00A85049">
      <w:pPr>
        <w:rPr>
          <w:rFonts w:ascii="Times New Roman" w:eastAsia="Times New Roman" w:hAnsi="Times New Roman" w:cs="Times New Roman"/>
          <w:b/>
          <w:bCs/>
          <w:sz w:val="22"/>
          <w:szCs w:val="22"/>
        </w:rPr>
      </w:pPr>
    </w:p>
    <w:p w14:paraId="75C1411B" w14:textId="3F4C62DA" w:rsidR="4BDB9E89" w:rsidRDefault="4BDB9E89" w:rsidP="00A85049">
      <w:pPr>
        <w:rPr>
          <w:rFonts w:ascii="Times New Roman" w:eastAsia="Times New Roman" w:hAnsi="Times New Roman" w:cs="Times New Roman"/>
          <w:b/>
          <w:bCs/>
          <w:sz w:val="22"/>
          <w:szCs w:val="22"/>
        </w:rPr>
      </w:pPr>
      <w:r w:rsidRPr="7D634FB7">
        <w:rPr>
          <w:rFonts w:ascii="Times New Roman" w:eastAsia="Times New Roman" w:hAnsi="Times New Roman" w:cs="Times New Roman"/>
          <w:b/>
          <w:bCs/>
          <w:sz w:val="22"/>
          <w:szCs w:val="22"/>
        </w:rPr>
        <w:t>Q</w:t>
      </w:r>
      <w:r w:rsidR="00A43745">
        <w:rPr>
          <w:rFonts w:ascii="Times New Roman" w:eastAsia="Times New Roman" w:hAnsi="Times New Roman" w:cs="Times New Roman"/>
          <w:b/>
          <w:bCs/>
          <w:sz w:val="22"/>
          <w:szCs w:val="22"/>
        </w:rPr>
        <w:t>4</w:t>
      </w:r>
      <w:r w:rsidRPr="7D634FB7">
        <w:rPr>
          <w:rFonts w:ascii="Times New Roman" w:eastAsia="Times New Roman" w:hAnsi="Times New Roman" w:cs="Times New Roman"/>
          <w:b/>
          <w:bCs/>
          <w:sz w:val="22"/>
          <w:szCs w:val="22"/>
        </w:rPr>
        <w:t>: Retrieve the Total Amount Each Customer Has Spent on Book Purchases and Item Purchases, and the Most Frequently Visited Branch</w:t>
      </w:r>
    </w:p>
    <w:p w14:paraId="01FC3C36" w14:textId="29635645" w:rsidR="23708D37" w:rsidRDefault="23708D37" w:rsidP="00A85049">
      <w:r>
        <w:rPr>
          <w:noProof/>
          <w:lang w:eastAsia="en-US"/>
        </w:rPr>
        <w:drawing>
          <wp:inline distT="0" distB="0" distL="0" distR="0" wp14:anchorId="4968ED96" wp14:editId="17DF00DE">
            <wp:extent cx="5943600" cy="3124200"/>
            <wp:effectExtent l="0" t="0" r="0" b="0"/>
            <wp:docPr id="1090939021" name="Picture 109093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704192CB" w14:textId="5ED40A16" w:rsidR="55B58C1C" w:rsidRPr="005D4BF7" w:rsidRDefault="55B58C1C" w:rsidP="00A85049">
      <w:pPr>
        <w:rPr>
          <w:rFonts w:ascii="Times New Roman" w:eastAsia="Times New Roman" w:hAnsi="Times New Roman" w:cs="Times New Roman"/>
          <w:sz w:val="22"/>
          <w:szCs w:val="22"/>
          <w:u w:val="single"/>
        </w:rPr>
      </w:pPr>
      <w:r w:rsidRPr="005D4BF7">
        <w:rPr>
          <w:rFonts w:ascii="Times New Roman" w:eastAsia="Times New Roman" w:hAnsi="Times New Roman" w:cs="Times New Roman"/>
          <w:sz w:val="22"/>
          <w:szCs w:val="22"/>
          <w:u w:val="single"/>
        </w:rPr>
        <w:t>Explanation:</w:t>
      </w:r>
    </w:p>
    <w:p w14:paraId="27BD1126" w14:textId="3D905217" w:rsidR="55B58C1C" w:rsidRDefault="55B58C1C" w:rsidP="00A85049">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 xml:space="preserve">This query is designed to provide an overview of each customer's spending on book and item purchases, as well as identifying </w:t>
      </w:r>
      <w:r w:rsidR="00A85049">
        <w:rPr>
          <w:rFonts w:ascii="Times New Roman" w:eastAsia="Times New Roman" w:hAnsi="Times New Roman" w:cs="Times New Roman"/>
          <w:sz w:val="22"/>
          <w:szCs w:val="22"/>
        </w:rPr>
        <w:t>his/her</w:t>
      </w:r>
      <w:r w:rsidRPr="7D634FB7">
        <w:rPr>
          <w:rFonts w:ascii="Times New Roman" w:eastAsia="Times New Roman" w:hAnsi="Times New Roman" w:cs="Times New Roman"/>
          <w:sz w:val="22"/>
          <w:szCs w:val="22"/>
        </w:rPr>
        <w:t xml:space="preserve"> most frequently visited branch. The SUM(b.Quantity * bs.Price) calculates the total amount each cu</w:t>
      </w:r>
      <w:r w:rsidR="00A85049">
        <w:rPr>
          <w:rFonts w:ascii="Times New Roman" w:eastAsia="Times New Roman" w:hAnsi="Times New Roman" w:cs="Times New Roman"/>
          <w:sz w:val="22"/>
          <w:szCs w:val="22"/>
        </w:rPr>
        <w:t xml:space="preserve">stomer has spent on </w:t>
      </w:r>
      <w:r w:rsidRPr="7D634FB7">
        <w:rPr>
          <w:rFonts w:ascii="Times New Roman" w:eastAsia="Times New Roman" w:hAnsi="Times New Roman" w:cs="Times New Roman"/>
          <w:sz w:val="22"/>
          <w:szCs w:val="22"/>
        </w:rPr>
        <w:t>purchased</w:t>
      </w:r>
      <w:r w:rsidR="00A85049">
        <w:rPr>
          <w:rFonts w:ascii="Times New Roman" w:eastAsia="Times New Roman" w:hAnsi="Times New Roman" w:cs="Times New Roman"/>
          <w:sz w:val="22"/>
          <w:szCs w:val="22"/>
        </w:rPr>
        <w:t xml:space="preserve"> books</w:t>
      </w:r>
      <w:r w:rsidRPr="7D634FB7">
        <w:rPr>
          <w:rFonts w:ascii="Times New Roman" w:eastAsia="Times New Roman" w:hAnsi="Times New Roman" w:cs="Times New Roman"/>
          <w:sz w:val="22"/>
          <w:szCs w:val="22"/>
        </w:rPr>
        <w:t>. If a customer has not bought any books, the COALE</w:t>
      </w:r>
      <w:r w:rsidR="00A85049">
        <w:rPr>
          <w:rFonts w:ascii="Times New Roman" w:eastAsia="Times New Roman" w:hAnsi="Times New Roman" w:cs="Times New Roman"/>
          <w:sz w:val="22"/>
          <w:szCs w:val="22"/>
        </w:rPr>
        <w:t>SCE function sets the value to zero</w:t>
      </w:r>
      <w:r w:rsidRPr="7D634FB7">
        <w:rPr>
          <w:rFonts w:ascii="Times New Roman" w:eastAsia="Times New Roman" w:hAnsi="Times New Roman" w:cs="Times New Roman"/>
          <w:sz w:val="22"/>
          <w:szCs w:val="22"/>
        </w:rPr>
        <w:t>. The SUM(i.Quantity * it.Price) calculates the total amount each customer has spent on items. If a customer has not bought any items, the COALE</w:t>
      </w:r>
      <w:r w:rsidR="00A85049">
        <w:rPr>
          <w:rFonts w:ascii="Times New Roman" w:eastAsia="Times New Roman" w:hAnsi="Times New Roman" w:cs="Times New Roman"/>
          <w:sz w:val="22"/>
          <w:szCs w:val="22"/>
        </w:rPr>
        <w:t>SCE function sets the value to zero</w:t>
      </w:r>
      <w:r w:rsidRPr="7D634FB7">
        <w:rPr>
          <w:rFonts w:ascii="Times New Roman" w:eastAsia="Times New Roman" w:hAnsi="Times New Roman" w:cs="Times New Roman"/>
          <w:sz w:val="22"/>
          <w:szCs w:val="22"/>
        </w:rPr>
        <w:t>. A subquery identifies the branch where the customer made the most purchases (Buys_Books). It counts the number of purchases made by the customer at each branch, then selects the branch with the highest count.</w:t>
      </w:r>
      <w:r w:rsidR="2ED3E997" w:rsidRPr="7D634FB7">
        <w:rPr>
          <w:rFonts w:ascii="Times New Roman" w:eastAsia="Times New Roman" w:hAnsi="Times New Roman" w:cs="Times New Roman"/>
          <w:sz w:val="22"/>
          <w:szCs w:val="22"/>
        </w:rPr>
        <w:t xml:space="preserve"> T</w:t>
      </w:r>
      <w:r w:rsidRPr="7D634FB7">
        <w:rPr>
          <w:rFonts w:ascii="Times New Roman" w:eastAsia="Times New Roman" w:hAnsi="Times New Roman" w:cs="Times New Roman"/>
          <w:sz w:val="22"/>
          <w:szCs w:val="22"/>
        </w:rPr>
        <w:t>he query uses LEFT JOIN to ensure that customers who have not made any purchases are still included in the re</w:t>
      </w:r>
      <w:r w:rsidR="00A85049">
        <w:rPr>
          <w:rFonts w:ascii="Times New Roman" w:eastAsia="Times New Roman" w:hAnsi="Times New Roman" w:cs="Times New Roman"/>
          <w:sz w:val="22"/>
          <w:szCs w:val="22"/>
        </w:rPr>
        <w:t>sults with zero values for the</w:t>
      </w:r>
      <w:r w:rsidRPr="7D634FB7">
        <w:rPr>
          <w:rFonts w:ascii="Times New Roman" w:eastAsia="Times New Roman" w:hAnsi="Times New Roman" w:cs="Times New Roman"/>
          <w:sz w:val="22"/>
          <w:szCs w:val="22"/>
        </w:rPr>
        <w:t xml:space="preserve"> spending.</w:t>
      </w:r>
      <w:r w:rsidR="30D25B53"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results are grouped by the customer's username, first name, and last name to aggregate the total spending.</w:t>
      </w:r>
    </w:p>
    <w:p w14:paraId="17078D28" w14:textId="21CD5671" w:rsidR="1D9D2E59" w:rsidRPr="005D4BF7" w:rsidRDefault="00AA51F9" w:rsidP="00A85049">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1D9D2E59" w:rsidRPr="005D4BF7">
        <w:rPr>
          <w:rFonts w:ascii="Times New Roman" w:eastAsia="Times New Roman" w:hAnsi="Times New Roman" w:cs="Times New Roman"/>
          <w:sz w:val="22"/>
          <w:szCs w:val="22"/>
          <w:u w:val="single"/>
        </w:rPr>
        <w:t>:</w:t>
      </w:r>
    </w:p>
    <w:p w14:paraId="7DFF0411" w14:textId="38DF2952" w:rsidR="1D9D2E59" w:rsidRDefault="00AA51F9" w:rsidP="00AA51F9">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LibTech</w:t>
      </w:r>
      <w:r w:rsidRPr="00AA51F9">
        <w:rPr>
          <w:rFonts w:ascii="Times New Roman" w:eastAsia="Times New Roman" w:hAnsi="Times New Roman" w:cs="Times New Roman"/>
          <w:sz w:val="22"/>
          <w:szCs w:val="22"/>
        </w:rPr>
        <w:t xml:space="preserve"> tracks customer spending on book and item purchases along with their most frequently visited branch. For example, </w:t>
      </w:r>
      <w:r>
        <w:rPr>
          <w:rFonts w:ascii="Times New Roman" w:eastAsia="Times New Roman" w:hAnsi="Times New Roman" w:cs="Times New Roman"/>
          <w:sz w:val="22"/>
          <w:szCs w:val="22"/>
        </w:rPr>
        <w:t>the</w:t>
      </w:r>
      <w:r w:rsidRPr="00AA51F9">
        <w:rPr>
          <w:rFonts w:ascii="Times New Roman" w:eastAsia="Times New Roman" w:hAnsi="Times New Roman" w:cs="Times New Roman"/>
          <w:sz w:val="22"/>
          <w:szCs w:val="22"/>
        </w:rPr>
        <w:t xml:space="preserve"> query reveals that </w:t>
      </w:r>
      <w:r w:rsidR="00462861">
        <w:rPr>
          <w:rFonts w:ascii="Times New Roman" w:eastAsia="Times New Roman" w:hAnsi="Times New Roman" w:cs="Times New Roman"/>
          <w:sz w:val="22"/>
          <w:szCs w:val="22"/>
        </w:rPr>
        <w:t>Rima Haabieh</w:t>
      </w:r>
      <w:r w:rsidRPr="00AA51F9">
        <w:rPr>
          <w:rFonts w:ascii="Times New Roman" w:eastAsia="Times New Roman" w:hAnsi="Times New Roman" w:cs="Times New Roman"/>
          <w:sz w:val="22"/>
          <w:szCs w:val="22"/>
        </w:rPr>
        <w:t xml:space="preserve"> spent $15</w:t>
      </w:r>
      <w:r w:rsidR="00462861">
        <w:rPr>
          <w:rFonts w:ascii="Times New Roman" w:eastAsia="Times New Roman" w:hAnsi="Times New Roman" w:cs="Times New Roman"/>
          <w:sz w:val="22"/>
          <w:szCs w:val="22"/>
        </w:rPr>
        <w:t>2.5</w:t>
      </w:r>
      <w:r w:rsidRPr="00AA51F9">
        <w:rPr>
          <w:rFonts w:ascii="Times New Roman" w:eastAsia="Times New Roman" w:hAnsi="Times New Roman" w:cs="Times New Roman"/>
          <w:sz w:val="22"/>
          <w:szCs w:val="22"/>
        </w:rPr>
        <w:t xml:space="preserve"> on books and $50 on items, primarily visiting </w:t>
      </w:r>
      <w:r w:rsidR="00462861">
        <w:rPr>
          <w:rFonts w:ascii="Times New Roman" w:eastAsia="Times New Roman" w:hAnsi="Times New Roman" w:cs="Times New Roman"/>
          <w:sz w:val="22"/>
          <w:szCs w:val="22"/>
        </w:rPr>
        <w:t>LibTech01 branch</w:t>
      </w:r>
      <w:r w:rsidRPr="00AA51F9">
        <w:rPr>
          <w:rFonts w:ascii="Times New Roman" w:eastAsia="Times New Roman" w:hAnsi="Times New Roman" w:cs="Times New Roman"/>
          <w:sz w:val="22"/>
          <w:szCs w:val="22"/>
        </w:rPr>
        <w:t>. This helps the library understand customer preferences and tailor services for better engagement.</w:t>
      </w:r>
      <w:r w:rsidR="1D9D2E59" w:rsidRPr="7D634FB7">
        <w:rPr>
          <w:rFonts w:ascii="Times New Roman" w:eastAsia="Times New Roman" w:hAnsi="Times New Roman" w:cs="Times New Roman"/>
          <w:sz w:val="22"/>
          <w:szCs w:val="22"/>
        </w:rPr>
        <w:t>.</w:t>
      </w:r>
    </w:p>
    <w:p w14:paraId="398C1206" w14:textId="77777777" w:rsidR="00207681" w:rsidRDefault="76B327A5" w:rsidP="00207681">
      <w:pPr>
        <w:keepNext/>
        <w:spacing w:before="240" w:after="240"/>
      </w:pPr>
      <w:r>
        <w:rPr>
          <w:noProof/>
          <w:lang w:eastAsia="en-US"/>
        </w:rPr>
        <w:drawing>
          <wp:inline distT="0" distB="0" distL="0" distR="0" wp14:anchorId="004C2228" wp14:editId="3014C6E1">
            <wp:extent cx="5943600" cy="2943225"/>
            <wp:effectExtent l="0" t="0" r="0" b="0"/>
            <wp:docPr id="2040518827" name="Picture 204051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r>
        <w:rPr>
          <w:noProof/>
          <w:lang w:eastAsia="en-US"/>
        </w:rPr>
        <w:drawing>
          <wp:inline distT="0" distB="0" distL="0" distR="0" wp14:anchorId="7C4C442B" wp14:editId="3A60D694">
            <wp:extent cx="5943600" cy="752475"/>
            <wp:effectExtent l="0" t="0" r="0" b="0"/>
            <wp:docPr id="1992021656" name="Picture 199202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1D7FDE44" w14:textId="73B5A087" w:rsidR="76B327A5" w:rsidRDefault="00207681" w:rsidP="00207681">
      <w:pPr>
        <w:pStyle w:val="Caption"/>
      </w:pPr>
      <w:bookmarkStart w:id="158" w:name="_Toc183091355"/>
      <w:r>
        <w:t xml:space="preserve">Figure </w:t>
      </w:r>
      <w:r w:rsidR="00626CE8">
        <w:fldChar w:fldCharType="begin"/>
      </w:r>
      <w:r w:rsidR="00626CE8">
        <w:instrText xml:space="preserve"> SEQ Figure \* ARABIC </w:instrText>
      </w:r>
      <w:r w:rsidR="00626CE8">
        <w:fldChar w:fldCharType="separate"/>
      </w:r>
      <w:r w:rsidR="00626CE8">
        <w:rPr>
          <w:noProof/>
        </w:rPr>
        <w:t>66</w:t>
      </w:r>
      <w:r w:rsidR="00626CE8">
        <w:rPr>
          <w:noProof/>
        </w:rPr>
        <w:fldChar w:fldCharType="end"/>
      </w:r>
      <w:r>
        <w:t>: Compelx Transaction 4: Customer with Total Spendings and most Visited Branch</w:t>
      </w:r>
      <w:bookmarkEnd w:id="158"/>
    </w:p>
    <w:p w14:paraId="04A610B5" w14:textId="1768CF12" w:rsidR="76B327A5" w:rsidRDefault="76B327A5" w:rsidP="004534B4">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The output shows each customer's total spending on books and other items, along with the branch he/she most frequently purchase books from.</w:t>
      </w:r>
    </w:p>
    <w:p w14:paraId="1A9124A2" w14:textId="77777777" w:rsidR="005D4BF7" w:rsidRDefault="005D4BF7" w:rsidP="7D634FB7">
      <w:pPr>
        <w:spacing w:before="240" w:after="240"/>
        <w:ind w:left="720"/>
        <w:rPr>
          <w:rFonts w:ascii="Times New Roman" w:eastAsia="Times New Roman" w:hAnsi="Times New Roman" w:cs="Times New Roman"/>
          <w:sz w:val="22"/>
          <w:szCs w:val="22"/>
        </w:rPr>
      </w:pPr>
    </w:p>
    <w:p w14:paraId="55BD0C36" w14:textId="27C003EC" w:rsidR="005D4BF7" w:rsidRPr="004534B4" w:rsidRDefault="005D4BF7" w:rsidP="004534B4">
      <w:pPr>
        <w:spacing w:before="240" w:after="240"/>
        <w:rPr>
          <w:rFonts w:ascii="Times New Roman" w:eastAsia="Times New Roman" w:hAnsi="Times New Roman" w:cs="Times New Roman"/>
          <w:sz w:val="18"/>
          <w:szCs w:val="18"/>
          <w:u w:val="single"/>
        </w:rPr>
      </w:pPr>
      <w:r w:rsidRPr="004534B4">
        <w:rPr>
          <w:rFonts w:ascii="Times New Roman" w:eastAsia="Times New Roman" w:hAnsi="Times New Roman" w:cs="Times New Roman"/>
          <w:sz w:val="18"/>
          <w:szCs w:val="18"/>
          <w:u w:val="single"/>
        </w:rPr>
        <w:t>Code:</w:t>
      </w:r>
    </w:p>
    <w:p w14:paraId="2BE07482"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SELECT </w:t>
      </w:r>
    </w:p>
    <w:p w14:paraId="5CE26A4E"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c.Username,</w:t>
      </w:r>
    </w:p>
    <w:p w14:paraId="75150C52"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c.First_Name,</w:t>
      </w:r>
    </w:p>
    <w:p w14:paraId="4386ABC3"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c.Last_Name,</w:t>
      </w:r>
    </w:p>
    <w:p w14:paraId="207828FD"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COALESCE(SUM(b.Quantity * bs.Price), 0) AS Total_Book_Spending,</w:t>
      </w:r>
    </w:p>
    <w:p w14:paraId="3CC940E3"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COALESCE(SUM(i.Quantity * it.Price), 0) AS Total_Item_Spending,</w:t>
      </w:r>
    </w:p>
    <w:p w14:paraId="0FCB092D"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(SELECT BranchID </w:t>
      </w:r>
    </w:p>
    <w:p w14:paraId="7B2BCC79"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FROM Buys_Books b2 </w:t>
      </w:r>
    </w:p>
    <w:p w14:paraId="5A5048F3"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WHERE b2.Username = c.Username </w:t>
      </w:r>
    </w:p>
    <w:p w14:paraId="550B6A04"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GROUP BY BranchID </w:t>
      </w:r>
    </w:p>
    <w:p w14:paraId="31EF1031"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ORDER BY COUNT(*) DESC </w:t>
      </w:r>
    </w:p>
    <w:p w14:paraId="3B4D017E"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LIMIT 1) AS Favorite_Branch</w:t>
      </w:r>
    </w:p>
    <w:p w14:paraId="143F0283"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FROM </w:t>
      </w:r>
    </w:p>
    <w:p w14:paraId="505016DC"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Customer c</w:t>
      </w:r>
    </w:p>
    <w:p w14:paraId="2B89C366"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LEFT JOIN Buys_Books b ON c.Username = b.Username</w:t>
      </w:r>
    </w:p>
    <w:p w14:paraId="5F19F2D9"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LEFT JOIN Books_for_Sale bs ON b.ISBN = bs.ISBN</w:t>
      </w:r>
    </w:p>
    <w:p w14:paraId="01866406"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LEFT JOIN Purchases_Items i ON c.Username = i.Username</w:t>
      </w:r>
    </w:p>
    <w:p w14:paraId="1BB7F0F4"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LEFT JOIN Items it ON i.Barcode = it.Barcode</w:t>
      </w:r>
    </w:p>
    <w:p w14:paraId="7AA39203" w14:textId="77777777" w:rsidR="000F331B" w:rsidRPr="004534B4"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GROUP BY </w:t>
      </w:r>
    </w:p>
    <w:p w14:paraId="70256C78" w14:textId="77777777" w:rsidR="000F331B" w:rsidRPr="000F331B" w:rsidRDefault="000F331B" w:rsidP="004534B4">
      <w:pPr>
        <w:spacing w:before="240" w:after="240" w:line="240" w:lineRule="auto"/>
        <w:rPr>
          <w:rFonts w:ascii="Times New Roman" w:eastAsia="Times New Roman" w:hAnsi="Times New Roman" w:cs="Times New Roman"/>
          <w:sz w:val="18"/>
          <w:szCs w:val="18"/>
        </w:rPr>
      </w:pPr>
      <w:r w:rsidRPr="004534B4">
        <w:rPr>
          <w:rFonts w:ascii="Times New Roman" w:eastAsia="Times New Roman" w:hAnsi="Times New Roman" w:cs="Times New Roman"/>
          <w:sz w:val="18"/>
          <w:szCs w:val="18"/>
        </w:rPr>
        <w:t xml:space="preserve">    c.Username, c.First_Name, c.Last_Name;</w:t>
      </w:r>
    </w:p>
    <w:p w14:paraId="66BF2510" w14:textId="77777777" w:rsidR="000F331B" w:rsidRPr="000F331B" w:rsidRDefault="000F331B" w:rsidP="000F331B">
      <w:pPr>
        <w:spacing w:before="240" w:after="240"/>
        <w:ind w:left="720"/>
        <w:rPr>
          <w:rFonts w:ascii="Times New Roman" w:eastAsia="Times New Roman" w:hAnsi="Times New Roman" w:cs="Times New Roman"/>
          <w:sz w:val="22"/>
          <w:szCs w:val="22"/>
          <w:u w:val="single"/>
        </w:rPr>
      </w:pPr>
    </w:p>
    <w:p w14:paraId="03F45CB5" w14:textId="5E77F4CF" w:rsidR="7D634FB7" w:rsidRDefault="7D634FB7" w:rsidP="004534B4">
      <w:pPr>
        <w:spacing w:before="240" w:after="240"/>
        <w:rPr>
          <w:rFonts w:ascii="Times New Roman" w:eastAsia="Times New Roman" w:hAnsi="Times New Roman" w:cs="Times New Roman"/>
          <w:sz w:val="22"/>
          <w:szCs w:val="22"/>
        </w:rPr>
      </w:pPr>
    </w:p>
    <w:p w14:paraId="75C71B21" w14:textId="4A7DFCDC" w:rsidR="6761DB1B" w:rsidRDefault="6761DB1B" w:rsidP="004534B4">
      <w:pPr>
        <w:spacing w:before="240" w:after="240"/>
        <w:rPr>
          <w:rFonts w:ascii="Times New Roman" w:eastAsia="Times New Roman" w:hAnsi="Times New Roman" w:cs="Times New Roman"/>
          <w:b/>
          <w:bCs/>
          <w:sz w:val="22"/>
          <w:szCs w:val="22"/>
        </w:rPr>
      </w:pPr>
      <w:r w:rsidRPr="7D634FB7">
        <w:rPr>
          <w:rFonts w:ascii="Times New Roman" w:eastAsia="Times New Roman" w:hAnsi="Times New Roman" w:cs="Times New Roman"/>
          <w:b/>
          <w:bCs/>
          <w:sz w:val="22"/>
          <w:szCs w:val="22"/>
        </w:rPr>
        <w:t>Q</w:t>
      </w:r>
      <w:r w:rsidR="00F366E8">
        <w:rPr>
          <w:rFonts w:ascii="Times New Roman" w:eastAsia="Times New Roman" w:hAnsi="Times New Roman" w:cs="Times New Roman"/>
          <w:b/>
          <w:bCs/>
          <w:sz w:val="22"/>
          <w:szCs w:val="22"/>
        </w:rPr>
        <w:t>5</w:t>
      </w:r>
      <w:r w:rsidRPr="7D634FB7">
        <w:rPr>
          <w:rFonts w:ascii="Times New Roman" w:eastAsia="Times New Roman" w:hAnsi="Times New Roman" w:cs="Times New Roman"/>
          <w:b/>
          <w:bCs/>
          <w:sz w:val="22"/>
          <w:szCs w:val="22"/>
        </w:rPr>
        <w:t>: Categorize Customers into Segments (High, Medium, Low Spenders) Based on Their Total Spending</w:t>
      </w:r>
    </w:p>
    <w:p w14:paraId="287F5F2F" w14:textId="03DE2C03" w:rsidR="6761DB1B" w:rsidRDefault="6761DB1B" w:rsidP="004534B4">
      <w:pPr>
        <w:spacing w:before="240" w:after="240"/>
      </w:pPr>
      <w:r>
        <w:rPr>
          <w:noProof/>
          <w:lang w:eastAsia="en-US"/>
        </w:rPr>
        <w:drawing>
          <wp:inline distT="0" distB="0" distL="0" distR="0" wp14:anchorId="05E28039" wp14:editId="34519F81">
            <wp:extent cx="5943600" cy="2733675"/>
            <wp:effectExtent l="0" t="0" r="0" b="0"/>
            <wp:docPr id="1759870020" name="Picture 175987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7800B670" w14:textId="4895E2FC" w:rsidR="6761DB1B" w:rsidRDefault="6761DB1B" w:rsidP="004534B4">
      <w:pPr>
        <w:spacing w:before="240" w:after="240"/>
        <w:rPr>
          <w:rFonts w:ascii="Times New Roman" w:eastAsia="Times New Roman" w:hAnsi="Times New Roman" w:cs="Times New Roman"/>
          <w:sz w:val="22"/>
          <w:szCs w:val="22"/>
        </w:rPr>
      </w:pPr>
      <w:r w:rsidRPr="00F366E8">
        <w:rPr>
          <w:rFonts w:ascii="Times New Roman" w:eastAsia="Times New Roman" w:hAnsi="Times New Roman" w:cs="Times New Roman"/>
          <w:sz w:val="22"/>
          <w:szCs w:val="22"/>
          <w:u w:val="single"/>
        </w:rPr>
        <w:t>Explanation</w:t>
      </w:r>
      <w:r w:rsidRPr="7D634FB7">
        <w:rPr>
          <w:rFonts w:ascii="Times New Roman" w:eastAsia="Times New Roman" w:hAnsi="Times New Roman" w:cs="Times New Roman"/>
          <w:sz w:val="22"/>
          <w:szCs w:val="22"/>
        </w:rPr>
        <w:t>:</w:t>
      </w:r>
    </w:p>
    <w:p w14:paraId="5E1549A6" w14:textId="246CCC46" w:rsidR="6761DB1B" w:rsidRDefault="6761DB1B" w:rsidP="004534B4">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This query is used to categorize customers into different spending segments based on their total purchases, combining both book and item spending. Customer_Spend calculates the total amount each customer has spent on book and item purchases. COALESCE is used to ensure that customers who have not made any purchases have a total sp</w:t>
      </w:r>
      <w:r w:rsidR="004534B4">
        <w:rPr>
          <w:rFonts w:ascii="Times New Roman" w:eastAsia="Times New Roman" w:hAnsi="Times New Roman" w:cs="Times New Roman"/>
          <w:sz w:val="22"/>
          <w:szCs w:val="22"/>
        </w:rPr>
        <w:t>ending of zero</w:t>
      </w:r>
      <w:r w:rsidRPr="7D634FB7">
        <w:rPr>
          <w:rFonts w:ascii="Times New Roman" w:eastAsia="Times New Roman" w:hAnsi="Times New Roman" w:cs="Times New Roman"/>
          <w:sz w:val="22"/>
          <w:szCs w:val="22"/>
        </w:rPr>
        <w:t>. The LEFT JOIN is used to include all customers, even those who have not made any purchases.</w:t>
      </w:r>
    </w:p>
    <w:p w14:paraId="47B019CF" w14:textId="0D281EA7" w:rsidR="6761DB1B" w:rsidRDefault="6761DB1B" w:rsidP="004534B4">
      <w:pPr>
        <w:spacing w:before="240" w:after="240"/>
        <w:rPr>
          <w:rFonts w:ascii="Aptos" w:eastAsia="Aptos" w:hAnsi="Aptos" w:cs="Aptos"/>
          <w:sz w:val="22"/>
          <w:szCs w:val="22"/>
        </w:rPr>
      </w:pPr>
      <w:r w:rsidRPr="7D634FB7">
        <w:rPr>
          <w:rFonts w:ascii="Times New Roman" w:eastAsia="Times New Roman" w:hAnsi="Times New Roman" w:cs="Times New Roman"/>
          <w:sz w:val="22"/>
          <w:szCs w:val="22"/>
        </w:rPr>
        <w:t>The outer query assigns a spending category (High Spender, Medium Spender, Low Spender) based on the total amount calculated. Customers who spent more than $500 are classified as High Spenders. Customers who spent between $200 and $500 are classified as Medium Spenders. Customers who spent less than $200 are classified as Low Spenders.</w:t>
      </w:r>
    </w:p>
    <w:p w14:paraId="45F6A081" w14:textId="69AD72BF" w:rsidR="492EF501" w:rsidRPr="00F366E8" w:rsidRDefault="00203942" w:rsidP="004534B4">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492EF501" w:rsidRPr="00F366E8">
        <w:rPr>
          <w:rFonts w:ascii="Times New Roman" w:eastAsia="Times New Roman" w:hAnsi="Times New Roman" w:cs="Times New Roman"/>
          <w:sz w:val="22"/>
          <w:szCs w:val="22"/>
          <w:u w:val="single"/>
        </w:rPr>
        <w:t>:</w:t>
      </w:r>
    </w:p>
    <w:p w14:paraId="5A3315B4" w14:textId="16B99E2B" w:rsidR="00207681" w:rsidRDefault="00203942" w:rsidP="00203942">
      <w:pPr>
        <w:keepNext/>
        <w:spacing w:before="240" w:after="240"/>
      </w:pPr>
      <w:r>
        <w:rPr>
          <w:rFonts w:ascii="Times New Roman" w:eastAsia="Times New Roman" w:hAnsi="Times New Roman" w:cs="Times New Roman"/>
          <w:sz w:val="22"/>
          <w:szCs w:val="22"/>
        </w:rPr>
        <w:t>LibTech</w:t>
      </w:r>
      <w:r w:rsidRPr="00203942">
        <w:rPr>
          <w:rFonts w:ascii="Times New Roman" w:eastAsia="Times New Roman" w:hAnsi="Times New Roman" w:cs="Times New Roman"/>
          <w:sz w:val="22"/>
          <w:szCs w:val="22"/>
        </w:rPr>
        <w:t xml:space="preserve"> categorizes its customers into spending segments based on their total purchases. For instance, a query reveals that </w:t>
      </w:r>
      <w:r>
        <w:rPr>
          <w:rFonts w:ascii="Times New Roman" w:eastAsia="Times New Roman" w:hAnsi="Times New Roman" w:cs="Times New Roman"/>
          <w:sz w:val="22"/>
          <w:szCs w:val="22"/>
        </w:rPr>
        <w:t>rh18</w:t>
      </w:r>
      <w:r w:rsidRPr="00203942">
        <w:rPr>
          <w:rFonts w:ascii="Times New Roman" w:eastAsia="Times New Roman" w:hAnsi="Times New Roman" w:cs="Times New Roman"/>
          <w:sz w:val="22"/>
          <w:szCs w:val="22"/>
        </w:rPr>
        <w:t xml:space="preserve"> is a medium spender</w:t>
      </w:r>
      <w:r>
        <w:rPr>
          <w:rFonts w:ascii="Times New Roman" w:eastAsia="Times New Roman" w:hAnsi="Times New Roman" w:cs="Times New Roman"/>
          <w:sz w:val="22"/>
          <w:szCs w:val="22"/>
        </w:rPr>
        <w:t>,</w:t>
      </w:r>
      <w:r w:rsidRPr="00203942">
        <w:rPr>
          <w:rFonts w:ascii="Times New Roman" w:eastAsia="Times New Roman" w:hAnsi="Times New Roman" w:cs="Times New Roman"/>
          <w:sz w:val="22"/>
          <w:szCs w:val="22"/>
        </w:rPr>
        <w:t xml:space="preserve"> and </w:t>
      </w:r>
      <w:r>
        <w:rPr>
          <w:rFonts w:ascii="Times New Roman" w:eastAsia="Times New Roman" w:hAnsi="Times New Roman" w:cs="Times New Roman"/>
          <w:sz w:val="22"/>
          <w:szCs w:val="22"/>
        </w:rPr>
        <w:t>gh21</w:t>
      </w:r>
      <w:r w:rsidRPr="00203942">
        <w:rPr>
          <w:rFonts w:ascii="Times New Roman" w:eastAsia="Times New Roman" w:hAnsi="Times New Roman" w:cs="Times New Roman"/>
          <w:sz w:val="22"/>
          <w:szCs w:val="22"/>
        </w:rPr>
        <w:t xml:space="preserve"> is a low spender. This segmentation helps the library design targeted promotions and loyalty programs for different customer groups.</w:t>
      </w:r>
      <w:r w:rsidR="7713331F">
        <w:rPr>
          <w:noProof/>
          <w:lang w:eastAsia="en-US"/>
        </w:rPr>
        <w:drawing>
          <wp:inline distT="0" distB="0" distL="0" distR="0" wp14:anchorId="2212370B" wp14:editId="1115EA5B">
            <wp:extent cx="4083260" cy="4559534"/>
            <wp:effectExtent l="0" t="0" r="0" b="0"/>
            <wp:docPr id="1998038258" name="Picture 199803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083260" cy="4559534"/>
                    </a:xfrm>
                    <a:prstGeom prst="rect">
                      <a:avLst/>
                    </a:prstGeom>
                  </pic:spPr>
                </pic:pic>
              </a:graphicData>
            </a:graphic>
          </wp:inline>
        </w:drawing>
      </w:r>
    </w:p>
    <w:p w14:paraId="1DB63224" w14:textId="21EA2F5F" w:rsidR="7713331F" w:rsidRDefault="7713331F" w:rsidP="00207681">
      <w:pPr>
        <w:pStyle w:val="Caption"/>
      </w:pPr>
    </w:p>
    <w:p w14:paraId="075098D2" w14:textId="77777777" w:rsidR="00207681" w:rsidRDefault="7713331F" w:rsidP="00207681">
      <w:pPr>
        <w:keepNext/>
        <w:spacing w:before="240" w:after="240"/>
      </w:pPr>
      <w:r>
        <w:rPr>
          <w:noProof/>
          <w:lang w:eastAsia="en-US"/>
        </w:rPr>
        <w:drawing>
          <wp:inline distT="0" distB="0" distL="0" distR="0" wp14:anchorId="02BC642B" wp14:editId="66C52322">
            <wp:extent cx="4000706" cy="1187511"/>
            <wp:effectExtent l="0" t="0" r="0" b="0"/>
            <wp:docPr id="1507985316" name="Picture 150798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000706" cy="1187511"/>
                    </a:xfrm>
                    <a:prstGeom prst="rect">
                      <a:avLst/>
                    </a:prstGeom>
                  </pic:spPr>
                </pic:pic>
              </a:graphicData>
            </a:graphic>
          </wp:inline>
        </w:drawing>
      </w:r>
    </w:p>
    <w:p w14:paraId="2BA55A54" w14:textId="4E7D13CE" w:rsidR="00207681" w:rsidRPr="00207681" w:rsidRDefault="00207681" w:rsidP="00E51C13">
      <w:pPr>
        <w:pStyle w:val="Caption"/>
      </w:pPr>
      <w:bookmarkStart w:id="159" w:name="_Toc183091356"/>
      <w:r>
        <w:t xml:space="preserve">Figure </w:t>
      </w:r>
      <w:r w:rsidR="00626CE8">
        <w:fldChar w:fldCharType="begin"/>
      </w:r>
      <w:r w:rsidR="00626CE8">
        <w:instrText xml:space="preserve"> SEQ Figure \* ARABIC </w:instrText>
      </w:r>
      <w:r w:rsidR="00626CE8">
        <w:fldChar w:fldCharType="separate"/>
      </w:r>
      <w:r w:rsidR="00626CE8">
        <w:rPr>
          <w:noProof/>
        </w:rPr>
        <w:t>67</w:t>
      </w:r>
      <w:r w:rsidR="00626CE8">
        <w:rPr>
          <w:noProof/>
        </w:rPr>
        <w:fldChar w:fldCharType="end"/>
      </w:r>
      <w:r>
        <w:t xml:space="preserve">: </w:t>
      </w:r>
      <w:r w:rsidRPr="00A12FBC">
        <w:t>Complex Transaction 5: Categorization of Customers</w:t>
      </w:r>
      <w:bookmarkEnd w:id="159"/>
    </w:p>
    <w:p w14:paraId="4E191900" w14:textId="41C620C2" w:rsidR="00F366E8" w:rsidRDefault="7713331F" w:rsidP="00E51C13">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The output categorizes each customer based on the total spending.</w:t>
      </w:r>
    </w:p>
    <w:p w14:paraId="5706A1FA" w14:textId="3C2B48B1" w:rsidR="00F366E8" w:rsidRPr="004534B4" w:rsidRDefault="00F366E8" w:rsidP="004534B4">
      <w:pPr>
        <w:spacing w:before="240" w:after="240"/>
        <w:rPr>
          <w:rFonts w:ascii="Times New Roman" w:eastAsia="Times New Roman" w:hAnsi="Times New Roman" w:cs="Times New Roman"/>
          <w:sz w:val="18"/>
          <w:szCs w:val="18"/>
          <w:u w:val="single"/>
        </w:rPr>
      </w:pPr>
      <w:r w:rsidRPr="004534B4">
        <w:rPr>
          <w:rFonts w:ascii="Times New Roman" w:eastAsia="Times New Roman" w:hAnsi="Times New Roman" w:cs="Times New Roman"/>
          <w:sz w:val="18"/>
          <w:szCs w:val="18"/>
          <w:u w:val="single"/>
        </w:rPr>
        <w:t>Code:</w:t>
      </w:r>
    </w:p>
    <w:p w14:paraId="0E3527BE"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WITH Customer_Spend AS ( </w:t>
      </w:r>
    </w:p>
    <w:p w14:paraId="28425388"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SELECT </w:t>
      </w:r>
    </w:p>
    <w:p w14:paraId="138B4207"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c.Username, </w:t>
      </w:r>
    </w:p>
    <w:p w14:paraId="6070D42B"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COALESCE(SUM(b.Quantity * bs.Price), 0) + COALESCE(SUM(i.Quantity * it.Price), 0) AS Total_Spending</w:t>
      </w:r>
    </w:p>
    <w:p w14:paraId="6388565A"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FROM </w:t>
      </w:r>
    </w:p>
    <w:p w14:paraId="0065A7A5"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Customer c</w:t>
      </w:r>
    </w:p>
    <w:p w14:paraId="56DD1C76"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LEFT JOIN Buys_Books b ON c.Username = b.Username</w:t>
      </w:r>
    </w:p>
    <w:p w14:paraId="7B99CB8F"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LEFT JOIN Books_for_Sale bs ON b.ISBN = bs.ISBN</w:t>
      </w:r>
    </w:p>
    <w:p w14:paraId="56231C5E"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LEFT JOIN Purchases_Items i ON c.Username = i.Username</w:t>
      </w:r>
    </w:p>
    <w:p w14:paraId="1C041FE3"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LEFT JOIN Items it ON i.Barcode = it.Barcode</w:t>
      </w:r>
    </w:p>
    <w:p w14:paraId="654803DB"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GROUP BY c.Username</w:t>
      </w:r>
    </w:p>
    <w:p w14:paraId="16C8D1D6"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w:t>
      </w:r>
    </w:p>
    <w:p w14:paraId="3126BA16"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SELECT </w:t>
      </w:r>
    </w:p>
    <w:p w14:paraId="35BDB270"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Username, </w:t>
      </w:r>
    </w:p>
    <w:p w14:paraId="4973415D"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CASE </w:t>
      </w:r>
    </w:p>
    <w:p w14:paraId="659F5BFB"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WHEN Total_Spending &gt; 500 THEN 'High Spender'</w:t>
      </w:r>
    </w:p>
    <w:p w14:paraId="2D98AC2A" w14:textId="77777777" w:rsidR="00D77EBD" w:rsidRPr="00D77EBD" w:rsidRDefault="00D77EBD" w:rsidP="00D77EBD">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WHEN Total_Spending BETWEEN 200 AND 500 THEN 'Medium Spender'</w:t>
      </w:r>
    </w:p>
    <w:p w14:paraId="55118406" w14:textId="77777777" w:rsidR="00D77EBD" w:rsidRPr="00D77EBD" w:rsidRDefault="00D77EBD" w:rsidP="00E51C13">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ELSE 'Low Spender'</w:t>
      </w:r>
    </w:p>
    <w:p w14:paraId="1C02BFEF" w14:textId="77777777" w:rsidR="00D77EBD" w:rsidRPr="00D77EBD" w:rsidRDefault="00D77EBD" w:rsidP="00E51C13">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END AS Customer_Segment</w:t>
      </w:r>
    </w:p>
    <w:p w14:paraId="308A00ED" w14:textId="77777777" w:rsidR="00D77EBD" w:rsidRPr="00D77EBD" w:rsidRDefault="00D77EBD" w:rsidP="00E51C13">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FROM </w:t>
      </w:r>
    </w:p>
    <w:p w14:paraId="0BAE4D88" w14:textId="77777777" w:rsidR="00D77EBD" w:rsidRDefault="00D77EBD" w:rsidP="00E51C13">
      <w:pPr>
        <w:spacing w:before="240" w:after="240" w:line="240" w:lineRule="auto"/>
        <w:rPr>
          <w:rFonts w:ascii="Times New Roman" w:eastAsia="Times New Roman" w:hAnsi="Times New Roman" w:cs="Times New Roman"/>
          <w:sz w:val="18"/>
          <w:szCs w:val="18"/>
        </w:rPr>
      </w:pPr>
      <w:r w:rsidRPr="00D77EBD">
        <w:rPr>
          <w:rFonts w:ascii="Times New Roman" w:eastAsia="Times New Roman" w:hAnsi="Times New Roman" w:cs="Times New Roman"/>
          <w:sz w:val="18"/>
          <w:szCs w:val="18"/>
        </w:rPr>
        <w:t xml:space="preserve">    Customer_Spend;</w:t>
      </w:r>
    </w:p>
    <w:p w14:paraId="28734554" w14:textId="26A10E4C" w:rsidR="7713331F" w:rsidRPr="00D82135" w:rsidRDefault="7713331F" w:rsidP="00D77EBD">
      <w:pPr>
        <w:spacing w:before="240" w:after="240" w:line="240" w:lineRule="auto"/>
        <w:rPr>
          <w:rFonts w:ascii="Times New Roman" w:eastAsia="Times New Roman" w:hAnsi="Times New Roman" w:cs="Times New Roman"/>
          <w:sz w:val="18"/>
          <w:szCs w:val="18"/>
        </w:rPr>
      </w:pPr>
      <w:r w:rsidRPr="7D634FB7">
        <w:rPr>
          <w:rFonts w:ascii="Times New Roman" w:eastAsia="Times New Roman" w:hAnsi="Times New Roman" w:cs="Times New Roman"/>
          <w:b/>
          <w:bCs/>
          <w:sz w:val="22"/>
          <w:szCs w:val="22"/>
        </w:rPr>
        <w:t>Q</w:t>
      </w:r>
      <w:r w:rsidR="00AD6E18">
        <w:rPr>
          <w:rFonts w:ascii="Times New Roman" w:eastAsia="Times New Roman" w:hAnsi="Times New Roman" w:cs="Times New Roman"/>
          <w:b/>
          <w:bCs/>
          <w:sz w:val="22"/>
          <w:szCs w:val="22"/>
        </w:rPr>
        <w:t>6</w:t>
      </w:r>
      <w:r w:rsidRPr="7D634FB7">
        <w:rPr>
          <w:rFonts w:ascii="Times New Roman" w:eastAsia="Times New Roman" w:hAnsi="Times New Roman" w:cs="Times New Roman"/>
          <w:b/>
          <w:bCs/>
          <w:sz w:val="22"/>
          <w:szCs w:val="22"/>
        </w:rPr>
        <w:t>: Find the Top 5 Suppliers Who Generated the Most Revenue from Their Items</w:t>
      </w:r>
    </w:p>
    <w:p w14:paraId="1C7465C9" w14:textId="66824E55" w:rsidR="7713331F" w:rsidRDefault="7713331F" w:rsidP="00D82135">
      <w:pPr>
        <w:spacing w:before="240" w:after="240"/>
      </w:pPr>
      <w:r>
        <w:rPr>
          <w:noProof/>
          <w:lang w:eastAsia="en-US"/>
        </w:rPr>
        <w:drawing>
          <wp:inline distT="0" distB="0" distL="0" distR="0" wp14:anchorId="7ABE6816" wp14:editId="0D630A22">
            <wp:extent cx="5943600" cy="2876550"/>
            <wp:effectExtent l="0" t="0" r="0" b="0"/>
            <wp:docPr id="1176135428" name="Picture 117613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4117E20" w14:textId="6D28847B" w:rsidR="7713331F" w:rsidRPr="00AD6E18" w:rsidRDefault="7713331F" w:rsidP="00D82135">
      <w:pPr>
        <w:spacing w:before="240" w:after="240"/>
        <w:rPr>
          <w:rFonts w:ascii="Times New Roman" w:eastAsia="Times New Roman" w:hAnsi="Times New Roman" w:cs="Times New Roman"/>
          <w:sz w:val="22"/>
          <w:szCs w:val="22"/>
          <w:u w:val="single"/>
        </w:rPr>
      </w:pPr>
      <w:r w:rsidRPr="00AD6E18">
        <w:rPr>
          <w:rFonts w:ascii="Times New Roman" w:eastAsia="Times New Roman" w:hAnsi="Times New Roman" w:cs="Times New Roman"/>
          <w:sz w:val="22"/>
          <w:szCs w:val="22"/>
          <w:u w:val="single"/>
        </w:rPr>
        <w:t>Explanation:</w:t>
      </w:r>
    </w:p>
    <w:p w14:paraId="4ED105F7" w14:textId="10FD9893" w:rsidR="7713331F" w:rsidRDefault="7713331F" w:rsidP="00D82135">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 xml:space="preserve">This query is used to identify the </w:t>
      </w:r>
      <w:r w:rsidRPr="7D634FB7">
        <w:rPr>
          <w:rFonts w:ascii="Times New Roman" w:eastAsia="Times New Roman" w:hAnsi="Times New Roman" w:cs="Times New Roman"/>
          <w:b/>
          <w:bCs/>
          <w:sz w:val="22"/>
          <w:szCs w:val="22"/>
        </w:rPr>
        <w:t>top 5 suppliers</w:t>
      </w:r>
      <w:r w:rsidRPr="7D634FB7">
        <w:rPr>
          <w:rFonts w:ascii="Times New Roman" w:eastAsia="Times New Roman" w:hAnsi="Times New Roman" w:cs="Times New Roman"/>
          <w:sz w:val="22"/>
          <w:szCs w:val="22"/>
        </w:rPr>
        <w:t xml:space="preserve"> who have generated the most revenue from the items they supplied. It calculates the total revenue each supplier has earned from customers' purchases. The Purchases_Items table is joined with the Items table on the Barcode field to get the item details. The Items table is then joined with the Supplier table using the Supp_Name field to get the supplier information.</w:t>
      </w:r>
      <w:r w:rsidR="581B57FB"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For each purchase, the query multiplies the Price of the item by the Quantity purchased to calculate the revenue generated.</w:t>
      </w:r>
      <w:r w:rsidR="2DC19A79"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SUM(i.Price * p.Quantity) function aggregates the total revenue generated by each supplier.</w:t>
      </w:r>
      <w:r w:rsidR="05138D3F" w:rsidRPr="7D634FB7">
        <w:rPr>
          <w:rFonts w:ascii="Times New Roman" w:eastAsia="Times New Roman" w:hAnsi="Times New Roman" w:cs="Times New Roman"/>
          <w:sz w:val="22"/>
          <w:szCs w:val="22"/>
        </w:rPr>
        <w:t xml:space="preserve"> T</w:t>
      </w:r>
      <w:r w:rsidRPr="7D634FB7">
        <w:rPr>
          <w:rFonts w:ascii="Times New Roman" w:eastAsia="Times New Roman" w:hAnsi="Times New Roman" w:cs="Times New Roman"/>
          <w:sz w:val="22"/>
          <w:szCs w:val="22"/>
        </w:rPr>
        <w:t>he results are grouped by Supp_Name to calculate the total revenue per supplier.</w:t>
      </w:r>
      <w:r w:rsidR="079EC082"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results are then sorted in descending order by Total_Revenue, with only the top 5 suppliers being displayed (LIMIT 5).</w:t>
      </w:r>
    </w:p>
    <w:p w14:paraId="7A70904B" w14:textId="77777777" w:rsidR="00E51C13" w:rsidRDefault="00A94864" w:rsidP="00E51C13">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00E51C13">
        <w:rPr>
          <w:rFonts w:ascii="Times New Roman" w:eastAsia="Times New Roman" w:hAnsi="Times New Roman" w:cs="Times New Roman"/>
          <w:sz w:val="22"/>
          <w:szCs w:val="22"/>
          <w:u w:val="single"/>
        </w:rPr>
        <w:t>:</w:t>
      </w:r>
    </w:p>
    <w:p w14:paraId="30B105AF" w14:textId="43FDCB64" w:rsidR="00207681" w:rsidRPr="00E51C13" w:rsidRDefault="00A94864" w:rsidP="00E51C13">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rPr>
        <w:t>LibTech</w:t>
      </w:r>
      <w:r w:rsidRPr="00A94864">
        <w:rPr>
          <w:rFonts w:ascii="Times New Roman" w:eastAsia="Times New Roman" w:hAnsi="Times New Roman" w:cs="Times New Roman"/>
          <w:sz w:val="22"/>
          <w:szCs w:val="22"/>
        </w:rPr>
        <w:t xml:space="preserve"> analyzes supplier performance to find the top 5 suppliers generating the most revenue from their items. The query reveals that </w:t>
      </w:r>
      <w:r>
        <w:rPr>
          <w:rFonts w:ascii="Times New Roman" w:eastAsia="Times New Roman" w:hAnsi="Times New Roman" w:cs="Times New Roman"/>
          <w:i/>
          <w:iCs/>
          <w:sz w:val="22"/>
          <w:szCs w:val="22"/>
        </w:rPr>
        <w:t>GadgetStore</w:t>
      </w:r>
      <w:r w:rsidRPr="00A94864">
        <w:rPr>
          <w:rFonts w:ascii="Times New Roman" w:eastAsia="Times New Roman" w:hAnsi="Times New Roman" w:cs="Times New Roman"/>
          <w:sz w:val="22"/>
          <w:szCs w:val="22"/>
        </w:rPr>
        <w:t xml:space="preserve"> and </w:t>
      </w:r>
      <w:r>
        <w:rPr>
          <w:rFonts w:ascii="Times New Roman" w:eastAsia="Times New Roman" w:hAnsi="Times New Roman" w:cs="Times New Roman"/>
          <w:i/>
          <w:iCs/>
          <w:sz w:val="22"/>
          <w:szCs w:val="22"/>
        </w:rPr>
        <w:t>TechZone</w:t>
      </w:r>
      <w:r w:rsidRPr="00A94864">
        <w:rPr>
          <w:rFonts w:ascii="Times New Roman" w:eastAsia="Times New Roman" w:hAnsi="Times New Roman" w:cs="Times New Roman"/>
          <w:sz w:val="22"/>
          <w:szCs w:val="22"/>
        </w:rPr>
        <w:t xml:space="preserve"> lead the list. This insight helps the library strengthen relationships with these suppliers and prioritize their products to boost profitability.</w:t>
      </w:r>
      <w:r w:rsidR="15C3811A">
        <w:rPr>
          <w:noProof/>
          <w:lang w:eastAsia="en-US"/>
        </w:rPr>
        <w:drawing>
          <wp:inline distT="0" distB="0" distL="0" distR="0" wp14:anchorId="39758754" wp14:editId="34DE0CAB">
            <wp:extent cx="4553184" cy="2597284"/>
            <wp:effectExtent l="0" t="0" r="0" b="0"/>
            <wp:docPr id="570411119" name="Picture 57041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53184" cy="2597284"/>
                    </a:xfrm>
                    <a:prstGeom prst="rect">
                      <a:avLst/>
                    </a:prstGeom>
                  </pic:spPr>
                </pic:pic>
              </a:graphicData>
            </a:graphic>
          </wp:inline>
        </w:drawing>
      </w:r>
    </w:p>
    <w:p w14:paraId="3976BE5C" w14:textId="330D6CAD" w:rsidR="00207681" w:rsidRPr="00207681" w:rsidRDefault="00207681" w:rsidP="00E51C13">
      <w:pPr>
        <w:pStyle w:val="Caption"/>
      </w:pPr>
      <w:bookmarkStart w:id="160" w:name="_Toc183091357"/>
      <w:r>
        <w:t xml:space="preserve">Figure </w:t>
      </w:r>
      <w:r w:rsidR="00626CE8">
        <w:fldChar w:fldCharType="begin"/>
      </w:r>
      <w:r w:rsidR="00626CE8">
        <w:instrText xml:space="preserve"> SEQ Figure \* ARABIC </w:instrText>
      </w:r>
      <w:r w:rsidR="00626CE8">
        <w:fldChar w:fldCharType="separate"/>
      </w:r>
      <w:r w:rsidR="00626CE8">
        <w:rPr>
          <w:noProof/>
        </w:rPr>
        <w:t>68</w:t>
      </w:r>
      <w:r w:rsidR="00626CE8">
        <w:rPr>
          <w:noProof/>
        </w:rPr>
        <w:fldChar w:fldCharType="end"/>
      </w:r>
      <w:r>
        <w:t>: Complex Transaction 6: Top 5 Suppliers</w:t>
      </w:r>
      <w:bookmarkEnd w:id="160"/>
    </w:p>
    <w:p w14:paraId="49E29C52" w14:textId="4EFD4021" w:rsidR="00D82135" w:rsidRDefault="15C3811A" w:rsidP="00E51C13">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The output s</w:t>
      </w:r>
      <w:r w:rsidR="00D82135">
        <w:rPr>
          <w:rFonts w:ascii="Times New Roman" w:eastAsia="Times New Roman" w:hAnsi="Times New Roman" w:cs="Times New Roman"/>
          <w:sz w:val="22"/>
          <w:szCs w:val="22"/>
        </w:rPr>
        <w:t>hows the top five</w:t>
      </w:r>
      <w:r w:rsidRPr="7D634FB7">
        <w:rPr>
          <w:rFonts w:ascii="Times New Roman" w:eastAsia="Times New Roman" w:hAnsi="Times New Roman" w:cs="Times New Roman"/>
          <w:sz w:val="22"/>
          <w:szCs w:val="22"/>
        </w:rPr>
        <w:t xml:space="preserve"> suppliers who have generated the most revenue from items purchased by customers.</w:t>
      </w:r>
    </w:p>
    <w:p w14:paraId="4A40D1FD" w14:textId="5B1400E7" w:rsidR="00AD6E18" w:rsidRPr="00D82135" w:rsidRDefault="00AD6E18" w:rsidP="00D82135">
      <w:pPr>
        <w:spacing w:before="240" w:after="240"/>
        <w:rPr>
          <w:rFonts w:ascii="Times New Roman" w:eastAsia="Times New Roman" w:hAnsi="Times New Roman" w:cs="Times New Roman"/>
          <w:sz w:val="18"/>
          <w:szCs w:val="18"/>
          <w:u w:val="single"/>
        </w:rPr>
      </w:pPr>
      <w:r w:rsidRPr="00D82135">
        <w:rPr>
          <w:rFonts w:ascii="Times New Roman" w:eastAsia="Times New Roman" w:hAnsi="Times New Roman" w:cs="Times New Roman"/>
          <w:sz w:val="18"/>
          <w:szCs w:val="18"/>
          <w:u w:val="single"/>
        </w:rPr>
        <w:t>Code:</w:t>
      </w:r>
    </w:p>
    <w:p w14:paraId="5DBEDAE6"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SELECT </w:t>
      </w:r>
    </w:p>
    <w:p w14:paraId="7DE088A3"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    s.Supp_Name, </w:t>
      </w:r>
    </w:p>
    <w:p w14:paraId="29E6C250"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    SUM(i.Price * p.Quantity) AS Total_Revenue</w:t>
      </w:r>
    </w:p>
    <w:p w14:paraId="14B93C86"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FROM </w:t>
      </w:r>
    </w:p>
    <w:p w14:paraId="2153A2C5"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    Purchases_Items p</w:t>
      </w:r>
    </w:p>
    <w:p w14:paraId="20981AFD"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JOIN </w:t>
      </w:r>
    </w:p>
    <w:p w14:paraId="065010F7"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    Items i ON p.Barcode = i.Barcode</w:t>
      </w:r>
    </w:p>
    <w:p w14:paraId="48A777EC"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JOIN </w:t>
      </w:r>
    </w:p>
    <w:p w14:paraId="5BB0684F"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    Supplier s ON i.Supp_Name = s.Supp_Name</w:t>
      </w:r>
    </w:p>
    <w:p w14:paraId="199E74CB"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GROUP BY </w:t>
      </w:r>
    </w:p>
    <w:p w14:paraId="6EF35E45"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    s.Supp_Name</w:t>
      </w:r>
    </w:p>
    <w:p w14:paraId="097464B2"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ORDER BY </w:t>
      </w:r>
    </w:p>
    <w:p w14:paraId="5147BC3B" w14:textId="77777777" w:rsidR="000710BA"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 xml:space="preserve">    Total_Revenue DESC</w:t>
      </w:r>
    </w:p>
    <w:p w14:paraId="5E5E94B1" w14:textId="60546BAB" w:rsidR="00AD6E18" w:rsidRPr="00D82135" w:rsidRDefault="000710BA" w:rsidP="00D82135">
      <w:pPr>
        <w:spacing w:before="240" w:after="240" w:line="240" w:lineRule="auto"/>
        <w:rPr>
          <w:rFonts w:ascii="Times New Roman" w:eastAsia="Times New Roman" w:hAnsi="Times New Roman" w:cs="Times New Roman"/>
          <w:sz w:val="18"/>
          <w:szCs w:val="18"/>
        </w:rPr>
      </w:pPr>
      <w:r w:rsidRPr="00D82135">
        <w:rPr>
          <w:rFonts w:ascii="Times New Roman" w:eastAsia="Times New Roman" w:hAnsi="Times New Roman" w:cs="Times New Roman"/>
          <w:sz w:val="18"/>
          <w:szCs w:val="18"/>
        </w:rPr>
        <w:t>LIMIT 5;</w:t>
      </w:r>
    </w:p>
    <w:p w14:paraId="517214DC" w14:textId="77777777" w:rsidR="00AD6E18" w:rsidRPr="00D82135" w:rsidRDefault="00AD6E18" w:rsidP="7D634FB7">
      <w:pPr>
        <w:spacing w:before="240" w:after="240"/>
        <w:ind w:left="720"/>
        <w:rPr>
          <w:rFonts w:ascii="Times New Roman" w:eastAsia="Times New Roman" w:hAnsi="Times New Roman" w:cs="Times New Roman"/>
          <w:sz w:val="18"/>
          <w:szCs w:val="18"/>
        </w:rPr>
      </w:pPr>
    </w:p>
    <w:p w14:paraId="63DD21DB" w14:textId="7117A533" w:rsidR="75668E4D" w:rsidRDefault="75668E4D" w:rsidP="002D45AB">
      <w:pPr>
        <w:spacing w:before="240" w:after="240"/>
        <w:rPr>
          <w:rFonts w:ascii="Times New Roman" w:eastAsia="Times New Roman" w:hAnsi="Times New Roman" w:cs="Times New Roman"/>
          <w:b/>
          <w:bCs/>
          <w:sz w:val="22"/>
          <w:szCs w:val="22"/>
        </w:rPr>
      </w:pPr>
      <w:r w:rsidRPr="7D634FB7">
        <w:rPr>
          <w:rFonts w:ascii="Times New Roman" w:eastAsia="Times New Roman" w:hAnsi="Times New Roman" w:cs="Times New Roman"/>
          <w:b/>
          <w:bCs/>
          <w:sz w:val="22"/>
          <w:szCs w:val="22"/>
        </w:rPr>
        <w:t>Q</w:t>
      </w:r>
      <w:r w:rsidR="000710BA">
        <w:rPr>
          <w:rFonts w:ascii="Times New Roman" w:eastAsia="Times New Roman" w:hAnsi="Times New Roman" w:cs="Times New Roman"/>
          <w:b/>
          <w:bCs/>
          <w:sz w:val="22"/>
          <w:szCs w:val="22"/>
        </w:rPr>
        <w:t>7</w:t>
      </w:r>
      <w:r w:rsidRPr="7D634FB7">
        <w:rPr>
          <w:rFonts w:ascii="Times New Roman" w:eastAsia="Times New Roman" w:hAnsi="Times New Roman" w:cs="Times New Roman"/>
          <w:b/>
          <w:bCs/>
          <w:sz w:val="22"/>
          <w:szCs w:val="22"/>
        </w:rPr>
        <w:t>: List All Customers Who Bought Books or Items More Than Once from a Single Library Branch</w:t>
      </w:r>
    </w:p>
    <w:p w14:paraId="66E6D5BD" w14:textId="31D196FC" w:rsidR="75668E4D" w:rsidRDefault="75668E4D" w:rsidP="002D45AB">
      <w:pPr>
        <w:spacing w:before="240" w:after="240"/>
      </w:pPr>
      <w:r>
        <w:rPr>
          <w:noProof/>
          <w:lang w:eastAsia="en-US"/>
        </w:rPr>
        <w:drawing>
          <wp:inline distT="0" distB="0" distL="0" distR="0" wp14:anchorId="569626D9" wp14:editId="3057B265">
            <wp:extent cx="5943600" cy="2105025"/>
            <wp:effectExtent l="0" t="0" r="0" b="0"/>
            <wp:docPr id="1012160061" name="Picture 10121600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14:paraId="7D96F91E" w14:textId="241CAFBE" w:rsidR="75668E4D" w:rsidRPr="002569F7" w:rsidRDefault="75668E4D" w:rsidP="002D45AB">
      <w:pPr>
        <w:spacing w:before="240" w:after="240"/>
        <w:rPr>
          <w:rFonts w:ascii="Times New Roman" w:eastAsia="Times New Roman" w:hAnsi="Times New Roman" w:cs="Times New Roman"/>
          <w:sz w:val="22"/>
          <w:szCs w:val="22"/>
          <w:u w:val="single"/>
        </w:rPr>
      </w:pPr>
      <w:r w:rsidRPr="002569F7">
        <w:rPr>
          <w:rFonts w:ascii="Times New Roman" w:eastAsia="Times New Roman" w:hAnsi="Times New Roman" w:cs="Times New Roman"/>
          <w:sz w:val="22"/>
          <w:szCs w:val="22"/>
          <w:u w:val="single"/>
        </w:rPr>
        <w:t>Explanation:</w:t>
      </w:r>
    </w:p>
    <w:p w14:paraId="6A4A24B7" w14:textId="00E2FD76" w:rsidR="75668E4D" w:rsidRDefault="75668E4D" w:rsidP="002D45AB">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This query is designed to list customers who have made multiple purchases (books or items) from the same branch. It combines data from book purchases and item purchases to identify customers who have shopped more than once from a single branch. The Buys_Books table is joined with the Customer table on the Username field to get details of book purchases. The Purchases_Items table is also joined with the Customer table on the Username field to get details of item purchases. The COUNT(b.ISBN) + COUNT(p.Barcode) calculates the total number of book and item purchases made by each customer. The results are grouped by customer (Username, First_Name, Last_Name) and the branch (BranchID) where the purchases were made.</w:t>
      </w:r>
      <w:r w:rsidR="1F311216"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HAVING clause filters the results to include only customers who have made more than one purchase (&gt; 1) at the same branch.</w:t>
      </w:r>
      <w:r w:rsidR="5FA13289"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COALESCE(b.BranchID, p.BranchID) function is used to get the BranchID from either the book purchases or item purchases table.</w:t>
      </w:r>
    </w:p>
    <w:p w14:paraId="692D8B94" w14:textId="77777777" w:rsidR="002D45AB" w:rsidRDefault="002D45AB" w:rsidP="002D45AB">
      <w:pPr>
        <w:spacing w:before="240" w:after="240"/>
        <w:rPr>
          <w:rFonts w:ascii="Times New Roman" w:eastAsia="Times New Roman" w:hAnsi="Times New Roman" w:cs="Times New Roman"/>
          <w:sz w:val="22"/>
          <w:szCs w:val="22"/>
          <w:u w:val="single"/>
        </w:rPr>
      </w:pPr>
    </w:p>
    <w:p w14:paraId="3DB32F1C" w14:textId="3C98EF84" w:rsidR="22971CDA" w:rsidRPr="002569F7" w:rsidRDefault="004115A4" w:rsidP="002D45AB">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22971CDA" w:rsidRPr="002569F7">
        <w:rPr>
          <w:rFonts w:ascii="Times New Roman" w:eastAsia="Times New Roman" w:hAnsi="Times New Roman" w:cs="Times New Roman"/>
          <w:sz w:val="22"/>
          <w:szCs w:val="22"/>
          <w:u w:val="single"/>
        </w:rPr>
        <w:t>:</w:t>
      </w:r>
    </w:p>
    <w:p w14:paraId="4E1585ED" w14:textId="35EE3429" w:rsidR="004115A4" w:rsidRPr="004115A4" w:rsidRDefault="004115A4" w:rsidP="004115A4">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LibTech</w:t>
      </w:r>
      <w:r w:rsidRPr="004115A4">
        <w:rPr>
          <w:rFonts w:ascii="Times New Roman" w:eastAsia="Times New Roman" w:hAnsi="Times New Roman" w:cs="Times New Roman"/>
          <w:sz w:val="22"/>
          <w:szCs w:val="22"/>
        </w:rPr>
        <w:t xml:space="preserve"> identifies customers who made multiple purchases of books or items from the same branch. For example, a query shows that </w:t>
      </w:r>
      <w:r>
        <w:rPr>
          <w:rFonts w:ascii="Times New Roman" w:eastAsia="Times New Roman" w:hAnsi="Times New Roman" w:cs="Times New Roman"/>
          <w:sz w:val="22"/>
          <w:szCs w:val="22"/>
        </w:rPr>
        <w:t>Elias Nasr</w:t>
      </w:r>
      <w:r w:rsidRPr="004115A4">
        <w:rPr>
          <w:rFonts w:ascii="Times New Roman" w:eastAsia="Times New Roman" w:hAnsi="Times New Roman" w:cs="Times New Roman"/>
          <w:sz w:val="22"/>
          <w:szCs w:val="22"/>
        </w:rPr>
        <w:t xml:space="preserve"> frequently shops at </w:t>
      </w:r>
      <w:r>
        <w:rPr>
          <w:rFonts w:ascii="Times New Roman" w:eastAsia="Times New Roman" w:hAnsi="Times New Roman" w:cs="Times New Roman"/>
          <w:sz w:val="22"/>
          <w:szCs w:val="22"/>
        </w:rPr>
        <w:t>LibTech01 branch</w:t>
      </w:r>
      <w:r w:rsidRPr="004115A4">
        <w:rPr>
          <w:rFonts w:ascii="Times New Roman" w:eastAsia="Times New Roman" w:hAnsi="Times New Roman" w:cs="Times New Roman"/>
          <w:sz w:val="22"/>
          <w:szCs w:val="22"/>
        </w:rPr>
        <w:t>. This information helps the library recognize loyal customers and create branch-specific rewards programs to encourage repeat visits.</w:t>
      </w:r>
    </w:p>
    <w:p w14:paraId="6C090F94" w14:textId="2064B281" w:rsidR="7D634FB7" w:rsidRDefault="7D634FB7" w:rsidP="7D634FB7">
      <w:pPr>
        <w:spacing w:before="240" w:after="240"/>
        <w:ind w:left="720"/>
      </w:pPr>
    </w:p>
    <w:p w14:paraId="7C275931" w14:textId="56B33E58" w:rsidR="00207681" w:rsidRPr="00207681" w:rsidRDefault="608C31B9" w:rsidP="009F373B">
      <w:pPr>
        <w:keepNext/>
        <w:spacing w:before="240" w:after="240"/>
      </w:pPr>
      <w:r>
        <w:rPr>
          <w:noProof/>
          <w:lang w:eastAsia="en-US"/>
        </w:rPr>
        <w:drawing>
          <wp:inline distT="0" distB="0" distL="0" distR="0" wp14:anchorId="13A1ED21" wp14:editId="256BD185">
            <wp:extent cx="5943600" cy="2952750"/>
            <wp:effectExtent l="0" t="0" r="0" b="0"/>
            <wp:docPr id="1117997646" name="Picture 111799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4E434CA9" w14:textId="77777777" w:rsidR="009F373B" w:rsidRDefault="608C31B9" w:rsidP="009F373B">
      <w:pPr>
        <w:keepNext/>
        <w:spacing w:before="240" w:after="240"/>
      </w:pPr>
      <w:r>
        <w:rPr>
          <w:noProof/>
          <w:lang w:eastAsia="en-US"/>
        </w:rPr>
        <w:drawing>
          <wp:inline distT="0" distB="0" distL="0" distR="0" wp14:anchorId="2AD11FEC" wp14:editId="571155A0">
            <wp:extent cx="5943600" cy="866775"/>
            <wp:effectExtent l="0" t="0" r="0" b="0"/>
            <wp:docPr id="1797832900" name="Picture 17978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14:paraId="022A53E8" w14:textId="0A335674" w:rsidR="608C31B9" w:rsidRDefault="009F373B" w:rsidP="009F373B">
      <w:pPr>
        <w:pStyle w:val="Caption"/>
      </w:pPr>
      <w:bookmarkStart w:id="161" w:name="_Toc183091358"/>
      <w:r>
        <w:t xml:space="preserve">Figure </w:t>
      </w:r>
      <w:r w:rsidR="00626CE8">
        <w:fldChar w:fldCharType="begin"/>
      </w:r>
      <w:r w:rsidR="00626CE8">
        <w:instrText xml:space="preserve"> SEQ Figure \* ARABIC </w:instrText>
      </w:r>
      <w:r w:rsidR="00626CE8">
        <w:fldChar w:fldCharType="separate"/>
      </w:r>
      <w:r w:rsidR="00626CE8">
        <w:rPr>
          <w:noProof/>
        </w:rPr>
        <w:t>69</w:t>
      </w:r>
      <w:r w:rsidR="00626CE8">
        <w:rPr>
          <w:noProof/>
        </w:rPr>
        <w:fldChar w:fldCharType="end"/>
      </w:r>
      <w:r>
        <w:t xml:space="preserve">: </w:t>
      </w:r>
      <w:r w:rsidRPr="00120B79">
        <w:t>Complex Transaction 7: Customers Purchasing more than one time from</w:t>
      </w:r>
      <w:r>
        <w:t xml:space="preserve"> </w:t>
      </w:r>
      <w:r w:rsidRPr="00120B79">
        <w:t>a Branch</w:t>
      </w:r>
      <w:bookmarkEnd w:id="161"/>
    </w:p>
    <w:p w14:paraId="003DFD8F" w14:textId="77777777" w:rsidR="009F373B" w:rsidRPr="009F373B" w:rsidRDefault="009F373B" w:rsidP="009F373B"/>
    <w:p w14:paraId="68277202" w14:textId="47400B9E" w:rsidR="002569F7" w:rsidRDefault="608C31B9" w:rsidP="00ED442A">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The output lists customers who have made multiple purchases from the same branch.</w:t>
      </w:r>
    </w:p>
    <w:p w14:paraId="5A16D529" w14:textId="79C06547" w:rsidR="002569F7" w:rsidRPr="00ED442A" w:rsidRDefault="002569F7" w:rsidP="00ED442A">
      <w:pPr>
        <w:spacing w:before="240" w:after="240"/>
        <w:rPr>
          <w:rFonts w:ascii="Times New Roman" w:eastAsia="Times New Roman" w:hAnsi="Times New Roman" w:cs="Times New Roman"/>
          <w:sz w:val="18"/>
          <w:szCs w:val="18"/>
          <w:u w:val="single"/>
        </w:rPr>
      </w:pPr>
      <w:r w:rsidRPr="00ED442A">
        <w:rPr>
          <w:rFonts w:ascii="Times New Roman" w:eastAsia="Times New Roman" w:hAnsi="Times New Roman" w:cs="Times New Roman"/>
          <w:sz w:val="18"/>
          <w:szCs w:val="18"/>
          <w:u w:val="single"/>
        </w:rPr>
        <w:t>Code:</w:t>
      </w:r>
    </w:p>
    <w:p w14:paraId="2D9A761A" w14:textId="77777777" w:rsidR="007E078C" w:rsidRPr="00ED442A" w:rsidRDefault="007E078C"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SELECT c.Username, c.First_Name, c.Last_Name, COUNT(b.ISBN) + COUNT(p.Barcode) AS Total_Purchases, b.BranchID</w:t>
      </w:r>
    </w:p>
    <w:p w14:paraId="19B18ED3" w14:textId="77777777" w:rsidR="007E078C" w:rsidRPr="00ED442A" w:rsidRDefault="007E078C"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FROM Customer c</w:t>
      </w:r>
    </w:p>
    <w:p w14:paraId="4BC10427" w14:textId="77777777" w:rsidR="007E078C" w:rsidRPr="00ED442A" w:rsidRDefault="007E078C"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LEFT JOIN Buys_Books b ON c.Username = b.Username</w:t>
      </w:r>
    </w:p>
    <w:p w14:paraId="46C91B4B" w14:textId="77777777" w:rsidR="007E078C" w:rsidRPr="00ED442A" w:rsidRDefault="007E078C"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LEFT JOIN Purchases_Items p ON c.Username = p.Username</w:t>
      </w:r>
    </w:p>
    <w:p w14:paraId="2C28DEE5" w14:textId="77777777" w:rsidR="007E078C" w:rsidRPr="00ED442A" w:rsidRDefault="007E078C"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GROUP BY c.Username, c.First_Name, c.Last_Name, b.BranchID</w:t>
      </w:r>
    </w:p>
    <w:p w14:paraId="72706E3F" w14:textId="36FBB815" w:rsidR="002569F7" w:rsidRPr="00ED442A" w:rsidRDefault="007E078C"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HAVING COUNT(b.ISBN) + COUNT(p.Barcode) &gt; 1;</w:t>
      </w:r>
    </w:p>
    <w:p w14:paraId="1BADB405" w14:textId="5901A9F5" w:rsidR="7D634FB7" w:rsidRDefault="7D634FB7" w:rsidP="7D634FB7">
      <w:pPr>
        <w:spacing w:before="240" w:after="240"/>
        <w:ind w:left="720"/>
        <w:rPr>
          <w:rFonts w:ascii="Times New Roman" w:eastAsia="Times New Roman" w:hAnsi="Times New Roman" w:cs="Times New Roman"/>
          <w:sz w:val="22"/>
          <w:szCs w:val="22"/>
        </w:rPr>
      </w:pPr>
    </w:p>
    <w:p w14:paraId="654396DF" w14:textId="77777777" w:rsidR="00E51C13" w:rsidRDefault="00E51C13" w:rsidP="00ED442A">
      <w:pPr>
        <w:spacing w:before="240" w:after="240"/>
        <w:rPr>
          <w:rFonts w:ascii="Times New Roman" w:eastAsia="Times New Roman" w:hAnsi="Times New Roman" w:cs="Times New Roman"/>
          <w:b/>
          <w:bCs/>
          <w:sz w:val="22"/>
          <w:szCs w:val="22"/>
        </w:rPr>
      </w:pPr>
    </w:p>
    <w:p w14:paraId="2C0549CF" w14:textId="77777777" w:rsidR="00E51C13" w:rsidRDefault="00E51C13" w:rsidP="00ED442A">
      <w:pPr>
        <w:spacing w:before="240" w:after="240"/>
        <w:rPr>
          <w:rFonts w:ascii="Times New Roman" w:eastAsia="Times New Roman" w:hAnsi="Times New Roman" w:cs="Times New Roman"/>
          <w:b/>
          <w:bCs/>
          <w:sz w:val="22"/>
          <w:szCs w:val="22"/>
        </w:rPr>
      </w:pPr>
    </w:p>
    <w:p w14:paraId="3BE09F38" w14:textId="6CFFCA6B" w:rsidR="608C31B9" w:rsidRDefault="608C31B9" w:rsidP="00ED442A">
      <w:pPr>
        <w:spacing w:before="240" w:after="240"/>
        <w:rPr>
          <w:rFonts w:ascii="Times New Roman" w:eastAsia="Times New Roman" w:hAnsi="Times New Roman" w:cs="Times New Roman"/>
          <w:b/>
          <w:bCs/>
          <w:sz w:val="22"/>
          <w:szCs w:val="22"/>
        </w:rPr>
      </w:pPr>
      <w:r w:rsidRPr="7D634FB7">
        <w:rPr>
          <w:rFonts w:ascii="Times New Roman" w:eastAsia="Times New Roman" w:hAnsi="Times New Roman" w:cs="Times New Roman"/>
          <w:b/>
          <w:bCs/>
          <w:sz w:val="22"/>
          <w:szCs w:val="22"/>
        </w:rPr>
        <w:t>Q</w:t>
      </w:r>
      <w:r w:rsidR="007E078C">
        <w:rPr>
          <w:rFonts w:ascii="Times New Roman" w:eastAsia="Times New Roman" w:hAnsi="Times New Roman" w:cs="Times New Roman"/>
          <w:b/>
          <w:bCs/>
          <w:sz w:val="22"/>
          <w:szCs w:val="22"/>
        </w:rPr>
        <w:t>8</w:t>
      </w:r>
      <w:r w:rsidRPr="7D634FB7">
        <w:rPr>
          <w:rFonts w:ascii="Times New Roman" w:eastAsia="Times New Roman" w:hAnsi="Times New Roman" w:cs="Times New Roman"/>
          <w:b/>
          <w:bCs/>
          <w:sz w:val="22"/>
          <w:szCs w:val="22"/>
        </w:rPr>
        <w:t>: Retrieve Staff Who Manage Libraries with the Highest Number of Items</w:t>
      </w:r>
    </w:p>
    <w:p w14:paraId="152A4418" w14:textId="77495169" w:rsidR="608C31B9" w:rsidRDefault="608C31B9" w:rsidP="00ED442A">
      <w:pPr>
        <w:spacing w:before="240" w:after="240"/>
      </w:pPr>
      <w:r>
        <w:rPr>
          <w:noProof/>
          <w:lang w:eastAsia="en-US"/>
        </w:rPr>
        <w:drawing>
          <wp:inline distT="0" distB="0" distL="0" distR="0" wp14:anchorId="06D77BF3" wp14:editId="2E9CEBE9">
            <wp:extent cx="5943600" cy="2638425"/>
            <wp:effectExtent l="0" t="0" r="0" b="0"/>
            <wp:docPr id="1307765711" name="Picture 130776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14:paraId="58AF8A3A" w14:textId="2AFB8598" w:rsidR="608C31B9" w:rsidRPr="007E078C" w:rsidRDefault="608C31B9" w:rsidP="00ED442A">
      <w:pPr>
        <w:spacing w:before="240" w:after="240"/>
        <w:rPr>
          <w:rFonts w:ascii="Times New Roman" w:eastAsia="Times New Roman" w:hAnsi="Times New Roman" w:cs="Times New Roman"/>
          <w:sz w:val="22"/>
          <w:szCs w:val="22"/>
          <w:u w:val="single"/>
        </w:rPr>
      </w:pPr>
      <w:r w:rsidRPr="007E078C">
        <w:rPr>
          <w:rFonts w:ascii="Times New Roman" w:eastAsia="Times New Roman" w:hAnsi="Times New Roman" w:cs="Times New Roman"/>
          <w:sz w:val="22"/>
          <w:szCs w:val="22"/>
          <w:u w:val="single"/>
        </w:rPr>
        <w:t>Explanation:</w:t>
      </w:r>
    </w:p>
    <w:p w14:paraId="6960EF23" w14:textId="38F86DB1" w:rsidR="608C31B9" w:rsidRDefault="608C31B9" w:rsidP="00ED442A">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This query is used to identify the manager of the library branch that holds the highest total quantity of items. The Staff table is joined with the Stores_Items table using the BranchID field to get the total quantity of items stored in each branch. The WHERE clause filters the results to include only those staff members whose Post is set to 'Manager'.</w:t>
      </w:r>
      <w:r w:rsidR="530FB00A"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SUM(si.Qty_Stored) function calculates the total number of items stored in each branch managed by a specific manager.</w:t>
      </w:r>
      <w:r w:rsidR="135184F8"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 xml:space="preserve">The results are grouped by the manager's name (First_Name, Last_Name) and </w:t>
      </w:r>
      <w:r w:rsidR="00ED442A">
        <w:rPr>
          <w:rFonts w:ascii="Times New Roman" w:eastAsia="Times New Roman" w:hAnsi="Times New Roman" w:cs="Times New Roman"/>
          <w:sz w:val="22"/>
          <w:szCs w:val="22"/>
        </w:rPr>
        <w:t>the</w:t>
      </w:r>
      <w:r w:rsidRPr="7D634FB7">
        <w:rPr>
          <w:rFonts w:ascii="Times New Roman" w:eastAsia="Times New Roman" w:hAnsi="Times New Roman" w:cs="Times New Roman"/>
          <w:sz w:val="22"/>
          <w:szCs w:val="22"/>
        </w:rPr>
        <w:t xml:space="preserve"> BranchID to aggregate the total item count for each branch they manage.</w:t>
      </w:r>
      <w:r w:rsidR="3B00C9EA" w:rsidRPr="7D634FB7">
        <w:rPr>
          <w:rFonts w:ascii="Times New Roman" w:eastAsia="Times New Roman" w:hAnsi="Times New Roman" w:cs="Times New Roman"/>
          <w:sz w:val="22"/>
          <w:szCs w:val="22"/>
        </w:rPr>
        <w:t xml:space="preserve"> </w:t>
      </w:r>
      <w:r w:rsidRPr="7D634FB7">
        <w:rPr>
          <w:rFonts w:ascii="Times New Roman" w:eastAsia="Times New Roman" w:hAnsi="Times New Roman" w:cs="Times New Roman"/>
          <w:sz w:val="22"/>
          <w:szCs w:val="22"/>
        </w:rPr>
        <w:t>The results are sorted in descending order based on Total_Items and limited to the top result (LIMIT 1), displaying only the branch with the highest total number of items.</w:t>
      </w:r>
    </w:p>
    <w:p w14:paraId="2BFD76CF" w14:textId="6DFC4E97" w:rsidR="2578F45D" w:rsidRPr="000526CC" w:rsidRDefault="00D3510E" w:rsidP="00ED442A">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2578F45D" w:rsidRPr="000526CC">
        <w:rPr>
          <w:rFonts w:ascii="Times New Roman" w:eastAsia="Times New Roman" w:hAnsi="Times New Roman" w:cs="Times New Roman"/>
          <w:sz w:val="22"/>
          <w:szCs w:val="22"/>
          <w:u w:val="single"/>
        </w:rPr>
        <w:t>:</w:t>
      </w:r>
    </w:p>
    <w:p w14:paraId="07A618BD" w14:textId="2A8CD451" w:rsidR="2578F45D" w:rsidRDefault="00D3510E" w:rsidP="00D3510E">
      <w:pPr>
        <w:spacing w:before="240" w:after="240"/>
        <w:rPr>
          <w:rFonts w:ascii="Times New Roman" w:eastAsia="Times New Roman" w:hAnsi="Times New Roman" w:cs="Times New Roman"/>
          <w:sz w:val="22"/>
          <w:szCs w:val="22"/>
        </w:rPr>
      </w:pPr>
      <w:r w:rsidRPr="00D3510E">
        <w:rPr>
          <w:rFonts w:ascii="Times New Roman" w:eastAsia="Times New Roman" w:hAnsi="Times New Roman" w:cs="Times New Roman"/>
          <w:sz w:val="22"/>
          <w:szCs w:val="22"/>
        </w:rPr>
        <w:t xml:space="preserve">LibTech identifies staff managing branches with the highest number of items. A query shows that </w:t>
      </w:r>
      <w:r>
        <w:rPr>
          <w:rFonts w:ascii="Times New Roman" w:eastAsia="Times New Roman" w:hAnsi="Times New Roman" w:cs="Times New Roman"/>
          <w:sz w:val="22"/>
          <w:szCs w:val="22"/>
        </w:rPr>
        <w:t>Jad</w:t>
      </w:r>
      <w:r w:rsidRPr="00D3510E">
        <w:rPr>
          <w:rFonts w:ascii="Times New Roman" w:eastAsia="Times New Roman" w:hAnsi="Times New Roman" w:cs="Times New Roman"/>
          <w:sz w:val="22"/>
          <w:szCs w:val="22"/>
        </w:rPr>
        <w:t>, managing the main branch, oversees the largest inventory. This helps LibTech allocate resources and staff efficiently to support high-demand locations.</w:t>
      </w:r>
      <w:r w:rsidR="1359320B" w:rsidRPr="7D634FB7">
        <w:rPr>
          <w:rFonts w:ascii="Times New Roman" w:eastAsia="Times New Roman" w:hAnsi="Times New Roman" w:cs="Times New Roman"/>
          <w:sz w:val="22"/>
          <w:szCs w:val="22"/>
        </w:rPr>
        <w:t>.</w:t>
      </w:r>
    </w:p>
    <w:p w14:paraId="64D2A88D" w14:textId="77777777" w:rsidR="004F2B6A" w:rsidRDefault="1359320B" w:rsidP="004F2B6A">
      <w:pPr>
        <w:keepNext/>
        <w:spacing w:before="240" w:after="240"/>
      </w:pPr>
      <w:r>
        <w:rPr>
          <w:noProof/>
          <w:lang w:eastAsia="en-US"/>
        </w:rPr>
        <w:drawing>
          <wp:inline distT="0" distB="0" distL="0" distR="0" wp14:anchorId="7ECBD776" wp14:editId="6A1D254A">
            <wp:extent cx="5943600" cy="1447800"/>
            <wp:effectExtent l="0" t="0" r="0" b="0"/>
            <wp:docPr id="1439303571" name="Picture 143930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7185FA32" w14:textId="2EA8F88C" w:rsidR="1359320B" w:rsidRDefault="004F2B6A" w:rsidP="004F2B6A">
      <w:pPr>
        <w:pStyle w:val="Caption"/>
      </w:pPr>
      <w:bookmarkStart w:id="162" w:name="_Toc183091359"/>
      <w:r>
        <w:t xml:space="preserve">Figure </w:t>
      </w:r>
      <w:r w:rsidR="00626CE8">
        <w:fldChar w:fldCharType="begin"/>
      </w:r>
      <w:r w:rsidR="00626CE8">
        <w:instrText xml:space="preserve"> SEQ Figure \* ARABIC </w:instrText>
      </w:r>
      <w:r w:rsidR="00626CE8">
        <w:fldChar w:fldCharType="separate"/>
      </w:r>
      <w:r w:rsidR="00626CE8">
        <w:rPr>
          <w:noProof/>
        </w:rPr>
        <w:t>70</w:t>
      </w:r>
      <w:r w:rsidR="00626CE8">
        <w:rPr>
          <w:noProof/>
        </w:rPr>
        <w:fldChar w:fldCharType="end"/>
      </w:r>
      <w:r>
        <w:t>: Complex Transaction 8: Staff Managing Highest Number of Items</w:t>
      </w:r>
      <w:bookmarkEnd w:id="162"/>
    </w:p>
    <w:p w14:paraId="49FF8A1A" w14:textId="6C1453BC" w:rsidR="64B7EF5A" w:rsidRDefault="64B7EF5A" w:rsidP="00ED442A">
      <w:pPr>
        <w:spacing w:before="240" w:after="240"/>
        <w:rPr>
          <w:rFonts w:ascii="Times New Roman" w:eastAsia="Times New Roman" w:hAnsi="Times New Roman" w:cs="Times New Roman"/>
          <w:sz w:val="22"/>
          <w:szCs w:val="22"/>
        </w:rPr>
      </w:pPr>
      <w:r w:rsidRPr="7D634FB7">
        <w:rPr>
          <w:rFonts w:ascii="Times New Roman" w:eastAsia="Times New Roman" w:hAnsi="Times New Roman" w:cs="Times New Roman"/>
          <w:sz w:val="22"/>
          <w:szCs w:val="22"/>
        </w:rPr>
        <w:t>The output indicates that Jad Bader, the manager of branch LIBTECH01, oversees the branch with the highest total inventory of 85 items. This highlights LIBTECH01 as the branch with the largest stock, managed effectively by Jad.</w:t>
      </w:r>
    </w:p>
    <w:p w14:paraId="6166FB4D" w14:textId="77777777" w:rsidR="000526CC" w:rsidRDefault="000526CC" w:rsidP="7D634FB7">
      <w:pPr>
        <w:spacing w:before="240" w:after="240"/>
        <w:ind w:left="720"/>
        <w:rPr>
          <w:rFonts w:ascii="Times New Roman" w:eastAsia="Times New Roman" w:hAnsi="Times New Roman" w:cs="Times New Roman"/>
          <w:sz w:val="22"/>
          <w:szCs w:val="22"/>
        </w:rPr>
      </w:pPr>
    </w:p>
    <w:p w14:paraId="58A77E70" w14:textId="33C86910" w:rsidR="000526CC" w:rsidRPr="00ED442A" w:rsidRDefault="000526CC" w:rsidP="00ED442A">
      <w:pPr>
        <w:spacing w:before="240" w:after="240"/>
        <w:rPr>
          <w:rFonts w:ascii="Times New Roman" w:eastAsia="Times New Roman" w:hAnsi="Times New Roman" w:cs="Times New Roman"/>
          <w:sz w:val="18"/>
          <w:szCs w:val="18"/>
          <w:u w:val="single"/>
        </w:rPr>
      </w:pPr>
      <w:r w:rsidRPr="00ED442A">
        <w:rPr>
          <w:rFonts w:ascii="Times New Roman" w:eastAsia="Times New Roman" w:hAnsi="Times New Roman" w:cs="Times New Roman"/>
          <w:sz w:val="18"/>
          <w:szCs w:val="18"/>
          <w:u w:val="single"/>
        </w:rPr>
        <w:t>Code:</w:t>
      </w:r>
    </w:p>
    <w:p w14:paraId="4B0DAF0C" w14:textId="77777777" w:rsidR="007D6311" w:rsidRPr="00ED442A" w:rsidRDefault="007D6311"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SELECT s.First_Name, s.Last_Name, s.BranchID, SUM(si.Qty_Stored) AS Total_Items</w:t>
      </w:r>
    </w:p>
    <w:p w14:paraId="670137D9" w14:textId="77777777" w:rsidR="007D6311" w:rsidRPr="00ED442A" w:rsidRDefault="007D6311"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FROM Staff s</w:t>
      </w:r>
    </w:p>
    <w:p w14:paraId="34C86D87" w14:textId="77777777" w:rsidR="007D6311" w:rsidRPr="00ED442A" w:rsidRDefault="007D6311"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JOIN Stores_Items si ON s.BranchID = si.BranchID</w:t>
      </w:r>
    </w:p>
    <w:p w14:paraId="081EAAE3" w14:textId="77777777" w:rsidR="007D6311" w:rsidRPr="00ED442A" w:rsidRDefault="007D6311"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WHERE s.Post = 'Manager'</w:t>
      </w:r>
    </w:p>
    <w:p w14:paraId="1B8E8DF3" w14:textId="77777777" w:rsidR="007D6311" w:rsidRPr="00ED442A" w:rsidRDefault="007D6311"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GROUP BY s.First_Name, s.Last_Name, s.BranchID</w:t>
      </w:r>
    </w:p>
    <w:p w14:paraId="46E861B1" w14:textId="77777777" w:rsidR="007D6311" w:rsidRPr="00ED442A" w:rsidRDefault="007D6311"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ORDER BY Total_Items DESC</w:t>
      </w:r>
    </w:p>
    <w:p w14:paraId="25E6A37E" w14:textId="5A9CEB60" w:rsidR="000526CC" w:rsidRPr="00ED442A" w:rsidRDefault="007D6311" w:rsidP="00ED442A">
      <w:pPr>
        <w:spacing w:before="240" w:after="240" w:line="240" w:lineRule="auto"/>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LIMIT 1;</w:t>
      </w:r>
    </w:p>
    <w:p w14:paraId="1B662CDC" w14:textId="1A49D904" w:rsidR="7D634FB7" w:rsidRDefault="7D634FB7" w:rsidP="7D634FB7">
      <w:pPr>
        <w:spacing w:before="240" w:after="240"/>
        <w:ind w:left="720"/>
        <w:rPr>
          <w:rFonts w:ascii="Times New Roman" w:eastAsia="Times New Roman" w:hAnsi="Times New Roman" w:cs="Times New Roman"/>
          <w:sz w:val="22"/>
          <w:szCs w:val="22"/>
        </w:rPr>
      </w:pPr>
    </w:p>
    <w:p w14:paraId="632DED9A" w14:textId="081CF2CC" w:rsidR="7E137340" w:rsidRDefault="7E137340" w:rsidP="00ED442A">
      <w:pPr>
        <w:spacing w:before="240" w:after="240"/>
        <w:rPr>
          <w:rFonts w:ascii="Times New Roman" w:eastAsia="Times New Roman" w:hAnsi="Times New Roman" w:cs="Times New Roman"/>
          <w:b/>
          <w:bCs/>
          <w:sz w:val="22"/>
          <w:szCs w:val="22"/>
        </w:rPr>
      </w:pPr>
      <w:r w:rsidRPr="643E2E4B">
        <w:rPr>
          <w:rFonts w:ascii="Times New Roman" w:eastAsia="Times New Roman" w:hAnsi="Times New Roman" w:cs="Times New Roman"/>
          <w:b/>
          <w:bCs/>
          <w:sz w:val="22"/>
          <w:szCs w:val="22"/>
        </w:rPr>
        <w:t>Q</w:t>
      </w:r>
      <w:r w:rsidR="007D6311">
        <w:rPr>
          <w:rFonts w:ascii="Times New Roman" w:eastAsia="Times New Roman" w:hAnsi="Times New Roman" w:cs="Times New Roman"/>
          <w:b/>
          <w:bCs/>
          <w:sz w:val="22"/>
          <w:szCs w:val="22"/>
        </w:rPr>
        <w:t>9</w:t>
      </w:r>
      <w:r w:rsidR="004F2B6A">
        <w:rPr>
          <w:rFonts w:ascii="Times New Roman" w:eastAsia="Times New Roman" w:hAnsi="Times New Roman" w:cs="Times New Roman"/>
          <w:b/>
          <w:bCs/>
          <w:sz w:val="22"/>
          <w:szCs w:val="22"/>
        </w:rPr>
        <w:t xml:space="preserve">: </w:t>
      </w:r>
      <w:r w:rsidRPr="643E2E4B">
        <w:rPr>
          <w:rFonts w:ascii="Times New Roman" w:eastAsia="Times New Roman" w:hAnsi="Times New Roman" w:cs="Times New Roman"/>
          <w:b/>
          <w:bCs/>
          <w:sz w:val="22"/>
          <w:szCs w:val="22"/>
        </w:rPr>
        <w:t>Library Branches That Are Running Low on Inventory</w:t>
      </w:r>
    </w:p>
    <w:p w14:paraId="0E09A1BA" w14:textId="65652BF1" w:rsidR="7D634FB7" w:rsidRDefault="29327FC5" w:rsidP="00ED442A">
      <w:pPr>
        <w:spacing w:before="240" w:after="240"/>
      </w:pPr>
      <w:r>
        <w:rPr>
          <w:noProof/>
          <w:lang w:eastAsia="en-US"/>
        </w:rPr>
        <w:drawing>
          <wp:inline distT="0" distB="0" distL="0" distR="0" wp14:anchorId="3CBBCACF" wp14:editId="41D8452D">
            <wp:extent cx="5943600" cy="2428875"/>
            <wp:effectExtent l="0" t="0" r="0" b="0"/>
            <wp:docPr id="1830344335" name="Picture 183034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BE48AC0" w14:textId="3B1AF309" w:rsidR="7D634FB7" w:rsidRPr="007D6311" w:rsidRDefault="5E45AD92" w:rsidP="00ED442A">
      <w:pPr>
        <w:spacing w:before="240" w:after="240"/>
        <w:rPr>
          <w:rFonts w:ascii="Times New Roman" w:eastAsia="Times New Roman" w:hAnsi="Times New Roman" w:cs="Times New Roman"/>
          <w:sz w:val="22"/>
          <w:szCs w:val="22"/>
          <w:u w:val="single"/>
        </w:rPr>
      </w:pPr>
      <w:r w:rsidRPr="007D6311">
        <w:rPr>
          <w:rFonts w:ascii="Times New Roman" w:eastAsia="Times New Roman" w:hAnsi="Times New Roman" w:cs="Times New Roman"/>
          <w:sz w:val="22"/>
          <w:szCs w:val="22"/>
          <w:u w:val="single"/>
        </w:rPr>
        <w:t>Explanation:</w:t>
      </w:r>
    </w:p>
    <w:p w14:paraId="54F59FB6" w14:textId="6B8676D2" w:rsidR="7D634FB7" w:rsidRDefault="29327FC5"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query identifies library branches with low inventory levels, allowing the library management to prioritize restocking efforts. It combines data from items and books stored in each branch to determine which branches have critically low inventory level</w:t>
      </w:r>
      <w:r w:rsidR="6507D8AD" w:rsidRPr="643E2E4B">
        <w:rPr>
          <w:rFonts w:ascii="Times New Roman" w:eastAsia="Times New Roman" w:hAnsi="Times New Roman" w:cs="Times New Roman"/>
          <w:sz w:val="22"/>
          <w:szCs w:val="22"/>
        </w:rPr>
        <w:t>s.</w:t>
      </w:r>
      <w:r w:rsidR="00ED442A">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Stores_Items table is joined with the Libraryy table to get branch details and with the Stores_booksforsale table to get the total number of books stored.</w:t>
      </w:r>
      <w:r w:rsidR="49EEDAF0"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SUM(si.Qty_Stored) function calculates the total quantity of non-book items stored at each branch.</w:t>
      </w:r>
      <w:r w:rsidR="7F1F8142"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SUM(sb.Number_of_Copies) function calculates the total number of books available for sale at each branch.</w:t>
      </w:r>
      <w:r w:rsidR="0FEA0518"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results are grouped by BranchID and Address to aggregate the total inventory for each branch.</w:t>
      </w:r>
      <w:r w:rsidR="3C737964"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 xml:space="preserve">The HAVING clause filters branches where the combined total of items and books is less than </w:t>
      </w:r>
      <w:r w:rsidR="4FB7488D" w:rsidRPr="643E2E4B">
        <w:rPr>
          <w:rFonts w:ascii="Times New Roman" w:eastAsia="Times New Roman" w:hAnsi="Times New Roman" w:cs="Times New Roman"/>
          <w:sz w:val="22"/>
          <w:szCs w:val="22"/>
        </w:rPr>
        <w:t>120</w:t>
      </w:r>
      <w:r w:rsidRPr="643E2E4B">
        <w:rPr>
          <w:rFonts w:ascii="Times New Roman" w:eastAsia="Times New Roman" w:hAnsi="Times New Roman" w:cs="Times New Roman"/>
          <w:sz w:val="22"/>
          <w:szCs w:val="22"/>
        </w:rPr>
        <w:t>.</w:t>
      </w:r>
    </w:p>
    <w:p w14:paraId="591C683B" w14:textId="29D2732E" w:rsidR="7D634FB7" w:rsidRPr="007D6311" w:rsidRDefault="00691080" w:rsidP="00ED442A">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3DA35BD6" w:rsidRPr="007D6311">
        <w:rPr>
          <w:rFonts w:ascii="Times New Roman" w:eastAsia="Times New Roman" w:hAnsi="Times New Roman" w:cs="Times New Roman"/>
          <w:sz w:val="22"/>
          <w:szCs w:val="22"/>
          <w:u w:val="single"/>
        </w:rPr>
        <w:t>:</w:t>
      </w:r>
    </w:p>
    <w:p w14:paraId="17E1FAAC" w14:textId="500C5C65" w:rsidR="7D634FB7" w:rsidRDefault="00691080" w:rsidP="00691080">
      <w:pPr>
        <w:spacing w:before="240" w:after="240"/>
        <w:rPr>
          <w:rFonts w:ascii="Times New Roman" w:eastAsia="Times New Roman" w:hAnsi="Times New Roman" w:cs="Times New Roman"/>
          <w:sz w:val="22"/>
          <w:szCs w:val="22"/>
        </w:rPr>
      </w:pPr>
      <w:r w:rsidRPr="00691080">
        <w:rPr>
          <w:rFonts w:ascii="Times New Roman" w:eastAsia="Times New Roman" w:hAnsi="Times New Roman" w:cs="Times New Roman"/>
          <w:sz w:val="22"/>
          <w:szCs w:val="22"/>
        </w:rPr>
        <w:t xml:space="preserve">LibTech analyzes its branches to identify those running low on inventory. A query reveals that </w:t>
      </w:r>
      <w:r>
        <w:rPr>
          <w:rFonts w:ascii="Times New Roman" w:eastAsia="Times New Roman" w:hAnsi="Times New Roman" w:cs="Times New Roman"/>
          <w:sz w:val="22"/>
          <w:szCs w:val="22"/>
        </w:rPr>
        <w:t>Baabda</w:t>
      </w:r>
      <w:r w:rsidRPr="00691080">
        <w:rPr>
          <w:rFonts w:ascii="Times New Roman" w:eastAsia="Times New Roman" w:hAnsi="Times New Roman" w:cs="Times New Roman"/>
          <w:sz w:val="22"/>
          <w:szCs w:val="22"/>
        </w:rPr>
        <w:t xml:space="preserve"> branch has a significantly reduced stock. This allows LibTech to prioritize restocking efforts and ensure all branches maintain sufficient inventory levels to meet customer demands.</w:t>
      </w:r>
      <w:r w:rsidR="3DA35BD6" w:rsidRPr="643E2E4B">
        <w:rPr>
          <w:rFonts w:ascii="Times New Roman" w:eastAsia="Times New Roman" w:hAnsi="Times New Roman" w:cs="Times New Roman"/>
          <w:sz w:val="22"/>
          <w:szCs w:val="22"/>
        </w:rPr>
        <w:t xml:space="preserve">. </w:t>
      </w:r>
    </w:p>
    <w:p w14:paraId="668C661C" w14:textId="40DD5776" w:rsidR="7D634FB7" w:rsidRDefault="7D634FB7" w:rsidP="643E2E4B">
      <w:pPr>
        <w:spacing w:before="240" w:after="240"/>
        <w:ind w:left="720"/>
        <w:rPr>
          <w:rFonts w:ascii="Times New Roman" w:eastAsia="Times New Roman" w:hAnsi="Times New Roman" w:cs="Times New Roman"/>
          <w:sz w:val="22"/>
          <w:szCs w:val="22"/>
        </w:rPr>
      </w:pPr>
    </w:p>
    <w:p w14:paraId="690D151D" w14:textId="77777777" w:rsidR="004F2B6A" w:rsidRDefault="277237A8" w:rsidP="004F2B6A">
      <w:pPr>
        <w:keepNext/>
        <w:spacing w:before="240" w:after="240"/>
      </w:pPr>
      <w:r>
        <w:rPr>
          <w:noProof/>
          <w:lang w:eastAsia="en-US"/>
        </w:rPr>
        <w:drawing>
          <wp:inline distT="0" distB="0" distL="0" distR="0" wp14:anchorId="75CA6ED8" wp14:editId="3DB1BD65">
            <wp:extent cx="5943600" cy="1428750"/>
            <wp:effectExtent l="0" t="0" r="0" b="0"/>
            <wp:docPr id="2083807299" name="Picture 208380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71C66B62" w14:textId="55FF16ED" w:rsidR="7D634FB7" w:rsidRDefault="004F2B6A" w:rsidP="004F2B6A">
      <w:pPr>
        <w:pStyle w:val="Caption"/>
      </w:pPr>
      <w:bookmarkStart w:id="163" w:name="_Toc183091360"/>
      <w:r>
        <w:t xml:space="preserve">Figure </w:t>
      </w:r>
      <w:r w:rsidR="00626CE8">
        <w:fldChar w:fldCharType="begin"/>
      </w:r>
      <w:r w:rsidR="00626CE8">
        <w:instrText xml:space="preserve"> SEQ Figure \* ARABIC </w:instrText>
      </w:r>
      <w:r w:rsidR="00626CE8">
        <w:fldChar w:fldCharType="separate"/>
      </w:r>
      <w:r w:rsidR="00626CE8">
        <w:rPr>
          <w:noProof/>
        </w:rPr>
        <w:t>71</w:t>
      </w:r>
      <w:r w:rsidR="00626CE8">
        <w:rPr>
          <w:noProof/>
        </w:rPr>
        <w:fldChar w:fldCharType="end"/>
      </w:r>
      <w:r>
        <w:t>: Complex Transaction 9: Library Branches Low on Inventory</w:t>
      </w:r>
      <w:bookmarkEnd w:id="163"/>
    </w:p>
    <w:p w14:paraId="3BE81B5B" w14:textId="70951A4E" w:rsidR="7D634FB7" w:rsidRDefault="277237A8"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 output shows the branches that are running low on inventory.</w:t>
      </w:r>
    </w:p>
    <w:p w14:paraId="66D02E30" w14:textId="369E3A3B" w:rsidR="00C3493A" w:rsidRPr="00ED442A" w:rsidRDefault="00C3493A" w:rsidP="00ED442A">
      <w:pPr>
        <w:spacing w:before="240" w:after="240"/>
        <w:rPr>
          <w:rFonts w:ascii="Times New Roman" w:eastAsia="Times New Roman" w:hAnsi="Times New Roman" w:cs="Times New Roman"/>
          <w:sz w:val="18"/>
          <w:szCs w:val="18"/>
          <w:u w:val="single"/>
        </w:rPr>
      </w:pPr>
      <w:r w:rsidRPr="00ED442A">
        <w:rPr>
          <w:rFonts w:ascii="Times New Roman" w:eastAsia="Times New Roman" w:hAnsi="Times New Roman" w:cs="Times New Roman"/>
          <w:sz w:val="18"/>
          <w:szCs w:val="18"/>
          <w:u w:val="single"/>
        </w:rPr>
        <w:t>Code:</w:t>
      </w:r>
    </w:p>
    <w:p w14:paraId="1A299980" w14:textId="77777777" w:rsidR="00C3493A" w:rsidRPr="00ED442A" w:rsidRDefault="00C3493A"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SELECT si.BranchID, l.Address, SUM(si.Qty_Stored) AS Total_Items, SUM(sb.Number_of_Copies) AS Total_Books</w:t>
      </w:r>
    </w:p>
    <w:p w14:paraId="48F27F71" w14:textId="77777777" w:rsidR="00C3493A" w:rsidRPr="00ED442A" w:rsidRDefault="00C3493A"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FROM Stores_Items si</w:t>
      </w:r>
    </w:p>
    <w:p w14:paraId="1A0FF7E2" w14:textId="77777777" w:rsidR="00C3493A" w:rsidRPr="00ED442A" w:rsidRDefault="00C3493A"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JOIN Libraryy l ON si.BranchID = l.BranchID</w:t>
      </w:r>
    </w:p>
    <w:p w14:paraId="71A546CE" w14:textId="77777777" w:rsidR="00C3493A" w:rsidRPr="00ED442A" w:rsidRDefault="00C3493A"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JOIN Stores_booksforsale sb ON si.BranchID = sb.BranchID</w:t>
      </w:r>
    </w:p>
    <w:p w14:paraId="6C9A4565" w14:textId="77777777" w:rsidR="00C3493A" w:rsidRPr="00ED442A" w:rsidRDefault="00C3493A"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GROUP BY si.BranchID, l.Address</w:t>
      </w:r>
    </w:p>
    <w:p w14:paraId="235A2972" w14:textId="17043DB3" w:rsidR="00C3493A" w:rsidRPr="00C3493A" w:rsidRDefault="00C3493A"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HAVING SUM(si.Qty_Stored) + SUM(sb.Number_of_Copies) &lt; </w:t>
      </w:r>
      <w:r w:rsidR="008C0FC5" w:rsidRPr="00ED442A">
        <w:rPr>
          <w:rFonts w:ascii="Times New Roman" w:eastAsia="Times New Roman" w:hAnsi="Times New Roman" w:cs="Times New Roman"/>
          <w:sz w:val="18"/>
          <w:szCs w:val="18"/>
        </w:rPr>
        <w:t>120</w:t>
      </w:r>
      <w:r w:rsidRPr="00ED442A">
        <w:rPr>
          <w:rFonts w:ascii="Times New Roman" w:eastAsia="Times New Roman" w:hAnsi="Times New Roman" w:cs="Times New Roman"/>
          <w:sz w:val="18"/>
          <w:szCs w:val="18"/>
        </w:rPr>
        <w:t>;</w:t>
      </w:r>
    </w:p>
    <w:p w14:paraId="54E7FFE4" w14:textId="1799A595" w:rsidR="7D634FB7" w:rsidRDefault="7D634FB7" w:rsidP="643E2E4B">
      <w:pPr>
        <w:spacing w:before="240" w:after="240"/>
        <w:ind w:left="720"/>
        <w:rPr>
          <w:rFonts w:ascii="Times New Roman" w:eastAsia="Times New Roman" w:hAnsi="Times New Roman" w:cs="Times New Roman"/>
          <w:sz w:val="22"/>
          <w:szCs w:val="22"/>
        </w:rPr>
      </w:pPr>
    </w:p>
    <w:p w14:paraId="6632DE35" w14:textId="77777777" w:rsidR="00E51C13" w:rsidRDefault="00E51C13" w:rsidP="00ED442A">
      <w:pPr>
        <w:spacing w:before="240" w:after="240"/>
        <w:rPr>
          <w:rFonts w:ascii="Times New Roman" w:eastAsia="Times New Roman" w:hAnsi="Times New Roman" w:cs="Times New Roman"/>
          <w:b/>
          <w:bCs/>
          <w:sz w:val="22"/>
          <w:szCs w:val="22"/>
        </w:rPr>
      </w:pPr>
    </w:p>
    <w:p w14:paraId="770C2693" w14:textId="77777777" w:rsidR="00E51C13" w:rsidRDefault="00E51C13" w:rsidP="00ED442A">
      <w:pPr>
        <w:spacing w:before="240" w:after="240"/>
        <w:rPr>
          <w:rFonts w:ascii="Times New Roman" w:eastAsia="Times New Roman" w:hAnsi="Times New Roman" w:cs="Times New Roman"/>
          <w:b/>
          <w:bCs/>
          <w:sz w:val="22"/>
          <w:szCs w:val="22"/>
        </w:rPr>
      </w:pPr>
    </w:p>
    <w:p w14:paraId="74A1EB80" w14:textId="77777777" w:rsidR="00E51C13" w:rsidRDefault="00E51C13" w:rsidP="00ED442A">
      <w:pPr>
        <w:spacing w:before="240" w:after="240"/>
        <w:rPr>
          <w:rFonts w:ascii="Times New Roman" w:eastAsia="Times New Roman" w:hAnsi="Times New Roman" w:cs="Times New Roman"/>
          <w:b/>
          <w:bCs/>
          <w:sz w:val="22"/>
          <w:szCs w:val="22"/>
        </w:rPr>
      </w:pPr>
    </w:p>
    <w:p w14:paraId="2E9DAC1A" w14:textId="77777777" w:rsidR="00E51C13" w:rsidRDefault="00E51C13" w:rsidP="00ED442A">
      <w:pPr>
        <w:spacing w:before="240" w:after="240"/>
        <w:rPr>
          <w:rFonts w:ascii="Times New Roman" w:eastAsia="Times New Roman" w:hAnsi="Times New Roman" w:cs="Times New Roman"/>
          <w:b/>
          <w:bCs/>
          <w:sz w:val="22"/>
          <w:szCs w:val="22"/>
        </w:rPr>
      </w:pPr>
    </w:p>
    <w:p w14:paraId="03F36F6F" w14:textId="02D48923" w:rsidR="7D634FB7" w:rsidRDefault="6E4FA48E" w:rsidP="00ED442A">
      <w:pPr>
        <w:spacing w:before="240" w:after="240"/>
        <w:rPr>
          <w:rFonts w:ascii="Times New Roman" w:eastAsia="Times New Roman" w:hAnsi="Times New Roman" w:cs="Times New Roman"/>
          <w:b/>
          <w:bCs/>
          <w:sz w:val="22"/>
          <w:szCs w:val="22"/>
        </w:rPr>
      </w:pPr>
      <w:r w:rsidRPr="643E2E4B">
        <w:rPr>
          <w:rFonts w:ascii="Times New Roman" w:eastAsia="Times New Roman" w:hAnsi="Times New Roman" w:cs="Times New Roman"/>
          <w:b/>
          <w:bCs/>
          <w:sz w:val="22"/>
          <w:szCs w:val="22"/>
        </w:rPr>
        <w:t>Q1</w:t>
      </w:r>
      <w:r w:rsidR="008C0FC5">
        <w:rPr>
          <w:rFonts w:ascii="Times New Roman" w:eastAsia="Times New Roman" w:hAnsi="Times New Roman" w:cs="Times New Roman"/>
          <w:b/>
          <w:bCs/>
          <w:sz w:val="22"/>
          <w:szCs w:val="22"/>
        </w:rPr>
        <w:t>0</w:t>
      </w:r>
      <w:r w:rsidRPr="643E2E4B">
        <w:rPr>
          <w:rFonts w:ascii="Times New Roman" w:eastAsia="Times New Roman" w:hAnsi="Times New Roman" w:cs="Times New Roman"/>
          <w:b/>
          <w:bCs/>
          <w:sz w:val="22"/>
          <w:szCs w:val="22"/>
        </w:rPr>
        <w:t>: Total Revenue from Book and Item Sales by Library Branch</w:t>
      </w:r>
    </w:p>
    <w:p w14:paraId="2970C85F" w14:textId="3EDDAB9D" w:rsidR="7D634FB7" w:rsidRDefault="27316AC1" w:rsidP="00ED442A">
      <w:pPr>
        <w:spacing w:before="240" w:after="240"/>
      </w:pPr>
      <w:r>
        <w:rPr>
          <w:noProof/>
          <w:lang w:eastAsia="en-US"/>
        </w:rPr>
        <w:drawing>
          <wp:inline distT="0" distB="0" distL="0" distR="0" wp14:anchorId="570CF3E0" wp14:editId="6BEB2B61">
            <wp:extent cx="5943600" cy="1905000"/>
            <wp:effectExtent l="0" t="0" r="0" b="0"/>
            <wp:docPr id="1177109883" name="Picture 117710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675983BE" w14:textId="4E4EA195" w:rsidR="7D634FB7" w:rsidRPr="008C0FC5" w:rsidRDefault="27316AC1" w:rsidP="00ED442A">
      <w:pPr>
        <w:spacing w:before="240" w:after="240"/>
        <w:rPr>
          <w:rFonts w:ascii="Times New Roman" w:eastAsia="Times New Roman" w:hAnsi="Times New Roman" w:cs="Times New Roman"/>
          <w:sz w:val="22"/>
          <w:szCs w:val="22"/>
          <w:u w:val="single"/>
        </w:rPr>
      </w:pPr>
      <w:r w:rsidRPr="008C0FC5">
        <w:rPr>
          <w:rFonts w:ascii="Times New Roman" w:eastAsia="Times New Roman" w:hAnsi="Times New Roman" w:cs="Times New Roman"/>
          <w:sz w:val="22"/>
          <w:szCs w:val="22"/>
          <w:u w:val="single"/>
        </w:rPr>
        <w:t>Explanation:</w:t>
      </w:r>
    </w:p>
    <w:p w14:paraId="0A9E8EE7" w14:textId="75D2FEE6" w:rsidR="7D634FB7" w:rsidRDefault="27316AC1"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query calculates the total revenue generated from book and item sales for each library branch, providing a comprehensive overview of each branch’s financial performance. The Libraryy table is joined with Buys_Books to get book sales, and with Purchases_Items to get item sales. The Books_for_Sale and Items tables are joined to retrieve the prices of books and items, respectively.</w:t>
      </w:r>
    </w:p>
    <w:p w14:paraId="1B04E740" w14:textId="299F8EF0" w:rsidR="7D634FB7" w:rsidRDefault="27316AC1"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 SUM(bb.Quantity * bfs.Price) calculates the revenue generated from book sales. The SUM(pi.Quantity * i.Price) calculates the revenue generated from item sales. The COALESCE function ensures that if no purchases were made, the revenue is set to 0. The total revenue is computed as the sum of book sales revenue and item sales revenue for each branch.</w:t>
      </w:r>
      <w:r w:rsidR="19013FE6"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results are grouped by BranchID to aggregate the total revenue for each branch.</w:t>
      </w:r>
      <w:r w:rsidR="501D3E58"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results are sorted in descending order of Total_Revenue to list the branches with the highest revenue at the top.</w:t>
      </w:r>
    </w:p>
    <w:p w14:paraId="50266BA0" w14:textId="677F6549" w:rsidR="7D634FB7" w:rsidRPr="008C0FC5" w:rsidRDefault="005D643C" w:rsidP="00ED442A">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5A5476E2" w:rsidRPr="008C0FC5">
        <w:rPr>
          <w:rFonts w:ascii="Times New Roman" w:eastAsia="Times New Roman" w:hAnsi="Times New Roman" w:cs="Times New Roman"/>
          <w:sz w:val="22"/>
          <w:szCs w:val="22"/>
          <w:u w:val="single"/>
        </w:rPr>
        <w:t>:</w:t>
      </w:r>
    </w:p>
    <w:p w14:paraId="7473FBCD" w14:textId="197E7442" w:rsidR="0037447A" w:rsidRDefault="005D643C" w:rsidP="005D643C">
      <w:pPr>
        <w:keepNext/>
        <w:spacing w:before="240" w:after="240"/>
      </w:pPr>
      <w:r w:rsidRPr="005D643C">
        <w:rPr>
          <w:rFonts w:ascii="Times New Roman" w:eastAsia="Times New Roman" w:hAnsi="Times New Roman" w:cs="Times New Roman"/>
          <w:sz w:val="22"/>
          <w:szCs w:val="22"/>
        </w:rPr>
        <w:t xml:space="preserve">LibTech calculates the total revenue from book and item sales for each branch. The query shows that </w:t>
      </w:r>
      <w:r>
        <w:rPr>
          <w:rFonts w:ascii="Times New Roman" w:eastAsia="Times New Roman" w:hAnsi="Times New Roman" w:cs="Times New Roman"/>
          <w:sz w:val="22"/>
          <w:szCs w:val="22"/>
        </w:rPr>
        <w:t>LibTech01</w:t>
      </w:r>
      <w:r w:rsidRPr="005D643C">
        <w:rPr>
          <w:rFonts w:ascii="Times New Roman" w:eastAsia="Times New Roman" w:hAnsi="Times New Roman" w:cs="Times New Roman"/>
          <w:sz w:val="22"/>
          <w:szCs w:val="22"/>
        </w:rPr>
        <w:t xml:space="preserve"> branch generates the highest revenue, followed by the </w:t>
      </w:r>
      <w:r>
        <w:rPr>
          <w:rFonts w:ascii="Times New Roman" w:eastAsia="Times New Roman" w:hAnsi="Times New Roman" w:cs="Times New Roman"/>
          <w:sz w:val="22"/>
          <w:szCs w:val="22"/>
        </w:rPr>
        <w:t>LibTech02</w:t>
      </w:r>
      <w:r w:rsidRPr="005D643C">
        <w:rPr>
          <w:rFonts w:ascii="Times New Roman" w:eastAsia="Times New Roman" w:hAnsi="Times New Roman" w:cs="Times New Roman"/>
          <w:sz w:val="22"/>
          <w:szCs w:val="22"/>
        </w:rPr>
        <w:t xml:space="preserve"> branch. This helps LibTech evaluate branch performance and plan targeted sales strategies to boost overall profitability.</w:t>
      </w:r>
      <w:r w:rsidR="59026655">
        <w:rPr>
          <w:noProof/>
          <w:lang w:eastAsia="en-US"/>
        </w:rPr>
        <w:drawing>
          <wp:inline distT="0" distB="0" distL="0" distR="0" wp14:anchorId="0236598B" wp14:editId="7CA738AB">
            <wp:extent cx="5943600" cy="4476750"/>
            <wp:effectExtent l="0" t="0" r="0" b="0"/>
            <wp:docPr id="1599343391" name="Picture 159934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137450E6" w14:textId="5D797153" w:rsidR="7D634FB7" w:rsidRDefault="0037447A" w:rsidP="0037447A">
      <w:pPr>
        <w:pStyle w:val="Caption"/>
      </w:pPr>
      <w:bookmarkStart w:id="164" w:name="_Toc183091361"/>
      <w:r>
        <w:t xml:space="preserve">Figure </w:t>
      </w:r>
      <w:r w:rsidR="00626CE8">
        <w:fldChar w:fldCharType="begin"/>
      </w:r>
      <w:r w:rsidR="00626CE8">
        <w:instrText xml:space="preserve"> SEQ Figure \* ARABIC </w:instrText>
      </w:r>
      <w:r w:rsidR="00626CE8">
        <w:fldChar w:fldCharType="separate"/>
      </w:r>
      <w:r w:rsidR="00626CE8">
        <w:rPr>
          <w:noProof/>
        </w:rPr>
        <w:t>72</w:t>
      </w:r>
      <w:r w:rsidR="00626CE8">
        <w:rPr>
          <w:noProof/>
        </w:rPr>
        <w:fldChar w:fldCharType="end"/>
      </w:r>
      <w:r>
        <w:t>: Complex Transaction 10: Total Revenue from Sales by Library Branch</w:t>
      </w:r>
      <w:bookmarkEnd w:id="164"/>
    </w:p>
    <w:p w14:paraId="287F1C03" w14:textId="43FD5CCD" w:rsidR="7D634FB7" w:rsidRDefault="59026655"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 output provides the total revenue generated by each library branch from both book and item sales.</w:t>
      </w:r>
    </w:p>
    <w:p w14:paraId="686BCA4C" w14:textId="77777777" w:rsidR="008C0FC5" w:rsidRDefault="008C0FC5" w:rsidP="643E2E4B">
      <w:pPr>
        <w:spacing w:before="240" w:after="240"/>
        <w:ind w:left="720"/>
        <w:rPr>
          <w:rFonts w:ascii="Times New Roman" w:eastAsia="Times New Roman" w:hAnsi="Times New Roman" w:cs="Times New Roman"/>
          <w:sz w:val="22"/>
          <w:szCs w:val="22"/>
        </w:rPr>
      </w:pPr>
    </w:p>
    <w:p w14:paraId="5707DF0C" w14:textId="1101C57B" w:rsidR="008C0FC5" w:rsidRPr="00ED442A" w:rsidRDefault="008C0FC5" w:rsidP="00ED442A">
      <w:pPr>
        <w:spacing w:before="240" w:after="240"/>
        <w:rPr>
          <w:rFonts w:ascii="Times New Roman" w:eastAsia="Times New Roman" w:hAnsi="Times New Roman" w:cs="Times New Roman"/>
          <w:sz w:val="18"/>
          <w:szCs w:val="18"/>
          <w:u w:val="single"/>
        </w:rPr>
      </w:pPr>
      <w:r w:rsidRPr="00ED442A">
        <w:rPr>
          <w:rFonts w:ascii="Times New Roman" w:eastAsia="Times New Roman" w:hAnsi="Times New Roman" w:cs="Times New Roman"/>
          <w:sz w:val="18"/>
          <w:szCs w:val="18"/>
          <w:u w:val="single"/>
        </w:rPr>
        <w:t>Code:</w:t>
      </w:r>
    </w:p>
    <w:p w14:paraId="690D21DA"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SELECT </w:t>
      </w:r>
    </w:p>
    <w:p w14:paraId="37D889AE"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l.BranchID,</w:t>
      </w:r>
    </w:p>
    <w:p w14:paraId="092697C1"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COALESCE(SUM(bb.Quantity * bfs.Price), 0) AS Book_Sales_Revenue,</w:t>
      </w:r>
    </w:p>
    <w:p w14:paraId="28987BCA"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COALESCE(SUM(pi.Quantity * i.Price), 0) AS Item_Sales_Revenue,</w:t>
      </w:r>
    </w:p>
    <w:p w14:paraId="7CD1C274"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COALESCE(SUM(bb.Quantity * bfs.Price), 0) + COALESCE(SUM(pi.Quantity * i.Price), 0) AS Total_Revenue</w:t>
      </w:r>
    </w:p>
    <w:p w14:paraId="161DE6B0"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FROM </w:t>
      </w:r>
    </w:p>
    <w:p w14:paraId="14279BDF"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Libraryy l</w:t>
      </w:r>
    </w:p>
    <w:p w14:paraId="4E937AC0"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LEFT JOIN Buys_Books bb ON l.BranchID = bb.BranchID</w:t>
      </w:r>
    </w:p>
    <w:p w14:paraId="0AD8EF32"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LEFT JOIN Books_for_Sale bfs ON bb.ISBN = bfs.ISBN</w:t>
      </w:r>
    </w:p>
    <w:p w14:paraId="3F5D03AB"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LEFT JOIN Purchases_Items pi ON l.BranchID = pi.BranchID</w:t>
      </w:r>
    </w:p>
    <w:p w14:paraId="6E627AEE"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LEFT JOIN Items i ON pi.Barcode = i.Barcode</w:t>
      </w:r>
    </w:p>
    <w:p w14:paraId="5312E50F" w14:textId="77777777" w:rsidR="007D4E46"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GROUP BY l.BranchID</w:t>
      </w:r>
    </w:p>
    <w:p w14:paraId="3B50DA64" w14:textId="16EA602C" w:rsidR="008C0FC5" w:rsidRPr="00ED442A" w:rsidRDefault="007D4E46" w:rsidP="00ED442A">
      <w:pPr>
        <w:spacing w:before="240" w:after="24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ORDER BY Total_Revenue DESC;</w:t>
      </w:r>
    </w:p>
    <w:p w14:paraId="559436DB" w14:textId="35B58023" w:rsidR="7D634FB7" w:rsidRDefault="7D634FB7" w:rsidP="643E2E4B">
      <w:pPr>
        <w:spacing w:before="240" w:after="240"/>
        <w:ind w:left="720"/>
        <w:rPr>
          <w:rFonts w:ascii="Times New Roman" w:eastAsia="Times New Roman" w:hAnsi="Times New Roman" w:cs="Times New Roman"/>
          <w:sz w:val="22"/>
          <w:szCs w:val="22"/>
        </w:rPr>
      </w:pPr>
    </w:p>
    <w:p w14:paraId="240F1154" w14:textId="49F7C8F4" w:rsidR="7D634FB7" w:rsidRDefault="59026655" w:rsidP="00ED442A">
      <w:pPr>
        <w:spacing w:before="240" w:after="240"/>
        <w:rPr>
          <w:rFonts w:ascii="Times New Roman" w:eastAsia="Times New Roman" w:hAnsi="Times New Roman" w:cs="Times New Roman"/>
          <w:b/>
          <w:bCs/>
          <w:sz w:val="22"/>
          <w:szCs w:val="22"/>
        </w:rPr>
      </w:pPr>
      <w:r w:rsidRPr="643E2E4B">
        <w:rPr>
          <w:rFonts w:ascii="Times New Roman" w:eastAsia="Times New Roman" w:hAnsi="Times New Roman" w:cs="Times New Roman"/>
          <w:b/>
          <w:bCs/>
          <w:sz w:val="22"/>
          <w:szCs w:val="22"/>
        </w:rPr>
        <w:t>Q1</w:t>
      </w:r>
      <w:r w:rsidR="00212802">
        <w:rPr>
          <w:rFonts w:ascii="Times New Roman" w:eastAsia="Times New Roman" w:hAnsi="Times New Roman" w:cs="Times New Roman"/>
          <w:b/>
          <w:bCs/>
          <w:sz w:val="22"/>
          <w:szCs w:val="22"/>
        </w:rPr>
        <w:t>1</w:t>
      </w:r>
      <w:r w:rsidRPr="643E2E4B">
        <w:rPr>
          <w:rFonts w:ascii="Times New Roman" w:eastAsia="Times New Roman" w:hAnsi="Times New Roman" w:cs="Times New Roman"/>
          <w:b/>
          <w:bCs/>
          <w:sz w:val="22"/>
          <w:szCs w:val="22"/>
        </w:rPr>
        <w:t>: Customers Who Borrowed and Bought the Same Book Title</w:t>
      </w:r>
    </w:p>
    <w:p w14:paraId="7E79EAE6" w14:textId="35F10EDC" w:rsidR="7D634FB7" w:rsidRDefault="5778F232" w:rsidP="00ED442A">
      <w:pPr>
        <w:spacing w:before="240" w:after="240"/>
        <w:rPr>
          <w:rFonts w:ascii="Times New Roman" w:eastAsia="Times New Roman" w:hAnsi="Times New Roman" w:cs="Times New Roman"/>
          <w:sz w:val="22"/>
          <w:szCs w:val="22"/>
        </w:rPr>
      </w:pPr>
      <w:r>
        <w:rPr>
          <w:noProof/>
          <w:lang w:eastAsia="en-US"/>
        </w:rPr>
        <w:drawing>
          <wp:inline distT="0" distB="0" distL="0" distR="0" wp14:anchorId="4D584B83" wp14:editId="1551A86D">
            <wp:extent cx="5943600" cy="1704975"/>
            <wp:effectExtent l="0" t="0" r="0" b="0"/>
            <wp:docPr id="1313915520" name="Picture 131391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04975"/>
                    </a:xfrm>
                    <a:prstGeom prst="rect">
                      <a:avLst/>
                    </a:prstGeom>
                  </pic:spPr>
                </pic:pic>
              </a:graphicData>
            </a:graphic>
          </wp:inline>
        </w:drawing>
      </w:r>
      <w:r w:rsidRPr="00212802">
        <w:rPr>
          <w:rFonts w:ascii="Times New Roman" w:eastAsia="Times New Roman" w:hAnsi="Times New Roman" w:cs="Times New Roman"/>
          <w:sz w:val="22"/>
          <w:szCs w:val="22"/>
          <w:u w:val="single"/>
        </w:rPr>
        <w:t>Explanation:</w:t>
      </w:r>
    </w:p>
    <w:p w14:paraId="0A153CE5" w14:textId="1B9417C2" w:rsidR="7D634FB7" w:rsidRDefault="5778F232"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query identifies customers who both borrowed and purchased the same book title. It provides insights into customer behavior, particularly those who decided to buy a book after borrowing it. The Borrows table is joined with the Books_for_Rent table using BookID to get the title of the borrowed book. The Buys_Books table is then joined on Username and ISBN to check if the same customer has purchased the same book. The SELECT DISTINCT statement ensures that each record is unique, preventing duplicate entries if a customer borrowed and purchased the same book multiple times. The query retrieves the customer's username, the title of the book, the date they purchased it (Purchase_Date), and the date they borrowed it (Borrow_Date).</w:t>
      </w:r>
    </w:p>
    <w:p w14:paraId="551314D4" w14:textId="732D0732" w:rsidR="7D634FB7" w:rsidRPr="00212802" w:rsidRDefault="00261C6B" w:rsidP="00ED442A">
      <w:pPr>
        <w:spacing w:before="240" w:after="240"/>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4612BDA9" w:rsidRPr="00212802">
        <w:rPr>
          <w:rFonts w:ascii="Times New Roman" w:eastAsia="Times New Roman" w:hAnsi="Times New Roman" w:cs="Times New Roman"/>
          <w:sz w:val="22"/>
          <w:szCs w:val="22"/>
          <w:u w:val="single"/>
        </w:rPr>
        <w:t>:</w:t>
      </w:r>
    </w:p>
    <w:p w14:paraId="124B8E13" w14:textId="36CCA5C3" w:rsidR="0037447A" w:rsidRDefault="00261C6B" w:rsidP="00261C6B">
      <w:pPr>
        <w:keepNext/>
        <w:spacing w:before="240" w:after="240"/>
      </w:pPr>
      <w:r w:rsidRPr="00261C6B">
        <w:rPr>
          <w:rFonts w:ascii="Times New Roman" w:eastAsia="Times New Roman" w:hAnsi="Times New Roman" w:cs="Times New Roman"/>
          <w:sz w:val="22"/>
          <w:szCs w:val="22"/>
        </w:rPr>
        <w:t xml:space="preserve">LibTech identifies customers who both borrowed and purchased the same book title. For example, a query shows that </w:t>
      </w:r>
      <w:r w:rsidR="00562062">
        <w:rPr>
          <w:rFonts w:ascii="Times New Roman" w:eastAsia="Times New Roman" w:hAnsi="Times New Roman" w:cs="Times New Roman"/>
          <w:sz w:val="22"/>
          <w:szCs w:val="22"/>
        </w:rPr>
        <w:t>aa22</w:t>
      </w:r>
      <w:r w:rsidRPr="00261C6B">
        <w:rPr>
          <w:rFonts w:ascii="Times New Roman" w:eastAsia="Times New Roman" w:hAnsi="Times New Roman" w:cs="Times New Roman"/>
          <w:sz w:val="22"/>
          <w:szCs w:val="22"/>
        </w:rPr>
        <w:t xml:space="preserve"> borrowed </w:t>
      </w:r>
      <w:r w:rsidR="00562062">
        <w:rPr>
          <w:rFonts w:ascii="Times New Roman" w:eastAsia="Times New Roman" w:hAnsi="Times New Roman" w:cs="Times New Roman"/>
          <w:i/>
          <w:iCs/>
          <w:sz w:val="22"/>
          <w:szCs w:val="22"/>
        </w:rPr>
        <w:t>Business Growth</w:t>
      </w:r>
      <w:r w:rsidRPr="00261C6B">
        <w:rPr>
          <w:rFonts w:ascii="Times New Roman" w:eastAsia="Times New Roman" w:hAnsi="Times New Roman" w:cs="Times New Roman"/>
          <w:sz w:val="22"/>
          <w:szCs w:val="22"/>
        </w:rPr>
        <w:t xml:space="preserve"> before deciding to buy it. This insight helps LibTech understand customer preferences and consider offering purchase discounts on borrowed books to encourage sales.</w:t>
      </w:r>
      <w:r w:rsidR="48BF4F3E">
        <w:rPr>
          <w:noProof/>
          <w:lang w:eastAsia="en-US"/>
        </w:rPr>
        <w:drawing>
          <wp:inline distT="0" distB="0" distL="0" distR="0" wp14:anchorId="50C42A85" wp14:editId="2030513E">
            <wp:extent cx="5943600" cy="3848100"/>
            <wp:effectExtent l="0" t="0" r="0" b="0"/>
            <wp:docPr id="873288173" name="Picture 87328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24137CEA" w14:textId="77ECE674" w:rsidR="48BF4F3E" w:rsidRDefault="0037447A" w:rsidP="0037447A">
      <w:pPr>
        <w:pStyle w:val="Caption"/>
      </w:pPr>
      <w:bookmarkStart w:id="165" w:name="_Toc183091362"/>
      <w:r>
        <w:t xml:space="preserve">Figure </w:t>
      </w:r>
      <w:r w:rsidR="00626CE8">
        <w:fldChar w:fldCharType="begin"/>
      </w:r>
      <w:r w:rsidR="00626CE8">
        <w:instrText xml:space="preserve"> SEQ Figure \* ARABIC </w:instrText>
      </w:r>
      <w:r w:rsidR="00626CE8">
        <w:fldChar w:fldCharType="separate"/>
      </w:r>
      <w:r w:rsidR="00626CE8">
        <w:rPr>
          <w:noProof/>
        </w:rPr>
        <w:t>73</w:t>
      </w:r>
      <w:r w:rsidR="00626CE8">
        <w:rPr>
          <w:noProof/>
        </w:rPr>
        <w:fldChar w:fldCharType="end"/>
      </w:r>
      <w:r>
        <w:t>: Complex Transaction 11: Customers Borrowing and Selling Same Book Title</w:t>
      </w:r>
      <w:bookmarkEnd w:id="165"/>
    </w:p>
    <w:p w14:paraId="388818F8" w14:textId="253E7550" w:rsidR="48BF4F3E" w:rsidRPr="00ED442A" w:rsidRDefault="48BF4F3E" w:rsidP="00ED442A">
      <w:pPr>
        <w:rPr>
          <w:rFonts w:ascii="Times New Roman" w:eastAsia="Times New Roman" w:hAnsi="Times New Roman" w:cs="Times New Roman"/>
          <w:sz w:val="22"/>
          <w:szCs w:val="22"/>
        </w:rPr>
      </w:pPr>
      <w:r w:rsidRPr="00ED442A">
        <w:rPr>
          <w:rFonts w:ascii="Times New Roman" w:eastAsia="Times New Roman" w:hAnsi="Times New Roman" w:cs="Times New Roman"/>
          <w:sz w:val="22"/>
          <w:szCs w:val="22"/>
        </w:rPr>
        <w:t>The output shows customers who have both borrowed and bought the same book.</w:t>
      </w:r>
    </w:p>
    <w:p w14:paraId="14ED286E" w14:textId="5E396611" w:rsidR="643E2E4B" w:rsidRDefault="643E2E4B" w:rsidP="643E2E4B">
      <w:pPr>
        <w:pStyle w:val="ListParagraph"/>
      </w:pPr>
    </w:p>
    <w:p w14:paraId="5C3EC615" w14:textId="0394F432" w:rsidR="00530970" w:rsidRPr="00ED442A" w:rsidRDefault="00530970" w:rsidP="00ED442A">
      <w:pPr>
        <w:pStyle w:val="ListParagraph"/>
        <w:ind w:left="0"/>
        <w:rPr>
          <w:rFonts w:ascii="Times New Roman" w:eastAsia="Times New Roman" w:hAnsi="Times New Roman" w:cs="Times New Roman"/>
          <w:sz w:val="18"/>
          <w:szCs w:val="18"/>
          <w:u w:val="single"/>
        </w:rPr>
      </w:pPr>
      <w:r w:rsidRPr="00ED442A">
        <w:rPr>
          <w:rFonts w:ascii="Times New Roman" w:eastAsia="Times New Roman" w:hAnsi="Times New Roman" w:cs="Times New Roman"/>
          <w:sz w:val="18"/>
          <w:szCs w:val="18"/>
          <w:u w:val="single"/>
        </w:rPr>
        <w:t>Code:</w:t>
      </w:r>
    </w:p>
    <w:p w14:paraId="33030FEE" w14:textId="77777777" w:rsidR="00530970" w:rsidRPr="00ED442A" w:rsidRDefault="00530970" w:rsidP="00ED442A">
      <w:pPr>
        <w:pStyle w:val="ListParagraph"/>
        <w:ind w:left="0"/>
        <w:rPr>
          <w:rFonts w:ascii="Times New Roman" w:eastAsia="Times New Roman" w:hAnsi="Times New Roman" w:cs="Times New Roman"/>
          <w:sz w:val="18"/>
          <w:szCs w:val="18"/>
          <w:u w:val="single"/>
        </w:rPr>
      </w:pPr>
    </w:p>
    <w:p w14:paraId="4B5B2F1B" w14:textId="77777777" w:rsidR="00662515" w:rsidRPr="00ED442A" w:rsidRDefault="00662515" w:rsidP="00ED442A">
      <w:pPr>
        <w:pStyle w:val="ListParagraph"/>
        <w:spacing w:line="480" w:lineRule="auto"/>
        <w:ind w:left="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SELECT DISTINCT </w:t>
      </w:r>
    </w:p>
    <w:p w14:paraId="042AF701" w14:textId="77777777" w:rsidR="00662515" w:rsidRPr="00ED442A" w:rsidRDefault="00662515" w:rsidP="00ED442A">
      <w:pPr>
        <w:pStyle w:val="ListParagraph"/>
        <w:spacing w:line="480" w:lineRule="auto"/>
        <w:ind w:left="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bo.Username, </w:t>
      </w:r>
    </w:p>
    <w:p w14:paraId="7F528CD1" w14:textId="77777777" w:rsidR="00662515" w:rsidRPr="00ED442A" w:rsidRDefault="00662515" w:rsidP="00ED442A">
      <w:pPr>
        <w:pStyle w:val="ListParagraph"/>
        <w:spacing w:line="480" w:lineRule="auto"/>
        <w:ind w:left="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bfr.Title, </w:t>
      </w:r>
    </w:p>
    <w:p w14:paraId="1CF13B9E" w14:textId="77777777" w:rsidR="00662515" w:rsidRPr="00ED442A" w:rsidRDefault="00662515" w:rsidP="00ED442A">
      <w:pPr>
        <w:pStyle w:val="ListParagraph"/>
        <w:spacing w:line="480" w:lineRule="auto"/>
        <w:ind w:left="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bb.Date_Time AS Purchase_Date, </w:t>
      </w:r>
    </w:p>
    <w:p w14:paraId="6D88E274" w14:textId="77777777" w:rsidR="00662515" w:rsidRPr="00ED442A" w:rsidRDefault="00662515" w:rsidP="00ED442A">
      <w:pPr>
        <w:pStyle w:val="ListParagraph"/>
        <w:spacing w:line="480" w:lineRule="auto"/>
        <w:ind w:left="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bo.Date_Out AS Borrow_Date</w:t>
      </w:r>
    </w:p>
    <w:p w14:paraId="376475FA" w14:textId="77777777" w:rsidR="00662515" w:rsidRPr="00ED442A" w:rsidRDefault="00662515" w:rsidP="00ED442A">
      <w:pPr>
        <w:pStyle w:val="ListParagraph"/>
        <w:spacing w:line="480" w:lineRule="auto"/>
        <w:ind w:left="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FROM </w:t>
      </w:r>
    </w:p>
    <w:p w14:paraId="240EB8C9" w14:textId="77777777" w:rsidR="00662515" w:rsidRPr="00ED442A" w:rsidRDefault="00662515" w:rsidP="00ED442A">
      <w:pPr>
        <w:pStyle w:val="ListParagraph"/>
        <w:spacing w:line="480" w:lineRule="auto"/>
        <w:ind w:left="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 xml:space="preserve">    Borrows bo</w:t>
      </w:r>
    </w:p>
    <w:p w14:paraId="63D3BD00" w14:textId="77777777" w:rsidR="00662515" w:rsidRPr="00ED442A" w:rsidRDefault="00662515" w:rsidP="00ED442A">
      <w:pPr>
        <w:pStyle w:val="ListParagraph"/>
        <w:spacing w:line="480" w:lineRule="auto"/>
        <w:ind w:left="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JOIN Books_for_Rent bfr ON bo.BookID = bfr.BookID</w:t>
      </w:r>
    </w:p>
    <w:p w14:paraId="2D20D54C" w14:textId="4D069BDD" w:rsidR="00530970" w:rsidRPr="00662515" w:rsidRDefault="00662515" w:rsidP="00ED442A">
      <w:pPr>
        <w:pStyle w:val="ListParagraph"/>
        <w:spacing w:line="480" w:lineRule="auto"/>
        <w:ind w:left="0"/>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JOIN Buys_Books bb ON bo.Username = bb.Username AND bfr.ISBN = bb.ISBN;</w:t>
      </w:r>
    </w:p>
    <w:p w14:paraId="47038D4A" w14:textId="77777777" w:rsidR="00530970" w:rsidRDefault="00530970" w:rsidP="00530970">
      <w:pPr>
        <w:pStyle w:val="ListParagraph"/>
      </w:pPr>
    </w:p>
    <w:p w14:paraId="10A31618" w14:textId="21AEA24F" w:rsidR="643E2E4B" w:rsidRDefault="643E2E4B" w:rsidP="643E2E4B">
      <w:pPr>
        <w:pStyle w:val="ListParagraph"/>
      </w:pPr>
    </w:p>
    <w:p w14:paraId="513EC24B" w14:textId="10913B25" w:rsidR="6090D424" w:rsidRPr="00ED442A" w:rsidRDefault="6090D424" w:rsidP="0037447A">
      <w:pPr>
        <w:rPr>
          <w:rFonts w:ascii="Times New Roman" w:eastAsia="Times New Roman" w:hAnsi="Times New Roman" w:cs="Times New Roman"/>
          <w:b/>
          <w:bCs/>
          <w:sz w:val="22"/>
          <w:szCs w:val="22"/>
        </w:rPr>
      </w:pPr>
      <w:r w:rsidRPr="00ED442A">
        <w:rPr>
          <w:rFonts w:ascii="Times New Roman" w:eastAsia="Times New Roman" w:hAnsi="Times New Roman" w:cs="Times New Roman"/>
          <w:b/>
          <w:bCs/>
          <w:sz w:val="22"/>
          <w:szCs w:val="22"/>
        </w:rPr>
        <w:t>Q1</w:t>
      </w:r>
      <w:r w:rsidR="00662515" w:rsidRPr="00ED442A">
        <w:rPr>
          <w:rFonts w:ascii="Times New Roman" w:eastAsia="Times New Roman" w:hAnsi="Times New Roman" w:cs="Times New Roman"/>
          <w:b/>
          <w:bCs/>
          <w:sz w:val="22"/>
          <w:szCs w:val="22"/>
        </w:rPr>
        <w:t>2</w:t>
      </w:r>
      <w:r w:rsidRPr="00ED442A">
        <w:rPr>
          <w:rFonts w:ascii="Times New Roman" w:eastAsia="Times New Roman" w:hAnsi="Times New Roman" w:cs="Times New Roman"/>
          <w:b/>
          <w:bCs/>
          <w:sz w:val="22"/>
          <w:szCs w:val="22"/>
        </w:rPr>
        <w:t>: Librarians Working the Most Hours Across All Branches</w:t>
      </w:r>
    </w:p>
    <w:p w14:paraId="3036BD06" w14:textId="2927E597" w:rsidR="643E2E4B" w:rsidRDefault="643E2E4B" w:rsidP="643E2E4B">
      <w:pPr>
        <w:pStyle w:val="ListParagraph"/>
      </w:pPr>
    </w:p>
    <w:p w14:paraId="2E585123" w14:textId="3E6B554F" w:rsidR="6090D424" w:rsidRDefault="6090D424" w:rsidP="00ED442A">
      <w:r>
        <w:rPr>
          <w:noProof/>
          <w:lang w:eastAsia="en-US"/>
        </w:rPr>
        <w:drawing>
          <wp:inline distT="0" distB="0" distL="0" distR="0" wp14:anchorId="6DC2299A" wp14:editId="65429233">
            <wp:extent cx="5943600" cy="2095500"/>
            <wp:effectExtent l="0" t="0" r="0" b="0"/>
            <wp:docPr id="1201767931" name="Picture 12017679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61EBBEB8" w14:textId="00AC5FCB" w:rsidR="643E2E4B" w:rsidRDefault="643E2E4B" w:rsidP="643E2E4B">
      <w:pPr>
        <w:pStyle w:val="ListParagraph"/>
      </w:pPr>
    </w:p>
    <w:p w14:paraId="3D9CDB40" w14:textId="68822C1E" w:rsidR="6090D424" w:rsidRPr="00ED442A" w:rsidRDefault="6090D424" w:rsidP="00ED442A">
      <w:pPr>
        <w:rPr>
          <w:rFonts w:ascii="Times New Roman" w:eastAsia="Times New Roman" w:hAnsi="Times New Roman" w:cs="Times New Roman"/>
          <w:sz w:val="22"/>
          <w:szCs w:val="22"/>
          <w:u w:val="single"/>
        </w:rPr>
      </w:pPr>
      <w:r w:rsidRPr="00ED442A">
        <w:rPr>
          <w:rFonts w:ascii="Times New Roman" w:eastAsia="Times New Roman" w:hAnsi="Times New Roman" w:cs="Times New Roman"/>
          <w:sz w:val="22"/>
          <w:szCs w:val="22"/>
          <w:u w:val="single"/>
        </w:rPr>
        <w:t>Explanation:</w:t>
      </w:r>
    </w:p>
    <w:p w14:paraId="7313812E" w14:textId="405C3414" w:rsidR="6090D424" w:rsidRDefault="6090D424"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 xml:space="preserve">This query is used to identify the top 5 librarians who work the most hours across all library branches. The WHERE clause is used to filter the Staff table to include only those with the Post set to 'Librarian'. The query sorts the results in descending order by the Hours column to identify librarians who work the most hours. The LIMIT 5 clause restricts the output to the top </w:t>
      </w:r>
      <w:r w:rsidR="00ED442A">
        <w:rPr>
          <w:rFonts w:ascii="Times New Roman" w:eastAsia="Times New Roman" w:hAnsi="Times New Roman" w:cs="Times New Roman"/>
          <w:sz w:val="22"/>
          <w:szCs w:val="22"/>
        </w:rPr>
        <w:t>five</w:t>
      </w:r>
      <w:r w:rsidRPr="643E2E4B">
        <w:rPr>
          <w:rFonts w:ascii="Times New Roman" w:eastAsia="Times New Roman" w:hAnsi="Times New Roman" w:cs="Times New Roman"/>
          <w:sz w:val="22"/>
          <w:szCs w:val="22"/>
        </w:rPr>
        <w:t xml:space="preserve"> librarians with the highest working hours.</w:t>
      </w:r>
    </w:p>
    <w:p w14:paraId="4A51F43B" w14:textId="2027FB9B" w:rsidR="643E2E4B" w:rsidRDefault="643E2E4B" w:rsidP="643E2E4B">
      <w:pPr>
        <w:pStyle w:val="ListParagraph"/>
        <w:rPr>
          <w:rFonts w:ascii="Times New Roman" w:eastAsia="Times New Roman" w:hAnsi="Times New Roman" w:cs="Times New Roman"/>
          <w:sz w:val="22"/>
          <w:szCs w:val="22"/>
        </w:rPr>
      </w:pPr>
    </w:p>
    <w:p w14:paraId="6A81C12C" w14:textId="1514214B" w:rsidR="6090D424" w:rsidRPr="00ED442A" w:rsidRDefault="0046411C" w:rsidP="00ED442A">
      <w:pPr>
        <w:rPr>
          <w:rFonts w:ascii="Times New Roman" w:eastAsia="Times New Roman" w:hAnsi="Times New Roman" w:cs="Times New Roman"/>
          <w:sz w:val="22"/>
          <w:szCs w:val="22"/>
          <w:u w:val="single"/>
        </w:rPr>
      </w:pPr>
      <w:r>
        <w:rPr>
          <w:rFonts w:ascii="Times New Roman" w:eastAsia="Times New Roman" w:hAnsi="Times New Roman" w:cs="Times New Roman"/>
          <w:sz w:val="22"/>
          <w:szCs w:val="22"/>
          <w:u w:val="single"/>
        </w:rPr>
        <w:t>Scenario</w:t>
      </w:r>
      <w:r w:rsidR="6090D424" w:rsidRPr="00ED442A">
        <w:rPr>
          <w:rFonts w:ascii="Times New Roman" w:eastAsia="Times New Roman" w:hAnsi="Times New Roman" w:cs="Times New Roman"/>
          <w:sz w:val="22"/>
          <w:szCs w:val="22"/>
          <w:u w:val="single"/>
        </w:rPr>
        <w:t>:</w:t>
      </w:r>
    </w:p>
    <w:p w14:paraId="3F7ACC4D" w14:textId="49D55DE2" w:rsidR="643E2E4B" w:rsidRDefault="0046411C" w:rsidP="0046411C">
      <w:r w:rsidRPr="0046411C">
        <w:rPr>
          <w:rFonts w:ascii="Times New Roman" w:eastAsia="Times New Roman" w:hAnsi="Times New Roman" w:cs="Times New Roman"/>
          <w:sz w:val="22"/>
          <w:szCs w:val="22"/>
        </w:rPr>
        <w:t xml:space="preserve">LibTech tracks librarian work hours across all branches to identify those working the most. A query reveals that </w:t>
      </w:r>
      <w:r>
        <w:rPr>
          <w:rFonts w:ascii="Times New Roman" w:eastAsia="Times New Roman" w:hAnsi="Times New Roman" w:cs="Times New Roman"/>
          <w:sz w:val="22"/>
          <w:szCs w:val="22"/>
        </w:rPr>
        <w:t>Lama Saab</w:t>
      </w:r>
      <w:r w:rsidRPr="0046411C">
        <w:rPr>
          <w:rFonts w:ascii="Times New Roman" w:eastAsia="Times New Roman" w:hAnsi="Times New Roman" w:cs="Times New Roman"/>
          <w:sz w:val="22"/>
          <w:szCs w:val="22"/>
        </w:rPr>
        <w:t xml:space="preserve"> logged the highest hours, primarily covering shifts at </w:t>
      </w:r>
      <w:r>
        <w:rPr>
          <w:rFonts w:ascii="Times New Roman" w:eastAsia="Times New Roman" w:hAnsi="Times New Roman" w:cs="Times New Roman"/>
          <w:sz w:val="22"/>
          <w:szCs w:val="22"/>
        </w:rPr>
        <w:t xml:space="preserve">LibTech01 </w:t>
      </w:r>
      <w:r w:rsidRPr="0046411C">
        <w:rPr>
          <w:rFonts w:ascii="Times New Roman" w:eastAsia="Times New Roman" w:hAnsi="Times New Roman" w:cs="Times New Roman"/>
          <w:sz w:val="22"/>
          <w:szCs w:val="22"/>
        </w:rPr>
        <w:t>branch. This helps LibTech recognize dedicated staff and optimize scheduling to balance workloads.</w:t>
      </w:r>
    </w:p>
    <w:p w14:paraId="002D69A5" w14:textId="77777777" w:rsidR="0037447A" w:rsidRDefault="6090D424" w:rsidP="0037447A">
      <w:pPr>
        <w:keepNext/>
      </w:pPr>
      <w:r>
        <w:rPr>
          <w:noProof/>
          <w:lang w:eastAsia="en-US"/>
        </w:rPr>
        <w:drawing>
          <wp:inline distT="0" distB="0" distL="0" distR="0" wp14:anchorId="4C056917" wp14:editId="4AC1D839">
            <wp:extent cx="5943600" cy="1790700"/>
            <wp:effectExtent l="0" t="0" r="0" b="0"/>
            <wp:docPr id="1062236707" name="Picture 106223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41A485A1" w14:textId="4BCBD969" w:rsidR="6090D424" w:rsidRDefault="0037447A" w:rsidP="0037447A">
      <w:pPr>
        <w:pStyle w:val="Caption"/>
      </w:pPr>
      <w:bookmarkStart w:id="166" w:name="_Toc183091363"/>
      <w:r>
        <w:t xml:space="preserve">Figure </w:t>
      </w:r>
      <w:r w:rsidR="00626CE8">
        <w:fldChar w:fldCharType="begin"/>
      </w:r>
      <w:r w:rsidR="00626CE8">
        <w:instrText xml:space="preserve"> SEQ Figure \* ARABIC </w:instrText>
      </w:r>
      <w:r w:rsidR="00626CE8">
        <w:fldChar w:fldCharType="separate"/>
      </w:r>
      <w:r w:rsidR="00626CE8">
        <w:rPr>
          <w:noProof/>
        </w:rPr>
        <w:t>74</w:t>
      </w:r>
      <w:r w:rsidR="00626CE8">
        <w:rPr>
          <w:noProof/>
        </w:rPr>
        <w:fldChar w:fldCharType="end"/>
      </w:r>
      <w:r>
        <w:t>: Librarians Working Most Hours across all Branches</w:t>
      </w:r>
      <w:bookmarkEnd w:id="166"/>
    </w:p>
    <w:p w14:paraId="2FEE0455" w14:textId="6211CC47" w:rsidR="6090D424" w:rsidRDefault="6090D424" w:rsidP="00ED442A">
      <w:pPr>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 output shows the top 5 librarians who work the most hours.</w:t>
      </w:r>
    </w:p>
    <w:p w14:paraId="077A376C" w14:textId="77777777" w:rsidR="00662515" w:rsidRDefault="00662515" w:rsidP="643E2E4B">
      <w:pPr>
        <w:ind w:left="720"/>
        <w:rPr>
          <w:rFonts w:ascii="Times New Roman" w:eastAsia="Times New Roman" w:hAnsi="Times New Roman" w:cs="Times New Roman"/>
          <w:sz w:val="22"/>
          <w:szCs w:val="22"/>
        </w:rPr>
      </w:pPr>
    </w:p>
    <w:p w14:paraId="065FC7EA" w14:textId="77777777" w:rsidR="00662515" w:rsidRDefault="00662515" w:rsidP="643E2E4B">
      <w:pPr>
        <w:ind w:left="720"/>
        <w:rPr>
          <w:rFonts w:ascii="Times New Roman" w:eastAsia="Times New Roman" w:hAnsi="Times New Roman" w:cs="Times New Roman"/>
          <w:sz w:val="22"/>
          <w:szCs w:val="22"/>
        </w:rPr>
      </w:pPr>
    </w:p>
    <w:p w14:paraId="61A296B3" w14:textId="0D18AADE" w:rsidR="00662515" w:rsidRPr="00ED442A" w:rsidRDefault="00662515" w:rsidP="00ED442A">
      <w:pPr>
        <w:rPr>
          <w:rFonts w:ascii="Times New Roman" w:eastAsia="Times New Roman" w:hAnsi="Times New Roman" w:cs="Times New Roman"/>
          <w:sz w:val="18"/>
          <w:szCs w:val="18"/>
          <w:u w:val="single"/>
        </w:rPr>
      </w:pPr>
      <w:r w:rsidRPr="00ED442A">
        <w:rPr>
          <w:rFonts w:ascii="Times New Roman" w:eastAsia="Times New Roman" w:hAnsi="Times New Roman" w:cs="Times New Roman"/>
          <w:sz w:val="18"/>
          <w:szCs w:val="18"/>
          <w:u w:val="single"/>
        </w:rPr>
        <w:t>Code:</w:t>
      </w:r>
    </w:p>
    <w:p w14:paraId="673E1B6F" w14:textId="77777777" w:rsidR="001B6E72" w:rsidRPr="00ED442A" w:rsidRDefault="001B6E72" w:rsidP="00ED442A">
      <w:pPr>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SELECT s.First_Name, s.Last_Name, s.BranchID, s.Hours</w:t>
      </w:r>
    </w:p>
    <w:p w14:paraId="54AF5F8B" w14:textId="77777777" w:rsidR="001B6E72" w:rsidRPr="00ED442A" w:rsidRDefault="001B6E72" w:rsidP="00ED442A">
      <w:pPr>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FROM Staff s</w:t>
      </w:r>
    </w:p>
    <w:p w14:paraId="66F138C0" w14:textId="77777777" w:rsidR="001B6E72" w:rsidRPr="00ED442A" w:rsidRDefault="001B6E72" w:rsidP="00ED442A">
      <w:pPr>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WHERE s.Post = 'Librarian'</w:t>
      </w:r>
    </w:p>
    <w:p w14:paraId="4F1B151C" w14:textId="77777777" w:rsidR="001B6E72" w:rsidRPr="00ED442A" w:rsidRDefault="001B6E72" w:rsidP="00ED442A">
      <w:pPr>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ORDER BY s.Hours DESC</w:t>
      </w:r>
    </w:p>
    <w:p w14:paraId="43E36BE2" w14:textId="5D05BA92" w:rsidR="00662515" w:rsidRPr="001B6E72" w:rsidRDefault="001B6E72" w:rsidP="00ED442A">
      <w:pPr>
        <w:rPr>
          <w:rFonts w:ascii="Times New Roman" w:eastAsia="Times New Roman" w:hAnsi="Times New Roman" w:cs="Times New Roman"/>
          <w:sz w:val="18"/>
          <w:szCs w:val="18"/>
        </w:rPr>
      </w:pPr>
      <w:r w:rsidRPr="00ED442A">
        <w:rPr>
          <w:rFonts w:ascii="Times New Roman" w:eastAsia="Times New Roman" w:hAnsi="Times New Roman" w:cs="Times New Roman"/>
          <w:sz w:val="18"/>
          <w:szCs w:val="18"/>
        </w:rPr>
        <w:t>LIMIT 5;</w:t>
      </w:r>
    </w:p>
    <w:p w14:paraId="79B41864" w14:textId="77777777" w:rsidR="00662515" w:rsidRDefault="00662515" w:rsidP="643E2E4B">
      <w:pPr>
        <w:ind w:left="720"/>
        <w:rPr>
          <w:rFonts w:ascii="Times New Roman" w:eastAsia="Times New Roman" w:hAnsi="Times New Roman" w:cs="Times New Roman"/>
          <w:sz w:val="22"/>
          <w:szCs w:val="22"/>
        </w:rPr>
      </w:pPr>
    </w:p>
    <w:p w14:paraId="5CBF0D7A" w14:textId="46C62757" w:rsidR="643E2E4B" w:rsidRDefault="643E2E4B" w:rsidP="00ED442A"/>
    <w:p w14:paraId="35DEF524" w14:textId="5EC79766" w:rsidR="003F189F" w:rsidRPr="00F91D43" w:rsidRDefault="00B84A4B" w:rsidP="00F91D43">
      <w:pPr>
        <w:pStyle w:val="Heading1"/>
        <w:numPr>
          <w:ilvl w:val="0"/>
          <w:numId w:val="29"/>
        </w:numPr>
        <w:rPr>
          <w:rFonts w:asciiTheme="majorBidi" w:hAnsiTheme="majorBidi"/>
          <w:b/>
          <w:bCs/>
          <w:color w:val="auto"/>
          <w:sz w:val="32"/>
          <w:szCs w:val="32"/>
        </w:rPr>
      </w:pPr>
      <w:bookmarkStart w:id="167" w:name="_Toc183960568"/>
      <w:r w:rsidRPr="00F91D43">
        <w:rPr>
          <w:rFonts w:asciiTheme="majorBidi" w:hAnsiTheme="majorBidi"/>
          <w:b/>
          <w:bCs/>
          <w:color w:val="auto"/>
          <w:sz w:val="32"/>
          <w:szCs w:val="32"/>
        </w:rPr>
        <w:t xml:space="preserve">Views </w:t>
      </w:r>
      <w:r w:rsidR="0486BE8E" w:rsidRPr="00F91D43">
        <w:rPr>
          <w:rFonts w:asciiTheme="majorBidi" w:hAnsiTheme="majorBidi"/>
          <w:b/>
          <w:bCs/>
          <w:color w:val="auto"/>
          <w:sz w:val="32"/>
          <w:szCs w:val="32"/>
        </w:rPr>
        <w:t>/</w:t>
      </w:r>
      <w:r w:rsidR="004F1DAF" w:rsidRPr="00F91D43">
        <w:rPr>
          <w:rFonts w:asciiTheme="majorBidi" w:hAnsiTheme="majorBidi"/>
          <w:b/>
          <w:bCs/>
          <w:color w:val="auto"/>
          <w:sz w:val="32"/>
          <w:szCs w:val="32"/>
        </w:rPr>
        <w:t xml:space="preserve"> </w:t>
      </w:r>
      <w:r w:rsidRPr="00F91D43">
        <w:rPr>
          <w:rFonts w:asciiTheme="majorBidi" w:hAnsiTheme="majorBidi"/>
          <w:b/>
          <w:bCs/>
          <w:color w:val="auto"/>
          <w:sz w:val="32"/>
          <w:szCs w:val="32"/>
        </w:rPr>
        <w:t>Triggers</w:t>
      </w:r>
      <w:r w:rsidR="004F1DAF" w:rsidRPr="00F91D43">
        <w:rPr>
          <w:rFonts w:asciiTheme="majorBidi" w:hAnsiTheme="majorBidi"/>
          <w:b/>
          <w:bCs/>
          <w:color w:val="auto"/>
          <w:sz w:val="32"/>
          <w:szCs w:val="32"/>
        </w:rPr>
        <w:t xml:space="preserve"> </w:t>
      </w:r>
      <w:r w:rsidRPr="00F91D43">
        <w:rPr>
          <w:rFonts w:asciiTheme="majorBidi" w:hAnsiTheme="majorBidi"/>
          <w:b/>
          <w:bCs/>
          <w:color w:val="auto"/>
          <w:sz w:val="32"/>
          <w:szCs w:val="32"/>
        </w:rPr>
        <w:t>/</w:t>
      </w:r>
      <w:r w:rsidR="0486BE8E" w:rsidRPr="00F91D43">
        <w:rPr>
          <w:rFonts w:asciiTheme="majorBidi" w:hAnsiTheme="majorBidi"/>
          <w:b/>
          <w:bCs/>
          <w:color w:val="auto"/>
          <w:sz w:val="32"/>
          <w:szCs w:val="32"/>
        </w:rPr>
        <w:t xml:space="preserve"> F</w:t>
      </w:r>
      <w:r w:rsidRPr="00F91D43">
        <w:rPr>
          <w:rFonts w:asciiTheme="majorBidi" w:hAnsiTheme="majorBidi"/>
          <w:b/>
          <w:bCs/>
          <w:color w:val="auto"/>
          <w:sz w:val="32"/>
          <w:szCs w:val="32"/>
        </w:rPr>
        <w:t>unctions</w:t>
      </w:r>
      <w:r w:rsidR="004F1DAF" w:rsidRPr="00F91D43">
        <w:rPr>
          <w:rFonts w:asciiTheme="majorBidi" w:hAnsiTheme="majorBidi"/>
          <w:b/>
          <w:bCs/>
          <w:color w:val="auto"/>
          <w:sz w:val="32"/>
          <w:szCs w:val="32"/>
        </w:rPr>
        <w:t xml:space="preserve"> </w:t>
      </w:r>
      <w:r w:rsidR="0486BE8E" w:rsidRPr="00F91D43">
        <w:rPr>
          <w:rFonts w:asciiTheme="majorBidi" w:hAnsiTheme="majorBidi"/>
          <w:b/>
          <w:bCs/>
          <w:color w:val="auto"/>
          <w:sz w:val="32"/>
          <w:szCs w:val="32"/>
        </w:rPr>
        <w:t>/ P</w:t>
      </w:r>
      <w:r w:rsidR="004F1DAF" w:rsidRPr="00F91D43">
        <w:rPr>
          <w:rFonts w:asciiTheme="majorBidi" w:hAnsiTheme="majorBidi"/>
          <w:b/>
          <w:bCs/>
          <w:color w:val="auto"/>
          <w:sz w:val="32"/>
          <w:szCs w:val="32"/>
        </w:rPr>
        <w:t>rocedures</w:t>
      </w:r>
      <w:bookmarkEnd w:id="167"/>
    </w:p>
    <w:p w14:paraId="0D0B9E80" w14:textId="77777777" w:rsidR="004F1DAF" w:rsidRDefault="004F1DAF" w:rsidP="004F1DAF">
      <w:pPr>
        <w:pStyle w:val="ListParagraph"/>
        <w:ind w:left="360"/>
        <w:rPr>
          <w:rFonts w:ascii="Times New Roman" w:eastAsia="Times New Roman" w:hAnsi="Times New Roman" w:cs="Times New Roman"/>
          <w:b/>
          <w:bCs/>
          <w:sz w:val="32"/>
          <w:szCs w:val="32"/>
        </w:rPr>
      </w:pPr>
    </w:p>
    <w:p w14:paraId="64AA36B9" w14:textId="647202F4" w:rsidR="004F1DAF" w:rsidRPr="00ED442A" w:rsidRDefault="009002D8" w:rsidP="00ED442A">
      <w:pPr>
        <w:rPr>
          <w:rFonts w:ascii="Times New Roman" w:eastAsia="Times New Roman" w:hAnsi="Times New Roman" w:cs="Times New Roman"/>
          <w:sz w:val="22"/>
          <w:szCs w:val="22"/>
        </w:rPr>
      </w:pPr>
      <w:r w:rsidRPr="00ED442A">
        <w:rPr>
          <w:rFonts w:ascii="Times New Roman" w:eastAsia="Times New Roman" w:hAnsi="Times New Roman" w:cs="Times New Roman"/>
          <w:sz w:val="22"/>
          <w:szCs w:val="22"/>
        </w:rPr>
        <w:t>We have successfully implemented the following views, triggers, functions, and procedures</w:t>
      </w:r>
      <w:r w:rsidR="00866C03" w:rsidRPr="00ED442A">
        <w:rPr>
          <w:rFonts w:ascii="Times New Roman" w:eastAsia="Times New Roman" w:hAnsi="Times New Roman" w:cs="Times New Roman"/>
          <w:sz w:val="22"/>
          <w:szCs w:val="22"/>
        </w:rPr>
        <w:t>.</w:t>
      </w:r>
    </w:p>
    <w:p w14:paraId="052BF261" w14:textId="16992F18" w:rsidR="003F189F" w:rsidRDefault="003F189F" w:rsidP="643E2E4B">
      <w:pPr>
        <w:pStyle w:val="ListParagraph"/>
        <w:rPr>
          <w:rFonts w:ascii="Times New Roman" w:eastAsia="Times New Roman" w:hAnsi="Times New Roman" w:cs="Times New Roman"/>
          <w:sz w:val="22"/>
          <w:szCs w:val="22"/>
        </w:rPr>
      </w:pPr>
    </w:p>
    <w:p w14:paraId="513C1511" w14:textId="70CDDFCE" w:rsidR="003F189F" w:rsidRPr="00ED442A" w:rsidRDefault="2A4DD117" w:rsidP="00ED442A">
      <w:pPr>
        <w:rPr>
          <w:rFonts w:ascii="Times New Roman" w:eastAsia="Times New Roman" w:hAnsi="Times New Roman" w:cs="Times New Roman"/>
          <w:b/>
          <w:bCs/>
          <w:sz w:val="22"/>
          <w:szCs w:val="22"/>
          <w:u w:val="single"/>
        </w:rPr>
      </w:pPr>
      <w:r w:rsidRPr="00ED442A">
        <w:rPr>
          <w:rFonts w:ascii="Times New Roman" w:eastAsia="Times New Roman" w:hAnsi="Times New Roman" w:cs="Times New Roman"/>
          <w:b/>
          <w:bCs/>
          <w:sz w:val="22"/>
          <w:szCs w:val="22"/>
          <w:u w:val="single"/>
        </w:rPr>
        <w:t>View: Supplier Supply Summary</w:t>
      </w:r>
      <w:r w:rsidR="00833051" w:rsidRPr="00ED442A">
        <w:rPr>
          <w:rFonts w:ascii="Times New Roman" w:eastAsia="Times New Roman" w:hAnsi="Times New Roman" w:cs="Times New Roman"/>
          <w:b/>
          <w:bCs/>
          <w:sz w:val="22"/>
          <w:szCs w:val="22"/>
          <w:u w:val="single"/>
        </w:rPr>
        <w:t xml:space="preserve"> (Triple S)</w:t>
      </w:r>
    </w:p>
    <w:p w14:paraId="5935132C" w14:textId="2AFA92A9" w:rsidR="003F189F" w:rsidRDefault="2A4DD117" w:rsidP="00ED442A">
      <w:r>
        <w:rPr>
          <w:noProof/>
          <w:lang w:eastAsia="en-US"/>
        </w:rPr>
        <w:drawing>
          <wp:inline distT="0" distB="0" distL="0" distR="0" wp14:anchorId="2DC6B8AB" wp14:editId="2AAF959F">
            <wp:extent cx="5943600" cy="2019300"/>
            <wp:effectExtent l="0" t="0" r="0" b="0"/>
            <wp:docPr id="875028693" name="Picture 87502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70E12EB6" w14:textId="288420F3" w:rsidR="003F189F" w:rsidRDefault="003F189F" w:rsidP="643E2E4B">
      <w:pPr>
        <w:pStyle w:val="ListParagraph"/>
      </w:pPr>
    </w:p>
    <w:p w14:paraId="7079A97B" w14:textId="4ACC90C3" w:rsidR="003F189F" w:rsidRPr="00ED442A" w:rsidRDefault="2A4DD117" w:rsidP="00ED442A">
      <w:pPr>
        <w:rPr>
          <w:rFonts w:ascii="Times New Roman" w:eastAsia="Times New Roman" w:hAnsi="Times New Roman" w:cs="Times New Roman"/>
          <w:sz w:val="22"/>
          <w:szCs w:val="22"/>
          <w:u w:val="single"/>
        </w:rPr>
      </w:pPr>
      <w:r w:rsidRPr="00ED442A">
        <w:rPr>
          <w:rFonts w:ascii="Times New Roman" w:eastAsia="Times New Roman" w:hAnsi="Times New Roman" w:cs="Times New Roman"/>
          <w:sz w:val="22"/>
          <w:szCs w:val="22"/>
          <w:u w:val="single"/>
        </w:rPr>
        <w:t>Explanation:</w:t>
      </w:r>
    </w:p>
    <w:p w14:paraId="456AD395" w14:textId="52B65DAF" w:rsidR="003F189F" w:rsidRDefault="2A4DD117"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view provides a summary of items supplied by each supplier along with the total quantity supplied. It helps the library track which suppliers are providing the most items, giving insights into supplier reliability and inventory sources.</w:t>
      </w:r>
    </w:p>
    <w:p w14:paraId="7EA22C2D" w14:textId="2EF9EC6D" w:rsidR="003F189F" w:rsidRDefault="2A4DD117"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 Items table is joined with the Supplier table using the Supp_Name field to link items with their respective suppliers. The SUM(i.Qty_Supplied) function calculates the total quantity of each item supplied by each supplier. The results are grouped by Supp_Name and Items_Name to aggregate the total quantity for each supplier-item combination. The output is sorted alphabetically by Supp_Name for easier reference.</w:t>
      </w:r>
    </w:p>
    <w:p w14:paraId="24EC34DA" w14:textId="569C0600" w:rsidR="003F189F" w:rsidRPr="004F1DAF" w:rsidRDefault="408B13F5" w:rsidP="00ED442A">
      <w:pPr>
        <w:spacing w:before="240" w:after="240"/>
        <w:rPr>
          <w:rFonts w:ascii="Times New Roman" w:eastAsia="Times New Roman" w:hAnsi="Times New Roman" w:cs="Times New Roman"/>
          <w:sz w:val="22"/>
          <w:szCs w:val="22"/>
          <w:u w:val="single"/>
        </w:rPr>
      </w:pPr>
      <w:r w:rsidRPr="004F1DAF">
        <w:rPr>
          <w:rFonts w:ascii="Times New Roman" w:eastAsia="Times New Roman" w:hAnsi="Times New Roman" w:cs="Times New Roman"/>
          <w:sz w:val="22"/>
          <w:szCs w:val="22"/>
          <w:u w:val="single"/>
        </w:rPr>
        <w:t>Importance:</w:t>
      </w:r>
    </w:p>
    <w:p w14:paraId="6E895BA2" w14:textId="235A2D82" w:rsidR="003F189F" w:rsidRDefault="408B13F5"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view provides a quick and comprehensive summary of the inventory supplied by each supplier. It helps the library understand which suppliers contribute the most to its inventory, allowing management to prioritize orders and strengthen relationships with reliable suppliers. By using this view, the library can monitor supplier performance over time, identify supply trends, and optimize procurement processes to ensure that high-demand items are adequately stocked. Additionally, the view simplifies reporting and provides a ready reference for managing supplier contracts and negotiations.</w:t>
      </w:r>
    </w:p>
    <w:p w14:paraId="71A0B86E" w14:textId="77777777" w:rsidR="00026B62" w:rsidRDefault="2CBE6A82" w:rsidP="00026B62">
      <w:pPr>
        <w:keepNext/>
        <w:spacing w:before="240" w:after="240"/>
      </w:pPr>
      <w:r>
        <w:rPr>
          <w:noProof/>
          <w:lang w:eastAsia="en-US"/>
        </w:rPr>
        <w:drawing>
          <wp:inline distT="0" distB="0" distL="0" distR="0" wp14:anchorId="37BDCDE6" wp14:editId="023638C6">
            <wp:extent cx="5943600" cy="3057525"/>
            <wp:effectExtent l="0" t="0" r="0" b="0"/>
            <wp:docPr id="1583712537" name="Picture 158371253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1245E20F" w14:textId="03346285" w:rsidR="003F189F" w:rsidRDefault="003F189F" w:rsidP="00026B62">
      <w:pPr>
        <w:pStyle w:val="Caption"/>
      </w:pPr>
    </w:p>
    <w:p w14:paraId="4B0E6478" w14:textId="0A23006C" w:rsidR="003F189F" w:rsidRDefault="003F189F" w:rsidP="643E2E4B">
      <w:pPr>
        <w:spacing w:before="240" w:after="240"/>
        <w:ind w:left="720"/>
      </w:pPr>
    </w:p>
    <w:p w14:paraId="673B9B83" w14:textId="20E97FED" w:rsidR="003F189F" w:rsidRDefault="2CBE6A82" w:rsidP="00ED442A">
      <w:r>
        <w:rPr>
          <w:noProof/>
          <w:lang w:eastAsia="en-US"/>
        </w:rPr>
        <w:drawing>
          <wp:inline distT="0" distB="0" distL="0" distR="0" wp14:anchorId="603299CA" wp14:editId="25F20CAF">
            <wp:extent cx="5943600" cy="2762250"/>
            <wp:effectExtent l="0" t="0" r="0" b="0"/>
            <wp:docPr id="744593995" name="Picture 74459399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46C36952" w14:textId="77777777" w:rsidR="00026B62" w:rsidRDefault="2CBE6A82" w:rsidP="00026B62">
      <w:pPr>
        <w:keepNext/>
      </w:pPr>
      <w:r>
        <w:rPr>
          <w:noProof/>
          <w:lang w:eastAsia="en-US"/>
        </w:rPr>
        <w:drawing>
          <wp:inline distT="0" distB="0" distL="0" distR="0" wp14:anchorId="5A9882E9" wp14:editId="699092F8">
            <wp:extent cx="5943600" cy="647700"/>
            <wp:effectExtent l="0" t="0" r="0" b="0"/>
            <wp:docPr id="1212005186" name="Picture 121200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14:paraId="00FBD583" w14:textId="187EAA9E" w:rsidR="003F189F" w:rsidRDefault="00026B62" w:rsidP="00026B62">
      <w:pPr>
        <w:pStyle w:val="Caption"/>
      </w:pPr>
      <w:bookmarkStart w:id="168" w:name="_Toc183091364"/>
      <w:r>
        <w:t xml:space="preserve">Figure </w:t>
      </w:r>
      <w:r w:rsidR="00626CE8">
        <w:fldChar w:fldCharType="begin"/>
      </w:r>
      <w:r w:rsidR="00626CE8">
        <w:instrText xml:space="preserve"> SEQ Figure \* ARABIC </w:instrText>
      </w:r>
      <w:r w:rsidR="00626CE8">
        <w:fldChar w:fldCharType="separate"/>
      </w:r>
      <w:r w:rsidR="00626CE8">
        <w:rPr>
          <w:noProof/>
        </w:rPr>
        <w:t>75</w:t>
      </w:r>
      <w:r w:rsidR="00626CE8">
        <w:rPr>
          <w:noProof/>
        </w:rPr>
        <w:fldChar w:fldCharType="end"/>
      </w:r>
      <w:r>
        <w:t xml:space="preserve">: </w:t>
      </w:r>
      <w:r w:rsidRPr="006C6AE5">
        <w:t>View 1: Supplier Supply Summary</w:t>
      </w:r>
      <w:bookmarkEnd w:id="168"/>
    </w:p>
    <w:p w14:paraId="22D9804D" w14:textId="36250C76" w:rsidR="003F189F" w:rsidRPr="00ED442A" w:rsidRDefault="2CBE6A82" w:rsidP="00ED442A">
      <w:pPr>
        <w:rPr>
          <w:rFonts w:ascii="Times New Roman" w:eastAsia="Times New Roman" w:hAnsi="Times New Roman" w:cs="Times New Roman"/>
          <w:sz w:val="22"/>
          <w:szCs w:val="22"/>
        </w:rPr>
      </w:pPr>
      <w:r w:rsidRPr="00ED442A">
        <w:rPr>
          <w:rFonts w:ascii="Times New Roman" w:eastAsia="Times New Roman" w:hAnsi="Times New Roman" w:cs="Times New Roman"/>
          <w:sz w:val="22"/>
          <w:szCs w:val="22"/>
        </w:rPr>
        <w:t>The output of this view provides a summary of the total quantities of various items supplied by each supplier.</w:t>
      </w:r>
    </w:p>
    <w:p w14:paraId="102E05A9" w14:textId="77777777" w:rsidR="004F1DAF" w:rsidRPr="00ED442A" w:rsidRDefault="004F1DAF" w:rsidP="00ED442A">
      <w:pPr>
        <w:rPr>
          <w:rFonts w:ascii="Times New Roman" w:eastAsia="Times New Roman" w:hAnsi="Times New Roman" w:cs="Times New Roman"/>
          <w:sz w:val="22"/>
          <w:szCs w:val="22"/>
        </w:rPr>
      </w:pPr>
    </w:p>
    <w:p w14:paraId="04BE22CF" w14:textId="2C559F9D" w:rsidR="004F1DAF" w:rsidRPr="00ED442A" w:rsidRDefault="004F1DAF" w:rsidP="00ED442A">
      <w:pPr>
        <w:rPr>
          <w:rFonts w:ascii="Times New Roman" w:eastAsia="Times New Roman" w:hAnsi="Times New Roman" w:cs="Times New Roman"/>
          <w:sz w:val="22"/>
          <w:szCs w:val="22"/>
          <w:u w:val="single"/>
        </w:rPr>
      </w:pPr>
      <w:r w:rsidRPr="00ED442A">
        <w:rPr>
          <w:rFonts w:ascii="Times New Roman" w:eastAsia="Times New Roman" w:hAnsi="Times New Roman" w:cs="Times New Roman"/>
          <w:sz w:val="22"/>
          <w:szCs w:val="22"/>
          <w:u w:val="single"/>
        </w:rPr>
        <w:t>Code:</w:t>
      </w:r>
    </w:p>
    <w:p w14:paraId="7FCFCD42" w14:textId="77777777" w:rsidR="004F1DAF" w:rsidRDefault="004F1DAF" w:rsidP="643E2E4B">
      <w:pPr>
        <w:pStyle w:val="ListParagraph"/>
        <w:rPr>
          <w:rFonts w:ascii="Times New Roman" w:eastAsia="Times New Roman" w:hAnsi="Times New Roman" w:cs="Times New Roman"/>
          <w:sz w:val="22"/>
          <w:szCs w:val="22"/>
        </w:rPr>
      </w:pPr>
    </w:p>
    <w:p w14:paraId="5118C801"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CREATE VIEW Supplier_Supply_Summary AS</w:t>
      </w:r>
    </w:p>
    <w:p w14:paraId="3EBDB4F1"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SELECT </w:t>
      </w:r>
    </w:p>
    <w:p w14:paraId="0ED34E95"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    s.Supp_Name, </w:t>
      </w:r>
    </w:p>
    <w:p w14:paraId="5B7A531D"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    i.Items_Name, </w:t>
      </w:r>
    </w:p>
    <w:p w14:paraId="7ED36715"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    SUM(i.Qty_Supplied) AS Total_Supplied</w:t>
      </w:r>
    </w:p>
    <w:p w14:paraId="0F2691E2"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FROM </w:t>
      </w:r>
    </w:p>
    <w:p w14:paraId="55B74B50"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    Items i</w:t>
      </w:r>
    </w:p>
    <w:p w14:paraId="73D12F73"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JOIN </w:t>
      </w:r>
    </w:p>
    <w:p w14:paraId="3B16447E"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    Supplier s ON i.Supp_Name = s.Supp_Name</w:t>
      </w:r>
    </w:p>
    <w:p w14:paraId="604E5709"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GROUP BY </w:t>
      </w:r>
    </w:p>
    <w:p w14:paraId="386DD620"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    s.Supp_Name, i.Items_Name</w:t>
      </w:r>
    </w:p>
    <w:p w14:paraId="68BC6C01" w14:textId="77777777" w:rsidR="009375B2" w:rsidRPr="009375B2"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ORDER BY </w:t>
      </w:r>
    </w:p>
    <w:p w14:paraId="1853F349" w14:textId="1F884F29" w:rsidR="003F189F" w:rsidRDefault="009375B2" w:rsidP="00ED442A">
      <w:pPr>
        <w:pStyle w:val="ListParagraph"/>
        <w:spacing w:line="480" w:lineRule="auto"/>
        <w:ind w:left="0"/>
        <w:rPr>
          <w:rFonts w:ascii="Times New Roman" w:eastAsia="Times New Roman" w:hAnsi="Times New Roman" w:cs="Times New Roman"/>
          <w:sz w:val="18"/>
          <w:szCs w:val="18"/>
        </w:rPr>
      </w:pPr>
      <w:r w:rsidRPr="009375B2">
        <w:rPr>
          <w:rFonts w:ascii="Times New Roman" w:eastAsia="Times New Roman" w:hAnsi="Times New Roman" w:cs="Times New Roman"/>
          <w:sz w:val="18"/>
          <w:szCs w:val="18"/>
        </w:rPr>
        <w:t xml:space="preserve">    s.Supp_Name;</w:t>
      </w:r>
    </w:p>
    <w:p w14:paraId="5DE82CEE" w14:textId="77777777" w:rsidR="007600F8" w:rsidRDefault="007600F8" w:rsidP="00ED442A">
      <w:pPr>
        <w:pStyle w:val="ListParagraph"/>
        <w:spacing w:line="480" w:lineRule="auto"/>
        <w:ind w:left="0"/>
        <w:rPr>
          <w:rFonts w:ascii="Times New Roman" w:eastAsia="Times New Roman" w:hAnsi="Times New Roman" w:cs="Times New Roman"/>
          <w:sz w:val="18"/>
          <w:szCs w:val="18"/>
        </w:rPr>
      </w:pPr>
    </w:p>
    <w:p w14:paraId="3AEEC865" w14:textId="0C250384" w:rsidR="008908B6" w:rsidRPr="008908B6" w:rsidRDefault="007600F8" w:rsidP="00ED442A">
      <w:pPr>
        <w:pStyle w:val="ListParagraph"/>
        <w:spacing w:line="480" w:lineRule="auto"/>
        <w:ind w:left="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SELECT </w:t>
      </w:r>
      <w:r w:rsidR="00ED442A">
        <w:rPr>
          <w:rFonts w:ascii="Times New Roman" w:eastAsia="Times New Roman" w:hAnsi="Times New Roman" w:cs="Times New Roman"/>
          <w:sz w:val="18"/>
          <w:szCs w:val="18"/>
        </w:rPr>
        <w:t>* FROM Supplier_Supply_Summary;</w:t>
      </w:r>
    </w:p>
    <w:p w14:paraId="532DE43E" w14:textId="1E19F2A6" w:rsidR="003F189F" w:rsidRDefault="003F189F" w:rsidP="643E2E4B">
      <w:pPr>
        <w:pStyle w:val="ListParagraph"/>
        <w:rPr>
          <w:rFonts w:ascii="Times New Roman" w:eastAsia="Times New Roman" w:hAnsi="Times New Roman" w:cs="Times New Roman"/>
          <w:sz w:val="22"/>
          <w:szCs w:val="22"/>
        </w:rPr>
      </w:pPr>
    </w:p>
    <w:p w14:paraId="2AD53A7A" w14:textId="6B54F0FB" w:rsidR="003F189F" w:rsidRDefault="003F189F" w:rsidP="00626CE8"/>
    <w:p w14:paraId="229AE844" w14:textId="020AEEE4" w:rsidR="047D50E6" w:rsidRPr="007600F8" w:rsidRDefault="047D50E6" w:rsidP="00ED442A">
      <w:pPr>
        <w:spacing w:before="240" w:after="240"/>
        <w:rPr>
          <w:rFonts w:ascii="Times New Roman" w:eastAsia="Times New Roman" w:hAnsi="Times New Roman" w:cs="Times New Roman"/>
          <w:b/>
          <w:bCs/>
          <w:sz w:val="22"/>
          <w:szCs w:val="22"/>
          <w:u w:val="single"/>
        </w:rPr>
      </w:pPr>
      <w:r w:rsidRPr="007600F8">
        <w:rPr>
          <w:rFonts w:ascii="Times New Roman" w:eastAsia="Times New Roman" w:hAnsi="Times New Roman" w:cs="Times New Roman"/>
          <w:b/>
          <w:bCs/>
          <w:sz w:val="22"/>
          <w:szCs w:val="22"/>
          <w:u w:val="single"/>
        </w:rPr>
        <w:t>Trigger 1: Automatically Update the Quantity of Books for Sale After a Purchase</w:t>
      </w:r>
    </w:p>
    <w:p w14:paraId="44BD535A" w14:textId="31D7356B" w:rsidR="047D50E6" w:rsidRDefault="047D50E6" w:rsidP="00ED442A">
      <w:pPr>
        <w:spacing w:before="240" w:after="240"/>
      </w:pPr>
      <w:r>
        <w:rPr>
          <w:noProof/>
          <w:lang w:eastAsia="en-US"/>
        </w:rPr>
        <w:drawing>
          <wp:inline distT="0" distB="0" distL="0" distR="0" wp14:anchorId="535AD3E7" wp14:editId="520C0123">
            <wp:extent cx="5943600" cy="2790825"/>
            <wp:effectExtent l="0" t="0" r="0" b="0"/>
            <wp:docPr id="1668386462" name="Picture 166838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4D1B983C" w14:textId="278E945D" w:rsidR="047D50E6" w:rsidRPr="007600F8" w:rsidRDefault="047D50E6" w:rsidP="00ED442A">
      <w:pPr>
        <w:spacing w:before="240" w:after="240"/>
        <w:rPr>
          <w:rFonts w:ascii="Times New Roman" w:eastAsia="Times New Roman" w:hAnsi="Times New Roman" w:cs="Times New Roman"/>
          <w:sz w:val="22"/>
          <w:szCs w:val="22"/>
          <w:u w:val="single"/>
        </w:rPr>
      </w:pPr>
      <w:r w:rsidRPr="007600F8">
        <w:rPr>
          <w:rFonts w:ascii="Times New Roman" w:eastAsia="Times New Roman" w:hAnsi="Times New Roman" w:cs="Times New Roman"/>
          <w:sz w:val="22"/>
          <w:szCs w:val="22"/>
          <w:u w:val="single"/>
        </w:rPr>
        <w:t>Explanation:</w:t>
      </w:r>
    </w:p>
    <w:p w14:paraId="697D8FE2" w14:textId="43E09704" w:rsidR="047D50E6" w:rsidRDefault="047D50E6"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trigger ensures that the inventory for books for sale is automatically updated whenever a new purchase is made. It prevents negative stock levels and keeps the inventory accurate in real-time. The function checks if there are enough copies in stock before processing a purchase. If the available stock (Number_of_Copies) is less than the quantity being purchased (NEW.Quantity), it raises an exception to prevent the purchase.</w:t>
      </w:r>
      <w:r w:rsidR="61113875"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If there are enough copies, the function updates the stock by deducting the purchased quantity from the Stores_Booksforsale table.</w:t>
      </w:r>
      <w:r w:rsidR="1A7D3C77"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trigger is set to run after an INSERT operation on the Buys_Books table.</w:t>
      </w:r>
      <w:r w:rsidR="453C9EEC"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For each new purchase, it calls the update_book_stock() function to adjust the stock levels automatically.</w:t>
      </w:r>
    </w:p>
    <w:p w14:paraId="7632FEF1" w14:textId="20075980" w:rsidR="62F2C855" w:rsidRPr="007600F8" w:rsidRDefault="62F2C855" w:rsidP="00ED442A">
      <w:pPr>
        <w:spacing w:before="240" w:after="240"/>
        <w:rPr>
          <w:rFonts w:ascii="Times New Roman" w:eastAsia="Times New Roman" w:hAnsi="Times New Roman" w:cs="Times New Roman"/>
          <w:sz w:val="22"/>
          <w:szCs w:val="22"/>
          <w:u w:val="single"/>
        </w:rPr>
      </w:pPr>
      <w:r w:rsidRPr="007600F8">
        <w:rPr>
          <w:rFonts w:ascii="Times New Roman" w:eastAsia="Times New Roman" w:hAnsi="Times New Roman" w:cs="Times New Roman"/>
          <w:sz w:val="22"/>
          <w:szCs w:val="22"/>
          <w:u w:val="single"/>
        </w:rPr>
        <w:t>Importance:</w:t>
      </w:r>
    </w:p>
    <w:p w14:paraId="15F35132" w14:textId="722757D4" w:rsidR="62F2C855" w:rsidRDefault="62F2C855" w:rsidP="00ED442A">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trigger is essential for managing inventory in real-time, ensuring that the library does not oversell books that are out of stock. By automatically adjusting the stock levels after each purchase, the library can maintain accurate inventory records, reduce the risk of stockouts, and enhance customer satisfaction by ensuring that items listed as available are truly in stock. Additionally, the trigger prevents sales that would result in negative stock, helping the library avoid customer complaints.</w:t>
      </w:r>
    </w:p>
    <w:p w14:paraId="1673DAB2" w14:textId="1D0CEC2A" w:rsidR="643E2E4B" w:rsidRDefault="643E2E4B" w:rsidP="643E2E4B">
      <w:pPr>
        <w:spacing w:before="240" w:after="240"/>
        <w:ind w:left="720"/>
        <w:rPr>
          <w:rFonts w:ascii="Times New Roman" w:eastAsia="Times New Roman" w:hAnsi="Times New Roman" w:cs="Times New Roman"/>
          <w:sz w:val="22"/>
          <w:szCs w:val="22"/>
        </w:rPr>
      </w:pPr>
    </w:p>
    <w:p w14:paraId="3143CACA" w14:textId="77777777" w:rsidR="00026B62" w:rsidRDefault="37F6A143" w:rsidP="00026B62">
      <w:pPr>
        <w:keepNext/>
        <w:spacing w:before="240" w:after="240"/>
      </w:pPr>
      <w:r>
        <w:rPr>
          <w:noProof/>
          <w:lang w:eastAsia="en-US"/>
        </w:rPr>
        <w:drawing>
          <wp:inline distT="0" distB="0" distL="0" distR="0" wp14:anchorId="12D17E0D" wp14:editId="7526F725">
            <wp:extent cx="5943600" cy="2362200"/>
            <wp:effectExtent l="0" t="0" r="0" b="0"/>
            <wp:docPr id="1174541352" name="Picture 117454135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37C1551E" w14:textId="59BB5579" w:rsidR="37F6A143" w:rsidRDefault="00026B62" w:rsidP="00026B62">
      <w:pPr>
        <w:pStyle w:val="Caption"/>
      </w:pPr>
      <w:bookmarkStart w:id="169" w:name="_Toc183091365"/>
      <w:r>
        <w:t xml:space="preserve">Figure </w:t>
      </w:r>
      <w:r w:rsidR="00626CE8">
        <w:fldChar w:fldCharType="begin"/>
      </w:r>
      <w:r w:rsidR="00626CE8">
        <w:instrText xml:space="preserve"> SEQ Figure \* ARABIC </w:instrText>
      </w:r>
      <w:r w:rsidR="00626CE8">
        <w:fldChar w:fldCharType="separate"/>
      </w:r>
      <w:r w:rsidR="00626CE8">
        <w:rPr>
          <w:noProof/>
        </w:rPr>
        <w:t>76</w:t>
      </w:r>
      <w:r w:rsidR="00626CE8">
        <w:rPr>
          <w:noProof/>
        </w:rPr>
        <w:fldChar w:fldCharType="end"/>
      </w:r>
      <w:r>
        <w:t>: Trigger 1: Updating Quantity after a Purchase</w:t>
      </w:r>
      <w:bookmarkEnd w:id="169"/>
    </w:p>
    <w:p w14:paraId="34753A81" w14:textId="77777777" w:rsidR="00026B62" w:rsidRPr="00026B62" w:rsidRDefault="00026B62" w:rsidP="00026B62"/>
    <w:p w14:paraId="68B8E59F" w14:textId="1FFD9431" w:rsidR="37F6A143" w:rsidRDefault="37F6A143" w:rsidP="00625E4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 trigger automatically reduced the stock for the book with ISBN '000000000</w:t>
      </w:r>
      <w:r w:rsidR="00625E42">
        <w:rPr>
          <w:rFonts w:ascii="Times New Roman" w:eastAsia="Times New Roman" w:hAnsi="Times New Roman" w:cs="Times New Roman"/>
          <w:sz w:val="22"/>
          <w:szCs w:val="22"/>
        </w:rPr>
        <w:t>2431' in branch 'LIBTECH01' by three</w:t>
      </w:r>
      <w:r w:rsidRPr="643E2E4B">
        <w:rPr>
          <w:rFonts w:ascii="Times New Roman" w:eastAsia="Times New Roman" w:hAnsi="Times New Roman" w:cs="Times New Roman"/>
          <w:sz w:val="22"/>
          <w:szCs w:val="22"/>
        </w:rPr>
        <w:t xml:space="preserve"> copies after the purc</w:t>
      </w:r>
      <w:r w:rsidR="00625E42">
        <w:rPr>
          <w:rFonts w:ascii="Times New Roman" w:eastAsia="Times New Roman" w:hAnsi="Times New Roman" w:cs="Times New Roman"/>
          <w:sz w:val="22"/>
          <w:szCs w:val="22"/>
        </w:rPr>
        <w:t xml:space="preserve">hase. The updated stock shows nine </w:t>
      </w:r>
      <w:r w:rsidRPr="643E2E4B">
        <w:rPr>
          <w:rFonts w:ascii="Times New Roman" w:eastAsia="Times New Roman" w:hAnsi="Times New Roman" w:cs="Times New Roman"/>
          <w:sz w:val="22"/>
          <w:szCs w:val="22"/>
        </w:rPr>
        <w:t>copies remaining, reflecting the purchase made by the customer.</w:t>
      </w:r>
    </w:p>
    <w:p w14:paraId="0C1BA1A2" w14:textId="2DB7B4B4" w:rsidR="37F6A143" w:rsidRDefault="37F6A143" w:rsidP="00625E4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 xml:space="preserve">If the branch did not have enough copies in stock, the trigger would have </w:t>
      </w:r>
      <w:r w:rsidR="00625E42">
        <w:rPr>
          <w:rFonts w:ascii="Times New Roman" w:eastAsia="Times New Roman" w:hAnsi="Times New Roman" w:cs="Times New Roman"/>
          <w:sz w:val="22"/>
          <w:szCs w:val="22"/>
        </w:rPr>
        <w:t xml:space="preserve">raised an exception, preventing </w:t>
      </w:r>
      <w:r w:rsidRPr="643E2E4B">
        <w:rPr>
          <w:rFonts w:ascii="Times New Roman" w:eastAsia="Times New Roman" w:hAnsi="Times New Roman" w:cs="Times New Roman"/>
          <w:sz w:val="22"/>
          <w:szCs w:val="22"/>
        </w:rPr>
        <w:t>the purchase and keeping the stock unchanged.</w:t>
      </w:r>
    </w:p>
    <w:p w14:paraId="2B278558" w14:textId="5E81C93A" w:rsidR="007600F8" w:rsidRPr="00625E42" w:rsidRDefault="007600F8" w:rsidP="00625E42">
      <w:pPr>
        <w:spacing w:before="240" w:after="240"/>
        <w:rPr>
          <w:rFonts w:ascii="Times New Roman" w:eastAsia="Times New Roman" w:hAnsi="Times New Roman" w:cs="Times New Roman"/>
          <w:sz w:val="18"/>
          <w:szCs w:val="18"/>
          <w:u w:val="single"/>
        </w:rPr>
      </w:pPr>
      <w:r w:rsidRPr="00625E42">
        <w:rPr>
          <w:rFonts w:ascii="Times New Roman" w:eastAsia="Times New Roman" w:hAnsi="Times New Roman" w:cs="Times New Roman"/>
          <w:sz w:val="18"/>
          <w:szCs w:val="18"/>
          <w:u w:val="single"/>
        </w:rPr>
        <w:t>Code:</w:t>
      </w:r>
    </w:p>
    <w:p w14:paraId="11E91CCD"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CREATE OR REPLACE FUNCTION update_book_stock()</w:t>
      </w:r>
    </w:p>
    <w:p w14:paraId="3702946D"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RETURNS TRIGGER AS $$</w:t>
      </w:r>
    </w:p>
    <w:p w14:paraId="7904FD06"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BEGIN</w:t>
      </w:r>
    </w:p>
    <w:p w14:paraId="4F6BD0CE"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 Check if the number of copies in stock will become negative</w:t>
      </w:r>
    </w:p>
    <w:p w14:paraId="763651F7"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IF (SELECT Number_of_Copies FROM Stores_Booksforsale </w:t>
      </w:r>
    </w:p>
    <w:p w14:paraId="1CF3567C"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WHERE BranchID = NEW.BranchID AND ISBN = NEW.ISBN) &lt; NEW.Quantity THEN</w:t>
      </w:r>
    </w:p>
    <w:p w14:paraId="3E49A04C"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RAISE EXCEPTION 'Not enough copies in stock for ISBN % in branch %', NEW.ISBN, NEW.BranchID;</w:t>
      </w:r>
    </w:p>
    <w:p w14:paraId="299767DD"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END IF;</w:t>
      </w:r>
    </w:p>
    <w:p w14:paraId="30786479"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w:t>
      </w:r>
    </w:p>
    <w:p w14:paraId="15B351F9"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 Update the stock after a successful purchase</w:t>
      </w:r>
    </w:p>
    <w:p w14:paraId="1B5C7309"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UPDATE Stores_Booksforsale</w:t>
      </w:r>
    </w:p>
    <w:p w14:paraId="44B5CEE0"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SET Number_of_Copies = Number_of_Copies - NEW.Quantity</w:t>
      </w:r>
    </w:p>
    <w:p w14:paraId="0DCE4078"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WHERE BranchID = NEW.BranchID AND ISBN = NEW.ISBN;</w:t>
      </w:r>
    </w:p>
    <w:p w14:paraId="3C8BEDF2" w14:textId="77777777" w:rsidR="007B6458" w:rsidRPr="00625E42" w:rsidRDefault="007B6458" w:rsidP="00625E42">
      <w:pPr>
        <w:spacing w:before="240" w:after="240" w:line="240" w:lineRule="auto"/>
        <w:rPr>
          <w:rFonts w:ascii="Times New Roman" w:eastAsia="Times New Roman" w:hAnsi="Times New Roman" w:cs="Times New Roman"/>
          <w:sz w:val="18"/>
          <w:szCs w:val="18"/>
        </w:rPr>
      </w:pPr>
    </w:p>
    <w:p w14:paraId="5F343926" w14:textId="77777777" w:rsidR="007B6458" w:rsidRPr="007B6458" w:rsidRDefault="007B6458" w:rsidP="00625E42">
      <w:pPr>
        <w:spacing w:before="240" w:after="240" w:line="240" w:lineRule="auto"/>
        <w:rPr>
          <w:rFonts w:ascii="Times New Roman" w:eastAsia="Times New Roman" w:hAnsi="Times New Roman" w:cs="Times New Roman"/>
          <w:sz w:val="18"/>
          <w:szCs w:val="18"/>
        </w:rPr>
      </w:pPr>
      <w:r w:rsidRPr="00625E42">
        <w:rPr>
          <w:rFonts w:ascii="Times New Roman" w:eastAsia="Times New Roman" w:hAnsi="Times New Roman" w:cs="Times New Roman"/>
          <w:sz w:val="18"/>
          <w:szCs w:val="18"/>
        </w:rPr>
        <w:t xml:space="preserve">    RETURN NEW;</w:t>
      </w:r>
    </w:p>
    <w:p w14:paraId="718157A5" w14:textId="77777777" w:rsidR="007B6458" w:rsidRPr="007B6458" w:rsidRDefault="007B6458" w:rsidP="00515392">
      <w:pPr>
        <w:spacing w:before="240" w:after="240" w:line="240" w:lineRule="auto"/>
        <w:rPr>
          <w:rFonts w:ascii="Times New Roman" w:eastAsia="Times New Roman" w:hAnsi="Times New Roman" w:cs="Times New Roman"/>
          <w:sz w:val="18"/>
          <w:szCs w:val="18"/>
        </w:rPr>
      </w:pPr>
      <w:r w:rsidRPr="007B6458">
        <w:rPr>
          <w:rFonts w:ascii="Times New Roman" w:eastAsia="Times New Roman" w:hAnsi="Times New Roman" w:cs="Times New Roman"/>
          <w:sz w:val="18"/>
          <w:szCs w:val="18"/>
        </w:rPr>
        <w:t>END;</w:t>
      </w:r>
    </w:p>
    <w:p w14:paraId="0A0C43EA" w14:textId="77777777" w:rsidR="007B6458" w:rsidRPr="007B6458" w:rsidRDefault="007B6458" w:rsidP="00515392">
      <w:pPr>
        <w:spacing w:before="240" w:after="240" w:line="240" w:lineRule="auto"/>
        <w:rPr>
          <w:rFonts w:ascii="Times New Roman" w:eastAsia="Times New Roman" w:hAnsi="Times New Roman" w:cs="Times New Roman"/>
          <w:sz w:val="18"/>
          <w:szCs w:val="18"/>
        </w:rPr>
      </w:pPr>
      <w:r w:rsidRPr="007B6458">
        <w:rPr>
          <w:rFonts w:ascii="Times New Roman" w:eastAsia="Times New Roman" w:hAnsi="Times New Roman" w:cs="Times New Roman"/>
          <w:sz w:val="18"/>
          <w:szCs w:val="18"/>
        </w:rPr>
        <w:t>$$ LANGUAGE plpgsql;</w:t>
      </w:r>
    </w:p>
    <w:p w14:paraId="13961BF0" w14:textId="77777777" w:rsidR="007B6458" w:rsidRPr="007B6458" w:rsidRDefault="007B6458" w:rsidP="00515392">
      <w:pPr>
        <w:spacing w:before="240" w:after="240" w:line="240" w:lineRule="auto"/>
        <w:rPr>
          <w:rFonts w:ascii="Times New Roman" w:eastAsia="Times New Roman" w:hAnsi="Times New Roman" w:cs="Times New Roman"/>
          <w:sz w:val="18"/>
          <w:szCs w:val="18"/>
        </w:rPr>
      </w:pPr>
    </w:p>
    <w:p w14:paraId="00BA74F2" w14:textId="77777777" w:rsidR="007B6458" w:rsidRPr="007B6458" w:rsidRDefault="007B6458" w:rsidP="00515392">
      <w:pPr>
        <w:spacing w:before="240" w:after="240" w:line="240" w:lineRule="auto"/>
        <w:rPr>
          <w:rFonts w:ascii="Times New Roman" w:eastAsia="Times New Roman" w:hAnsi="Times New Roman" w:cs="Times New Roman"/>
          <w:sz w:val="18"/>
          <w:szCs w:val="18"/>
        </w:rPr>
      </w:pPr>
      <w:r w:rsidRPr="007B6458">
        <w:rPr>
          <w:rFonts w:ascii="Times New Roman" w:eastAsia="Times New Roman" w:hAnsi="Times New Roman" w:cs="Times New Roman"/>
          <w:sz w:val="18"/>
          <w:szCs w:val="18"/>
        </w:rPr>
        <w:t>CREATE TRIGGER trigger_update_book_stock</w:t>
      </w:r>
    </w:p>
    <w:p w14:paraId="0C252895" w14:textId="77777777" w:rsidR="007B6458" w:rsidRPr="007B6458" w:rsidRDefault="007B6458" w:rsidP="00515392">
      <w:pPr>
        <w:spacing w:before="240" w:after="240" w:line="240" w:lineRule="auto"/>
        <w:rPr>
          <w:rFonts w:ascii="Times New Roman" w:eastAsia="Times New Roman" w:hAnsi="Times New Roman" w:cs="Times New Roman"/>
          <w:sz w:val="18"/>
          <w:szCs w:val="18"/>
        </w:rPr>
      </w:pPr>
      <w:r w:rsidRPr="007B6458">
        <w:rPr>
          <w:rFonts w:ascii="Times New Roman" w:eastAsia="Times New Roman" w:hAnsi="Times New Roman" w:cs="Times New Roman"/>
          <w:sz w:val="18"/>
          <w:szCs w:val="18"/>
        </w:rPr>
        <w:t>AFTER INSERT ON Buys_Books</w:t>
      </w:r>
    </w:p>
    <w:p w14:paraId="0892863E" w14:textId="77777777" w:rsidR="007B6458" w:rsidRPr="007B6458" w:rsidRDefault="007B6458" w:rsidP="00515392">
      <w:pPr>
        <w:spacing w:before="240" w:after="240" w:line="240" w:lineRule="auto"/>
        <w:rPr>
          <w:rFonts w:ascii="Times New Roman" w:eastAsia="Times New Roman" w:hAnsi="Times New Roman" w:cs="Times New Roman"/>
          <w:sz w:val="18"/>
          <w:szCs w:val="18"/>
        </w:rPr>
      </w:pPr>
      <w:r w:rsidRPr="007B6458">
        <w:rPr>
          <w:rFonts w:ascii="Times New Roman" w:eastAsia="Times New Roman" w:hAnsi="Times New Roman" w:cs="Times New Roman"/>
          <w:sz w:val="18"/>
          <w:szCs w:val="18"/>
        </w:rPr>
        <w:t>FOR EACH ROW</w:t>
      </w:r>
    </w:p>
    <w:p w14:paraId="2542BBD9" w14:textId="177DE08A" w:rsidR="007600F8" w:rsidRDefault="007B6458" w:rsidP="00515392">
      <w:pPr>
        <w:spacing w:before="240" w:after="240" w:line="240" w:lineRule="auto"/>
        <w:rPr>
          <w:rFonts w:ascii="Times New Roman" w:eastAsia="Times New Roman" w:hAnsi="Times New Roman" w:cs="Times New Roman"/>
          <w:sz w:val="18"/>
          <w:szCs w:val="18"/>
        </w:rPr>
      </w:pPr>
      <w:r w:rsidRPr="007B6458">
        <w:rPr>
          <w:rFonts w:ascii="Times New Roman" w:eastAsia="Times New Roman" w:hAnsi="Times New Roman" w:cs="Times New Roman"/>
          <w:sz w:val="18"/>
          <w:szCs w:val="18"/>
        </w:rPr>
        <w:t>EXECUTE FUNCTION update_book_stock();</w:t>
      </w:r>
    </w:p>
    <w:p w14:paraId="2F0AF08A" w14:textId="77777777" w:rsidR="00B82A4B" w:rsidRPr="00B82A4B" w:rsidRDefault="00B82A4B" w:rsidP="00B82A4B">
      <w:pPr>
        <w:spacing w:before="240" w:after="240" w:line="240" w:lineRule="auto"/>
        <w:rPr>
          <w:rFonts w:ascii="Times New Roman" w:eastAsia="Times New Roman" w:hAnsi="Times New Roman" w:cs="Times New Roman"/>
          <w:sz w:val="18"/>
          <w:szCs w:val="18"/>
        </w:rPr>
      </w:pPr>
      <w:r w:rsidRPr="00B82A4B">
        <w:rPr>
          <w:rFonts w:ascii="Times New Roman" w:eastAsia="Times New Roman" w:hAnsi="Times New Roman" w:cs="Times New Roman"/>
          <w:sz w:val="18"/>
          <w:szCs w:val="18"/>
        </w:rPr>
        <w:t>-- Insert a purchase into Buys_Books</w:t>
      </w:r>
    </w:p>
    <w:p w14:paraId="51BA9FC5" w14:textId="77777777" w:rsidR="00B82A4B" w:rsidRPr="00B82A4B" w:rsidRDefault="00B82A4B" w:rsidP="00B82A4B">
      <w:pPr>
        <w:spacing w:before="240" w:after="240" w:line="240" w:lineRule="auto"/>
        <w:rPr>
          <w:rFonts w:ascii="Times New Roman" w:eastAsia="Times New Roman" w:hAnsi="Times New Roman" w:cs="Times New Roman"/>
          <w:sz w:val="18"/>
          <w:szCs w:val="18"/>
        </w:rPr>
      </w:pPr>
      <w:r w:rsidRPr="00B82A4B">
        <w:rPr>
          <w:rFonts w:ascii="Times New Roman" w:eastAsia="Times New Roman" w:hAnsi="Times New Roman" w:cs="Times New Roman"/>
          <w:sz w:val="18"/>
          <w:szCs w:val="18"/>
        </w:rPr>
        <w:t>INSERT INTO Buys_Books (Username, BranchID, ISBN, Quantity, Date_Time)</w:t>
      </w:r>
    </w:p>
    <w:p w14:paraId="7F9026E6" w14:textId="77777777" w:rsidR="00B82A4B" w:rsidRPr="00B82A4B" w:rsidRDefault="00B82A4B" w:rsidP="00B82A4B">
      <w:pPr>
        <w:spacing w:before="240" w:after="240" w:line="240" w:lineRule="auto"/>
        <w:rPr>
          <w:rFonts w:ascii="Times New Roman" w:eastAsia="Times New Roman" w:hAnsi="Times New Roman" w:cs="Times New Roman"/>
          <w:sz w:val="18"/>
          <w:szCs w:val="18"/>
        </w:rPr>
      </w:pPr>
      <w:r w:rsidRPr="00B82A4B">
        <w:rPr>
          <w:rFonts w:ascii="Times New Roman" w:eastAsia="Times New Roman" w:hAnsi="Times New Roman" w:cs="Times New Roman"/>
          <w:sz w:val="18"/>
          <w:szCs w:val="18"/>
        </w:rPr>
        <w:t>VALUES ('en01', 'LIBTECH01', '0000000002431', 3, NOW());</w:t>
      </w:r>
    </w:p>
    <w:p w14:paraId="583139B1" w14:textId="77777777" w:rsidR="00B82A4B" w:rsidRPr="00B82A4B" w:rsidRDefault="00B82A4B" w:rsidP="00B82A4B">
      <w:pPr>
        <w:spacing w:before="240" w:after="240" w:line="240" w:lineRule="auto"/>
        <w:rPr>
          <w:rFonts w:ascii="Times New Roman" w:eastAsia="Times New Roman" w:hAnsi="Times New Roman" w:cs="Times New Roman"/>
          <w:sz w:val="18"/>
          <w:szCs w:val="18"/>
        </w:rPr>
      </w:pPr>
    </w:p>
    <w:p w14:paraId="737F2A1E" w14:textId="77777777" w:rsidR="00B82A4B" w:rsidRPr="00B82A4B" w:rsidRDefault="00B82A4B" w:rsidP="00B82A4B">
      <w:pPr>
        <w:spacing w:before="240" w:after="240" w:line="240" w:lineRule="auto"/>
        <w:rPr>
          <w:rFonts w:ascii="Times New Roman" w:eastAsia="Times New Roman" w:hAnsi="Times New Roman" w:cs="Times New Roman"/>
          <w:sz w:val="18"/>
          <w:szCs w:val="18"/>
        </w:rPr>
      </w:pPr>
      <w:r w:rsidRPr="00B82A4B">
        <w:rPr>
          <w:rFonts w:ascii="Times New Roman" w:eastAsia="Times New Roman" w:hAnsi="Times New Roman" w:cs="Times New Roman"/>
          <w:sz w:val="18"/>
          <w:szCs w:val="18"/>
        </w:rPr>
        <w:t>-- Check the updated stock levels</w:t>
      </w:r>
    </w:p>
    <w:p w14:paraId="707FB389" w14:textId="77777777" w:rsidR="00B82A4B" w:rsidRPr="00B82A4B" w:rsidRDefault="00B82A4B" w:rsidP="00B82A4B">
      <w:pPr>
        <w:spacing w:before="240" w:after="240" w:line="240" w:lineRule="auto"/>
        <w:rPr>
          <w:rFonts w:ascii="Times New Roman" w:eastAsia="Times New Roman" w:hAnsi="Times New Roman" w:cs="Times New Roman"/>
          <w:sz w:val="18"/>
          <w:szCs w:val="18"/>
        </w:rPr>
      </w:pPr>
      <w:r w:rsidRPr="00B82A4B">
        <w:rPr>
          <w:rFonts w:ascii="Times New Roman" w:eastAsia="Times New Roman" w:hAnsi="Times New Roman" w:cs="Times New Roman"/>
          <w:sz w:val="18"/>
          <w:szCs w:val="18"/>
        </w:rPr>
        <w:t>SELECT BranchID, ISBN, Number_of_Copies</w:t>
      </w:r>
    </w:p>
    <w:p w14:paraId="6E178BAC" w14:textId="77777777" w:rsidR="00B82A4B" w:rsidRPr="00B82A4B" w:rsidRDefault="00B82A4B" w:rsidP="00B82A4B">
      <w:pPr>
        <w:spacing w:before="240" w:after="240" w:line="240" w:lineRule="auto"/>
        <w:rPr>
          <w:rFonts w:ascii="Times New Roman" w:eastAsia="Times New Roman" w:hAnsi="Times New Roman" w:cs="Times New Roman"/>
          <w:sz w:val="18"/>
          <w:szCs w:val="18"/>
        </w:rPr>
      </w:pPr>
      <w:r w:rsidRPr="00B82A4B">
        <w:rPr>
          <w:rFonts w:ascii="Times New Roman" w:eastAsia="Times New Roman" w:hAnsi="Times New Roman" w:cs="Times New Roman"/>
          <w:sz w:val="18"/>
          <w:szCs w:val="18"/>
        </w:rPr>
        <w:t>FROM Stores_Booksforsale</w:t>
      </w:r>
    </w:p>
    <w:p w14:paraId="73B34DEC" w14:textId="113176BB" w:rsidR="00033AAC" w:rsidRPr="00626CE8" w:rsidRDefault="00B82A4B" w:rsidP="00626CE8">
      <w:pPr>
        <w:spacing w:before="240" w:after="240" w:line="240" w:lineRule="auto"/>
        <w:rPr>
          <w:rFonts w:ascii="Times New Roman" w:eastAsia="Times New Roman" w:hAnsi="Times New Roman" w:cs="Times New Roman"/>
          <w:sz w:val="18"/>
          <w:szCs w:val="18"/>
        </w:rPr>
      </w:pPr>
      <w:r w:rsidRPr="00B82A4B">
        <w:rPr>
          <w:rFonts w:ascii="Times New Roman" w:eastAsia="Times New Roman" w:hAnsi="Times New Roman" w:cs="Times New Roman"/>
          <w:sz w:val="18"/>
          <w:szCs w:val="18"/>
        </w:rPr>
        <w:t>WHERE BranchID = 'LIBTECH01' AND ISBN = '0000000002431';</w:t>
      </w:r>
    </w:p>
    <w:p w14:paraId="5E6E2099" w14:textId="77777777" w:rsidR="00626CE8" w:rsidRDefault="00626CE8">
      <w:pPr>
        <w:rPr>
          <w:rFonts w:ascii="Times New Roman" w:eastAsia="Times New Roman" w:hAnsi="Times New Roman" w:cs="Times New Roman"/>
          <w:b/>
          <w:bCs/>
          <w:sz w:val="22"/>
          <w:szCs w:val="22"/>
          <w:u w:val="single"/>
        </w:rPr>
      </w:pPr>
      <w:r>
        <w:rPr>
          <w:rFonts w:ascii="Times New Roman" w:eastAsia="Times New Roman" w:hAnsi="Times New Roman" w:cs="Times New Roman"/>
          <w:b/>
          <w:bCs/>
          <w:sz w:val="22"/>
          <w:szCs w:val="22"/>
          <w:u w:val="single"/>
        </w:rPr>
        <w:br w:type="page"/>
      </w:r>
    </w:p>
    <w:p w14:paraId="7CBB50AE" w14:textId="43779A7A" w:rsidR="391D3BEE" w:rsidRPr="00F76B26" w:rsidRDefault="391D3BEE" w:rsidP="00515392">
      <w:pPr>
        <w:spacing w:before="240" w:after="240"/>
        <w:rPr>
          <w:rFonts w:ascii="Times New Roman" w:eastAsia="Times New Roman" w:hAnsi="Times New Roman" w:cs="Times New Roman"/>
          <w:b/>
          <w:bCs/>
          <w:sz w:val="22"/>
          <w:szCs w:val="22"/>
          <w:u w:val="single"/>
        </w:rPr>
      </w:pPr>
      <w:r w:rsidRPr="00F76B26">
        <w:rPr>
          <w:rFonts w:ascii="Times New Roman" w:eastAsia="Times New Roman" w:hAnsi="Times New Roman" w:cs="Times New Roman"/>
          <w:b/>
          <w:bCs/>
          <w:sz w:val="22"/>
          <w:szCs w:val="22"/>
          <w:u w:val="single"/>
        </w:rPr>
        <w:t>Trigger 2: Prevent a User from Borrowing a New Book if T</w:t>
      </w:r>
      <w:r w:rsidR="002E1B3F" w:rsidRPr="00F76B26">
        <w:rPr>
          <w:rFonts w:ascii="Times New Roman" w:eastAsia="Times New Roman" w:hAnsi="Times New Roman" w:cs="Times New Roman"/>
          <w:b/>
          <w:bCs/>
          <w:sz w:val="22"/>
          <w:szCs w:val="22"/>
          <w:u w:val="single"/>
        </w:rPr>
        <w:t>h</w:t>
      </w:r>
      <w:r w:rsidR="00B30A05">
        <w:rPr>
          <w:rFonts w:ascii="Times New Roman" w:eastAsia="Times New Roman" w:hAnsi="Times New Roman" w:cs="Times New Roman"/>
          <w:b/>
          <w:bCs/>
          <w:sz w:val="22"/>
          <w:szCs w:val="22"/>
          <w:u w:val="single"/>
        </w:rPr>
        <w:t>ere are</w:t>
      </w:r>
      <w:r w:rsidR="00EE7F3E">
        <w:rPr>
          <w:rFonts w:ascii="Times New Roman" w:eastAsia="Times New Roman" w:hAnsi="Times New Roman" w:cs="Times New Roman"/>
          <w:b/>
          <w:bCs/>
          <w:sz w:val="22"/>
          <w:szCs w:val="22"/>
          <w:u w:val="single"/>
        </w:rPr>
        <w:t xml:space="preserve"> unreturned books</w:t>
      </w:r>
    </w:p>
    <w:p w14:paraId="7CE1B173" w14:textId="4646B505" w:rsidR="00E11304" w:rsidRDefault="0046202E" w:rsidP="00515392">
      <w:pPr>
        <w:spacing w:before="240" w:after="240"/>
        <w:rPr>
          <w:rFonts w:ascii="Times New Roman" w:eastAsia="Times New Roman" w:hAnsi="Times New Roman" w:cs="Times New Roman"/>
          <w:b/>
          <w:bCs/>
          <w:sz w:val="22"/>
          <w:szCs w:val="22"/>
        </w:rPr>
      </w:pPr>
      <w:r w:rsidRPr="0046202E">
        <w:rPr>
          <w:rFonts w:ascii="Times New Roman" w:eastAsia="Times New Roman" w:hAnsi="Times New Roman" w:cs="Times New Roman"/>
          <w:b/>
          <w:bCs/>
          <w:noProof/>
          <w:sz w:val="22"/>
          <w:szCs w:val="22"/>
          <w:lang w:eastAsia="en-US"/>
        </w:rPr>
        <w:drawing>
          <wp:inline distT="0" distB="0" distL="0" distR="0" wp14:anchorId="219B4DFF" wp14:editId="169C942D">
            <wp:extent cx="5943600" cy="3255645"/>
            <wp:effectExtent l="0" t="0" r="0" b="1905"/>
            <wp:docPr id="4653434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43495" name="Picture 1" descr="A screenshot of a computer program&#10;&#10;Description automatically generated"/>
                    <pic:cNvPicPr/>
                  </pic:nvPicPr>
                  <pic:blipFill>
                    <a:blip r:embed="rId156"/>
                    <a:stretch>
                      <a:fillRect/>
                    </a:stretch>
                  </pic:blipFill>
                  <pic:spPr>
                    <a:xfrm>
                      <a:off x="0" y="0"/>
                      <a:ext cx="5943600" cy="3255645"/>
                    </a:xfrm>
                    <a:prstGeom prst="rect">
                      <a:avLst/>
                    </a:prstGeom>
                  </pic:spPr>
                </pic:pic>
              </a:graphicData>
            </a:graphic>
          </wp:inline>
        </w:drawing>
      </w:r>
    </w:p>
    <w:p w14:paraId="2359D8EB" w14:textId="6A0751FD" w:rsidR="391D3BEE" w:rsidRDefault="391D3BEE" w:rsidP="00515392">
      <w:pPr>
        <w:spacing w:before="240" w:after="240"/>
        <w:rPr>
          <w:rFonts w:ascii="Aptos" w:eastAsia="Aptos" w:hAnsi="Aptos" w:cs="Aptos"/>
        </w:rPr>
      </w:pPr>
    </w:p>
    <w:p w14:paraId="1209C206" w14:textId="52BA2DD1" w:rsidR="391D3BEE" w:rsidRPr="00F76B26" w:rsidRDefault="391D3BEE" w:rsidP="00515392">
      <w:pPr>
        <w:spacing w:after="0"/>
        <w:rPr>
          <w:rFonts w:ascii="Times New Roman" w:eastAsia="Times New Roman" w:hAnsi="Times New Roman" w:cs="Times New Roman"/>
          <w:sz w:val="22"/>
          <w:szCs w:val="22"/>
          <w:u w:val="single"/>
        </w:rPr>
      </w:pPr>
      <w:r w:rsidRPr="00F76B26">
        <w:rPr>
          <w:rFonts w:ascii="Times New Roman" w:eastAsia="Times New Roman" w:hAnsi="Times New Roman" w:cs="Times New Roman"/>
          <w:sz w:val="22"/>
          <w:szCs w:val="22"/>
          <w:u w:val="single"/>
        </w:rPr>
        <w:t>Explanation:</w:t>
      </w:r>
    </w:p>
    <w:p w14:paraId="3A0C91E7" w14:textId="4100C1B4" w:rsidR="658A9A88" w:rsidRDefault="658A9A88"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trigger ensures that customers with outstanding penalties are not allowed to borrow new books until their dues are settled. It helps enforce the library’s borrowing policy by preventing further borrowing privileges until penalties are cleared.</w:t>
      </w:r>
      <w:r w:rsidR="5CD2DF38"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function checks if the customer (NEW.Username) has any outstanding penalties in the Borrows table.</w:t>
      </w:r>
      <w:r w:rsidR="21F7FF8C" w:rsidRPr="643E2E4B">
        <w:rPr>
          <w:rFonts w:ascii="Times New Roman" w:eastAsia="Times New Roman" w:hAnsi="Times New Roman" w:cs="Times New Roman"/>
          <w:sz w:val="22"/>
          <w:szCs w:val="22"/>
        </w:rPr>
        <w:t xml:space="preserve"> </w:t>
      </w:r>
      <w:r w:rsidR="00916CD4">
        <w:rPr>
          <w:rFonts w:ascii="Times New Roman" w:eastAsia="Times New Roman" w:hAnsi="Times New Roman" w:cs="Times New Roman"/>
          <w:sz w:val="22"/>
          <w:szCs w:val="22"/>
        </w:rPr>
        <w:t>If the due_date has passed</w:t>
      </w:r>
      <w:r w:rsidRPr="643E2E4B">
        <w:rPr>
          <w:rFonts w:ascii="Times New Roman" w:eastAsia="Times New Roman" w:hAnsi="Times New Roman" w:cs="Times New Roman"/>
          <w:sz w:val="22"/>
          <w:szCs w:val="22"/>
        </w:rPr>
        <w:t>, the function raises an exception to block the</w:t>
      </w:r>
      <w:r w:rsidR="00916CD4">
        <w:rPr>
          <w:rFonts w:ascii="Times New Roman" w:eastAsia="Times New Roman" w:hAnsi="Times New Roman" w:cs="Times New Roman"/>
          <w:sz w:val="22"/>
          <w:szCs w:val="22"/>
        </w:rPr>
        <w:t xml:space="preserve"> new</w:t>
      </w:r>
      <w:r w:rsidRPr="643E2E4B">
        <w:rPr>
          <w:rFonts w:ascii="Times New Roman" w:eastAsia="Times New Roman" w:hAnsi="Times New Roman" w:cs="Times New Roman"/>
          <w:sz w:val="22"/>
          <w:szCs w:val="22"/>
        </w:rPr>
        <w:t xml:space="preserve"> borrowing transaction.</w:t>
      </w:r>
      <w:r w:rsidR="224D2E25"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trigger is set to run before an INSERT operation on the Borrows table.</w:t>
      </w:r>
      <w:r w:rsidR="4BAA22F2"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 xml:space="preserve">Before a new borrowing record is inserted, it checks if the user has any </w:t>
      </w:r>
      <w:r w:rsidR="00916CD4">
        <w:rPr>
          <w:rFonts w:ascii="Times New Roman" w:eastAsia="Times New Roman" w:hAnsi="Times New Roman" w:cs="Times New Roman"/>
          <w:sz w:val="22"/>
          <w:szCs w:val="22"/>
        </w:rPr>
        <w:t>returned book</w:t>
      </w:r>
      <w:r w:rsidRPr="643E2E4B">
        <w:rPr>
          <w:rFonts w:ascii="Times New Roman" w:eastAsia="Times New Roman" w:hAnsi="Times New Roman" w:cs="Times New Roman"/>
          <w:sz w:val="22"/>
          <w:szCs w:val="22"/>
        </w:rPr>
        <w:t>. If they do, the borrowing attempt is rejected.</w:t>
      </w:r>
    </w:p>
    <w:p w14:paraId="41471AAA" w14:textId="770AB736" w:rsidR="643E2E4B" w:rsidRDefault="643E2E4B" w:rsidP="643E2E4B">
      <w:pPr>
        <w:spacing w:after="0"/>
        <w:ind w:firstLine="720"/>
      </w:pPr>
    </w:p>
    <w:p w14:paraId="1841C36A" w14:textId="172CBB57" w:rsidR="391D3BEE" w:rsidRDefault="391D3BEE" w:rsidP="00515392">
      <w:pPr>
        <w:spacing w:after="0"/>
        <w:rPr>
          <w:rFonts w:ascii="Times New Roman" w:eastAsia="Times New Roman" w:hAnsi="Times New Roman" w:cs="Times New Roman"/>
          <w:sz w:val="22"/>
          <w:szCs w:val="22"/>
          <w:u w:val="single"/>
        </w:rPr>
      </w:pPr>
      <w:r w:rsidRPr="00F76B26">
        <w:rPr>
          <w:rFonts w:ascii="Times New Roman" w:eastAsia="Times New Roman" w:hAnsi="Times New Roman" w:cs="Times New Roman"/>
          <w:sz w:val="22"/>
          <w:szCs w:val="22"/>
          <w:u w:val="single"/>
        </w:rPr>
        <w:t>Importance:</w:t>
      </w:r>
    </w:p>
    <w:p w14:paraId="45460AB6" w14:textId="77777777" w:rsidR="00F76B26" w:rsidRPr="00F76B26" w:rsidRDefault="00F76B26" w:rsidP="643E2E4B">
      <w:pPr>
        <w:spacing w:after="0"/>
        <w:ind w:firstLine="720"/>
        <w:rPr>
          <w:rFonts w:ascii="Times New Roman" w:eastAsia="Times New Roman" w:hAnsi="Times New Roman" w:cs="Times New Roman"/>
          <w:sz w:val="22"/>
          <w:szCs w:val="22"/>
          <w:u w:val="single"/>
        </w:rPr>
      </w:pPr>
    </w:p>
    <w:p w14:paraId="550472D2" w14:textId="3BE675D8" w:rsidR="6E80767F" w:rsidRDefault="6E80767F" w:rsidP="00515392">
      <w:pPr>
        <w:spacing w:after="0"/>
      </w:pPr>
      <w:r w:rsidRPr="643E2E4B">
        <w:rPr>
          <w:rFonts w:ascii="Times New Roman" w:eastAsia="Times New Roman" w:hAnsi="Times New Roman" w:cs="Times New Roman"/>
          <w:sz w:val="22"/>
          <w:szCs w:val="22"/>
        </w:rPr>
        <w:t>This trigger is crucial for enforcing borrowing policies and ensuring that customers return books on time. By preventing users with</w:t>
      </w:r>
      <w:r w:rsidR="00916CD4">
        <w:rPr>
          <w:rFonts w:ascii="Times New Roman" w:eastAsia="Times New Roman" w:hAnsi="Times New Roman" w:cs="Times New Roman"/>
          <w:sz w:val="22"/>
          <w:szCs w:val="22"/>
        </w:rPr>
        <w:t xml:space="preserve"> unreturned books</w:t>
      </w:r>
      <w:r w:rsidRPr="643E2E4B">
        <w:rPr>
          <w:rFonts w:ascii="Times New Roman" w:eastAsia="Times New Roman" w:hAnsi="Times New Roman" w:cs="Times New Roman"/>
          <w:sz w:val="22"/>
          <w:szCs w:val="22"/>
        </w:rPr>
        <w:t xml:space="preserve"> from borrowing additional books, the library can encourage timely returns. This helps reduce overdue items, improves the availability of books for other customers, and ensures the library's resources are managed efficiently. </w:t>
      </w:r>
    </w:p>
    <w:p w14:paraId="11B96A26" w14:textId="77777777" w:rsidR="00D0337D" w:rsidRDefault="00D0337D" w:rsidP="00094453">
      <w:pPr>
        <w:spacing w:before="240" w:after="240"/>
        <w:rPr>
          <w:rFonts w:ascii="Times New Roman" w:eastAsia="Times New Roman" w:hAnsi="Times New Roman" w:cs="Times New Roman"/>
          <w:sz w:val="22"/>
          <w:szCs w:val="22"/>
        </w:rPr>
      </w:pPr>
    </w:p>
    <w:p w14:paraId="03F0CA7C" w14:textId="77777777" w:rsidR="00EC3B8C" w:rsidRDefault="00EC3B8C" w:rsidP="00515392">
      <w:pPr>
        <w:spacing w:before="240" w:after="240"/>
        <w:rPr>
          <w:rFonts w:ascii="Times New Roman" w:eastAsia="Times New Roman" w:hAnsi="Times New Roman" w:cs="Times New Roman"/>
          <w:sz w:val="22"/>
          <w:szCs w:val="22"/>
          <w:u w:val="single"/>
        </w:rPr>
      </w:pPr>
    </w:p>
    <w:p w14:paraId="126086E3" w14:textId="29462B1D" w:rsidR="00D0337D" w:rsidRPr="00D0337D" w:rsidRDefault="00D0337D" w:rsidP="00515392">
      <w:pPr>
        <w:spacing w:before="240" w:after="240"/>
        <w:rPr>
          <w:rFonts w:ascii="Times New Roman" w:eastAsia="Times New Roman" w:hAnsi="Times New Roman" w:cs="Times New Roman"/>
          <w:sz w:val="22"/>
          <w:szCs w:val="22"/>
          <w:u w:val="single"/>
        </w:rPr>
      </w:pPr>
      <w:r w:rsidRPr="00D0337D">
        <w:rPr>
          <w:rFonts w:ascii="Times New Roman" w:eastAsia="Times New Roman" w:hAnsi="Times New Roman" w:cs="Times New Roman"/>
          <w:sz w:val="22"/>
          <w:szCs w:val="22"/>
          <w:u w:val="single"/>
        </w:rPr>
        <w:t>Code:</w:t>
      </w:r>
    </w:p>
    <w:p w14:paraId="783E6DB6"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CREATE OR REPLACE FUNCTION prevent_borrow_with_overdue()</w:t>
      </w:r>
    </w:p>
    <w:p w14:paraId="0E03E218"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RETURNS TRIGGER AS $$</w:t>
      </w:r>
    </w:p>
    <w:p w14:paraId="460579AD"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BEGIN</w:t>
      </w:r>
    </w:p>
    <w:p w14:paraId="5B19BC36"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 Check for overdue books</w:t>
      </w:r>
    </w:p>
    <w:p w14:paraId="05563FB5"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IF EXISTS (</w:t>
      </w:r>
    </w:p>
    <w:p w14:paraId="58D6BF4B"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SELECT 1</w:t>
      </w:r>
    </w:p>
    <w:p w14:paraId="41759775"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FROM Borrows</w:t>
      </w:r>
    </w:p>
    <w:p w14:paraId="57403CF8"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WHERE Username = NEW.Username </w:t>
      </w:r>
    </w:p>
    <w:p w14:paraId="566FCB49" w14:textId="666D886D" w:rsidR="00A622E6" w:rsidRDefault="00A622E6" w:rsidP="00DA5837">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AND Due_Date &lt; CURRENT_DATE  -- Check if due date has passed</w:t>
      </w:r>
    </w:p>
    <w:p w14:paraId="0DBFD6D8" w14:textId="06D82C10" w:rsidR="00DA5837" w:rsidRPr="00A622E6" w:rsidRDefault="00DA5837" w:rsidP="00DA5837">
      <w:pPr>
        <w:spacing w:before="240" w:after="24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AND Status = ‘Borrowed’</w:t>
      </w:r>
    </w:p>
    <w:p w14:paraId="19D69D84"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 THEN</w:t>
      </w:r>
    </w:p>
    <w:p w14:paraId="59659D4E"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RAISE EXCEPTION 'User % has overdue books and cannot borrow a new book', NEW.Username;</w:t>
      </w:r>
    </w:p>
    <w:p w14:paraId="2A5096B3"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END IF;</w:t>
      </w:r>
    </w:p>
    <w:p w14:paraId="70B210F0"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p>
    <w:p w14:paraId="7A40C510"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xml:space="preserve">    RETURN NEW;</w:t>
      </w:r>
    </w:p>
    <w:p w14:paraId="21D4FD03"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END;</w:t>
      </w:r>
    </w:p>
    <w:p w14:paraId="02FB1BDC"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LANGUAGE plpgsql;</w:t>
      </w:r>
    </w:p>
    <w:p w14:paraId="76686A23"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p>
    <w:p w14:paraId="1EBCA8CC"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 Create the trigger to call the function before a new row is inserted</w:t>
      </w:r>
    </w:p>
    <w:p w14:paraId="46A449B0"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CREATE TRIGGER trigger_prevent_borrow_with_overdue</w:t>
      </w:r>
    </w:p>
    <w:p w14:paraId="27ABCBE4"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BEFORE INSERT ON Borrows</w:t>
      </w:r>
    </w:p>
    <w:p w14:paraId="04B9B356" w14:textId="77777777" w:rsidR="00A622E6" w:rsidRPr="00A622E6"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FOR EACH ROW</w:t>
      </w:r>
    </w:p>
    <w:p w14:paraId="3633B0C5" w14:textId="0A43A251" w:rsidR="00D0337D" w:rsidRDefault="00A622E6" w:rsidP="00515392">
      <w:pPr>
        <w:spacing w:before="240" w:after="240" w:line="240" w:lineRule="auto"/>
        <w:rPr>
          <w:rFonts w:ascii="Times New Roman" w:eastAsia="Times New Roman" w:hAnsi="Times New Roman" w:cs="Times New Roman"/>
          <w:sz w:val="18"/>
          <w:szCs w:val="18"/>
        </w:rPr>
      </w:pPr>
      <w:r w:rsidRPr="00A622E6">
        <w:rPr>
          <w:rFonts w:ascii="Times New Roman" w:eastAsia="Times New Roman" w:hAnsi="Times New Roman" w:cs="Times New Roman"/>
          <w:sz w:val="18"/>
          <w:szCs w:val="18"/>
        </w:rPr>
        <w:t>EXECUTE FUNCTION prevent_borrow_with_overdue();</w:t>
      </w:r>
    </w:p>
    <w:p w14:paraId="5FB6B4B9" w14:textId="58410E19" w:rsidR="007F29E8" w:rsidRDefault="007F29E8" w:rsidP="00515392">
      <w:pPr>
        <w:spacing w:before="240" w:after="240" w:line="240" w:lineRule="auto"/>
        <w:rPr>
          <w:rFonts w:ascii="Times New Roman" w:eastAsia="Times New Roman" w:hAnsi="Times New Roman" w:cs="Times New Roman"/>
          <w:sz w:val="18"/>
          <w:szCs w:val="18"/>
        </w:rPr>
      </w:pPr>
    </w:p>
    <w:p w14:paraId="32A236A7" w14:textId="6E33ECDB" w:rsidR="007F29E8" w:rsidRPr="007F29E8" w:rsidRDefault="007F29E8" w:rsidP="007F29E8">
      <w:pPr>
        <w:spacing w:before="240" w:after="240" w:line="240" w:lineRule="auto"/>
        <w:rPr>
          <w:rFonts w:ascii="Times New Roman" w:eastAsia="Times New Roman" w:hAnsi="Times New Roman" w:cs="Times New Roman"/>
          <w:sz w:val="18"/>
          <w:szCs w:val="18"/>
        </w:rPr>
      </w:pPr>
      <w:r w:rsidRPr="007F29E8">
        <w:rPr>
          <w:rFonts w:ascii="Times New Roman" w:eastAsia="Times New Roman" w:hAnsi="Times New Roman" w:cs="Times New Roman"/>
          <w:sz w:val="18"/>
          <w:szCs w:val="18"/>
        </w:rPr>
        <w:t>INSERT INTO Borrows (Username, BookID, Date_Out, Due_Date, Penalty</w:t>
      </w:r>
      <w:r w:rsidR="00DA5837">
        <w:rPr>
          <w:rFonts w:ascii="Times New Roman" w:eastAsia="Times New Roman" w:hAnsi="Times New Roman" w:cs="Times New Roman"/>
          <w:sz w:val="18"/>
          <w:szCs w:val="18"/>
        </w:rPr>
        <w:t>,Status</w:t>
      </w:r>
      <w:r w:rsidRPr="007F29E8">
        <w:rPr>
          <w:rFonts w:ascii="Times New Roman" w:eastAsia="Times New Roman" w:hAnsi="Times New Roman" w:cs="Times New Roman"/>
          <w:sz w:val="18"/>
          <w:szCs w:val="18"/>
        </w:rPr>
        <w:t>)</w:t>
      </w:r>
    </w:p>
    <w:p w14:paraId="52C6C45A" w14:textId="37B05988" w:rsidR="007F29E8" w:rsidRPr="008858BA" w:rsidRDefault="007F29E8" w:rsidP="007F29E8">
      <w:pPr>
        <w:spacing w:before="240" w:after="240" w:line="240" w:lineRule="auto"/>
        <w:rPr>
          <w:rFonts w:ascii="Times New Roman" w:eastAsia="Times New Roman" w:hAnsi="Times New Roman" w:cs="Times New Roman"/>
          <w:sz w:val="18"/>
          <w:szCs w:val="18"/>
          <w:lang w:val="fr-FR"/>
        </w:rPr>
      </w:pPr>
      <w:r w:rsidRPr="008858BA">
        <w:rPr>
          <w:rFonts w:ascii="Times New Roman" w:eastAsia="Times New Roman" w:hAnsi="Times New Roman" w:cs="Times New Roman"/>
          <w:sz w:val="18"/>
          <w:szCs w:val="18"/>
          <w:lang w:val="fr-FR"/>
        </w:rPr>
        <w:t>VALUES ('en01', '0000000003421#012', '2024-12-01', '2024-12-15', 0</w:t>
      </w:r>
      <w:r w:rsidR="00DA5837">
        <w:rPr>
          <w:rFonts w:ascii="Times New Roman" w:eastAsia="Times New Roman" w:hAnsi="Times New Roman" w:cs="Times New Roman"/>
          <w:sz w:val="18"/>
          <w:szCs w:val="18"/>
          <w:lang w:val="fr-FR"/>
        </w:rPr>
        <w:t>,’Borrowed’</w:t>
      </w:r>
      <w:r w:rsidRPr="008858BA">
        <w:rPr>
          <w:rFonts w:ascii="Times New Roman" w:eastAsia="Times New Roman" w:hAnsi="Times New Roman" w:cs="Times New Roman"/>
          <w:sz w:val="18"/>
          <w:szCs w:val="18"/>
          <w:lang w:val="fr-FR"/>
        </w:rPr>
        <w:t>);</w:t>
      </w:r>
    </w:p>
    <w:p w14:paraId="7CE1AA09" w14:textId="585982FD" w:rsidR="643E2E4B" w:rsidRPr="008858BA" w:rsidRDefault="643E2E4B" w:rsidP="643E2E4B">
      <w:pPr>
        <w:spacing w:before="240" w:after="240"/>
        <w:ind w:left="720"/>
        <w:rPr>
          <w:rFonts w:ascii="Times New Roman" w:eastAsia="Times New Roman" w:hAnsi="Times New Roman" w:cs="Times New Roman"/>
          <w:sz w:val="22"/>
          <w:szCs w:val="22"/>
          <w:lang w:val="fr-FR"/>
        </w:rPr>
      </w:pPr>
    </w:p>
    <w:p w14:paraId="41C26E88" w14:textId="77777777" w:rsidR="00E51C13" w:rsidRPr="00452F7C" w:rsidRDefault="00E51C13" w:rsidP="00515392">
      <w:pPr>
        <w:spacing w:before="240" w:after="240"/>
        <w:rPr>
          <w:rFonts w:ascii="Times New Roman" w:eastAsia="Times New Roman" w:hAnsi="Times New Roman" w:cs="Times New Roman"/>
          <w:b/>
          <w:bCs/>
          <w:sz w:val="22"/>
          <w:szCs w:val="22"/>
          <w:u w:val="single"/>
          <w:lang w:val="fr-FR"/>
        </w:rPr>
      </w:pPr>
    </w:p>
    <w:p w14:paraId="23E00E87" w14:textId="77777777" w:rsidR="00E51C13" w:rsidRPr="00452F7C" w:rsidRDefault="00E51C13" w:rsidP="00515392">
      <w:pPr>
        <w:spacing w:before="240" w:after="240"/>
        <w:rPr>
          <w:rFonts w:ascii="Times New Roman" w:eastAsia="Times New Roman" w:hAnsi="Times New Roman" w:cs="Times New Roman"/>
          <w:b/>
          <w:bCs/>
          <w:sz w:val="22"/>
          <w:szCs w:val="22"/>
          <w:u w:val="single"/>
          <w:lang w:val="fr-FR"/>
        </w:rPr>
      </w:pPr>
    </w:p>
    <w:p w14:paraId="5F385D73" w14:textId="5B1731D8" w:rsidR="71ECA067" w:rsidRPr="005C7C7A" w:rsidRDefault="71ECA067" w:rsidP="00515392">
      <w:pPr>
        <w:spacing w:before="240" w:after="240"/>
        <w:rPr>
          <w:rFonts w:ascii="Times New Roman" w:eastAsia="Times New Roman" w:hAnsi="Times New Roman" w:cs="Times New Roman"/>
          <w:b/>
          <w:bCs/>
          <w:sz w:val="22"/>
          <w:szCs w:val="22"/>
          <w:u w:val="single"/>
        </w:rPr>
      </w:pPr>
      <w:r w:rsidRPr="005C7C7A">
        <w:rPr>
          <w:rFonts w:ascii="Times New Roman" w:eastAsia="Times New Roman" w:hAnsi="Times New Roman" w:cs="Times New Roman"/>
          <w:b/>
          <w:bCs/>
          <w:sz w:val="22"/>
          <w:szCs w:val="22"/>
          <w:u w:val="single"/>
        </w:rPr>
        <w:t>Function 1: Check Book Availability in a Given Branch</w:t>
      </w:r>
    </w:p>
    <w:p w14:paraId="3143E8DB" w14:textId="05ACB67D" w:rsidR="71ECA067" w:rsidRDefault="71ECA067" w:rsidP="00515392">
      <w:pPr>
        <w:spacing w:before="240" w:after="240"/>
      </w:pPr>
      <w:r>
        <w:rPr>
          <w:noProof/>
          <w:lang w:eastAsia="en-US"/>
        </w:rPr>
        <w:drawing>
          <wp:inline distT="0" distB="0" distL="0" distR="0" wp14:anchorId="2FA28AB8" wp14:editId="50418743">
            <wp:extent cx="5943600" cy="2638425"/>
            <wp:effectExtent l="0" t="0" r="0" b="0"/>
            <wp:docPr id="1301042712" name="Picture 130104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14:paraId="1939CDE5" w14:textId="56D64A22" w:rsidR="71ECA067" w:rsidRPr="005C7C7A" w:rsidRDefault="71ECA067" w:rsidP="00515392">
      <w:pPr>
        <w:spacing w:after="0"/>
        <w:rPr>
          <w:rFonts w:ascii="Times New Roman" w:eastAsia="Times New Roman" w:hAnsi="Times New Roman" w:cs="Times New Roman"/>
          <w:sz w:val="22"/>
          <w:szCs w:val="22"/>
          <w:u w:val="single"/>
        </w:rPr>
      </w:pPr>
      <w:r w:rsidRPr="005C7C7A">
        <w:rPr>
          <w:rFonts w:ascii="Times New Roman" w:eastAsia="Times New Roman" w:hAnsi="Times New Roman" w:cs="Times New Roman"/>
          <w:sz w:val="22"/>
          <w:szCs w:val="22"/>
          <w:u w:val="single"/>
        </w:rPr>
        <w:t>Explanation:</w:t>
      </w:r>
    </w:p>
    <w:p w14:paraId="4B608ED5" w14:textId="16068ED3" w:rsidR="71ECA067" w:rsidRDefault="71ECA067"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 xml:space="preserve">This function checks whether a specific book (based on its </w:t>
      </w:r>
      <w:r w:rsidRPr="643E2E4B">
        <w:rPr>
          <w:rFonts w:ascii="Times New Roman" w:eastAsia="Times New Roman" w:hAnsi="Times New Roman" w:cs="Times New Roman"/>
          <w:b/>
          <w:bCs/>
          <w:sz w:val="22"/>
          <w:szCs w:val="22"/>
        </w:rPr>
        <w:t>title</w:t>
      </w:r>
      <w:r w:rsidRPr="643E2E4B">
        <w:rPr>
          <w:rFonts w:ascii="Times New Roman" w:eastAsia="Times New Roman" w:hAnsi="Times New Roman" w:cs="Times New Roman"/>
          <w:sz w:val="22"/>
          <w:szCs w:val="22"/>
        </w:rPr>
        <w:t>) is available in a given library branch. If the book is found, it returns the book title; otherwise, it returns a message indicating that the book is not available.</w:t>
      </w:r>
    </w:p>
    <w:p w14:paraId="16B1A39C" w14:textId="325D67FB" w:rsidR="71ECA067" w:rsidRDefault="71ECA067"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 function uses a SELECT query to check if the book with the specified title is available in the given branch.</w:t>
      </w:r>
      <w:r w:rsidR="6EB2764C"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If a matching record is found, it returns the title of the book.</w:t>
      </w:r>
      <w:r w:rsidR="75A31142"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If the book is not found (NO_DATA_FOUND), the function catches the exception and returns the message 'Book not available'.</w:t>
      </w:r>
    </w:p>
    <w:p w14:paraId="34DDA9CD" w14:textId="62DF8824" w:rsidR="643E2E4B" w:rsidRDefault="643E2E4B" w:rsidP="643E2E4B">
      <w:pPr>
        <w:spacing w:after="0"/>
        <w:ind w:left="720"/>
        <w:rPr>
          <w:rFonts w:ascii="Times New Roman" w:eastAsia="Times New Roman" w:hAnsi="Times New Roman" w:cs="Times New Roman"/>
          <w:sz w:val="22"/>
          <w:szCs w:val="22"/>
        </w:rPr>
      </w:pPr>
    </w:p>
    <w:p w14:paraId="6E0D629C" w14:textId="7E103AD2" w:rsidR="71ECA067" w:rsidRPr="005C7C7A" w:rsidRDefault="71ECA067" w:rsidP="00515392">
      <w:pPr>
        <w:spacing w:after="0"/>
        <w:rPr>
          <w:rFonts w:ascii="Times New Roman" w:eastAsia="Times New Roman" w:hAnsi="Times New Roman" w:cs="Times New Roman"/>
          <w:sz w:val="22"/>
          <w:szCs w:val="22"/>
          <w:u w:val="single"/>
        </w:rPr>
      </w:pPr>
      <w:r w:rsidRPr="005C7C7A">
        <w:rPr>
          <w:rFonts w:ascii="Times New Roman" w:eastAsia="Times New Roman" w:hAnsi="Times New Roman" w:cs="Times New Roman"/>
          <w:sz w:val="22"/>
          <w:szCs w:val="22"/>
          <w:u w:val="single"/>
        </w:rPr>
        <w:t>Importance:</w:t>
      </w:r>
    </w:p>
    <w:p w14:paraId="582FA921" w14:textId="5D1D25FE" w:rsidR="37E24D64" w:rsidRDefault="37E24D64"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 xml:space="preserve">This function helps streamline the process of checking book availability for both library staff and customers. By automating the search process, it saves time and improves customer service, ensuring customers get quick responses on book availability. </w:t>
      </w:r>
    </w:p>
    <w:p w14:paraId="5AC804E5" w14:textId="77777777" w:rsidR="00026B62" w:rsidRDefault="4C677475" w:rsidP="00026B62">
      <w:pPr>
        <w:keepNext/>
        <w:spacing w:before="240" w:after="240"/>
      </w:pPr>
      <w:r>
        <w:rPr>
          <w:noProof/>
          <w:lang w:eastAsia="en-US"/>
        </w:rPr>
        <w:drawing>
          <wp:inline distT="0" distB="0" distL="0" distR="0" wp14:anchorId="03E142A0" wp14:editId="4924D77E">
            <wp:extent cx="5943600" cy="2181225"/>
            <wp:effectExtent l="0" t="0" r="0" b="0"/>
            <wp:docPr id="239565508" name="Picture 23956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14:paraId="7305C04E" w14:textId="00272210" w:rsidR="4C677475" w:rsidRDefault="00026B62" w:rsidP="00026B62">
      <w:pPr>
        <w:pStyle w:val="Caption"/>
      </w:pPr>
      <w:bookmarkStart w:id="170" w:name="_Toc183091367"/>
      <w:r>
        <w:t xml:space="preserve">Figure </w:t>
      </w:r>
      <w:r w:rsidR="00626CE8">
        <w:fldChar w:fldCharType="begin"/>
      </w:r>
      <w:r w:rsidR="00626CE8">
        <w:instrText xml:space="preserve"> SEQ Figure \* ARABIC </w:instrText>
      </w:r>
      <w:r w:rsidR="00626CE8">
        <w:fldChar w:fldCharType="separate"/>
      </w:r>
      <w:r w:rsidR="00626CE8">
        <w:rPr>
          <w:noProof/>
        </w:rPr>
        <w:t>77</w:t>
      </w:r>
      <w:r w:rsidR="00626CE8">
        <w:rPr>
          <w:noProof/>
        </w:rPr>
        <w:fldChar w:fldCharType="end"/>
      </w:r>
      <w:r>
        <w:t>: Function 1: Book Availability in a Branch</w:t>
      </w:r>
      <w:bookmarkEnd w:id="170"/>
    </w:p>
    <w:p w14:paraId="2897BA61" w14:textId="77777777" w:rsidR="00026B62" w:rsidRPr="00026B62" w:rsidRDefault="00026B62" w:rsidP="00026B62"/>
    <w:p w14:paraId="42AD375A" w14:textId="6F2AD032" w:rsidR="4C677475" w:rsidRDefault="4C677475"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Since the book titled 'Electronics' is available in branch 'LIBTECH01', the function returns the book title.</w:t>
      </w:r>
    </w:p>
    <w:p w14:paraId="08161DEC" w14:textId="77777777" w:rsidR="005C7C7A" w:rsidRDefault="005C7C7A" w:rsidP="643E2E4B">
      <w:pPr>
        <w:spacing w:before="240" w:after="240"/>
        <w:ind w:left="720"/>
        <w:rPr>
          <w:rFonts w:ascii="Times New Roman" w:eastAsia="Times New Roman" w:hAnsi="Times New Roman" w:cs="Times New Roman"/>
          <w:sz w:val="22"/>
          <w:szCs w:val="22"/>
        </w:rPr>
      </w:pPr>
    </w:p>
    <w:p w14:paraId="6E74F42C" w14:textId="48CCFFC1" w:rsidR="005C7C7A" w:rsidRPr="005C7C7A" w:rsidRDefault="005C7C7A" w:rsidP="00515392">
      <w:pPr>
        <w:spacing w:before="240" w:after="240"/>
        <w:rPr>
          <w:rFonts w:ascii="Times New Roman" w:eastAsia="Times New Roman" w:hAnsi="Times New Roman" w:cs="Times New Roman"/>
          <w:sz w:val="22"/>
          <w:szCs w:val="22"/>
          <w:u w:val="single"/>
        </w:rPr>
      </w:pPr>
      <w:r w:rsidRPr="005C7C7A">
        <w:rPr>
          <w:rFonts w:ascii="Times New Roman" w:eastAsia="Times New Roman" w:hAnsi="Times New Roman" w:cs="Times New Roman"/>
          <w:sz w:val="22"/>
          <w:szCs w:val="22"/>
          <w:u w:val="single"/>
        </w:rPr>
        <w:t>Code:</w:t>
      </w:r>
    </w:p>
    <w:p w14:paraId="17BB0DFE"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CREATE OR REPLACE FUNCTION check_book_availability(Title_input TEXT, branch_id_input VARCHAR)</w:t>
      </w:r>
    </w:p>
    <w:p w14:paraId="7E1483DD"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RETURNS TEXT AS $$</w:t>
      </w:r>
    </w:p>
    <w:p w14:paraId="7413B722"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DECLARE</w:t>
      </w:r>
    </w:p>
    <w:p w14:paraId="33658B50"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xml:space="preserve">    book_title TEXT;</w:t>
      </w:r>
    </w:p>
    <w:p w14:paraId="599E4E8F"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BEGIN</w:t>
      </w:r>
    </w:p>
    <w:p w14:paraId="29389D44"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xml:space="preserve">    SELECT bs.Title</w:t>
      </w:r>
    </w:p>
    <w:p w14:paraId="7BF600F5"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xml:space="preserve">    INTO book_title</w:t>
      </w:r>
    </w:p>
    <w:p w14:paraId="278FAD3E"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xml:space="preserve">    FROM Books_for_Sale bs</w:t>
      </w:r>
    </w:p>
    <w:p w14:paraId="4DF5EF47"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xml:space="preserve">    JOIN Stores_Booksforsale sb ON bs.ISBN = sb.ISBN</w:t>
      </w:r>
    </w:p>
    <w:p w14:paraId="6EE942C5"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xml:space="preserve">    WHERE bs.Title = Title_input AND sb.BranchID = branch_id_input;</w:t>
      </w:r>
    </w:p>
    <w:p w14:paraId="05B36074"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p>
    <w:p w14:paraId="4D87F05F"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xml:space="preserve">    RETURN book_title; -- Returns the title if the book is available</w:t>
      </w:r>
    </w:p>
    <w:p w14:paraId="731D491F"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EXCEPTION</w:t>
      </w:r>
    </w:p>
    <w:p w14:paraId="458B1795"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xml:space="preserve">    WHEN NO_DATA_FOUND THEN</w:t>
      </w:r>
    </w:p>
    <w:p w14:paraId="04148992"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xml:space="preserve">        RETURN 'Book not available';</w:t>
      </w:r>
    </w:p>
    <w:p w14:paraId="22EE62BC"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END;</w:t>
      </w:r>
    </w:p>
    <w:p w14:paraId="2E4E7EB8"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 LANGUAGE plpgsql;</w:t>
      </w:r>
    </w:p>
    <w:p w14:paraId="14602A12"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p>
    <w:p w14:paraId="483AA41E"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p>
    <w:p w14:paraId="0CB6F9DA" w14:textId="77777777" w:rsidR="00817A25"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Example usage:</w:t>
      </w:r>
    </w:p>
    <w:p w14:paraId="71234FAB" w14:textId="629BE9B3" w:rsidR="005C7C7A" w:rsidRPr="00817A25" w:rsidRDefault="00817A25" w:rsidP="00515392">
      <w:pPr>
        <w:spacing w:before="240" w:after="240" w:line="240" w:lineRule="auto"/>
        <w:rPr>
          <w:rFonts w:ascii="Times New Roman" w:eastAsia="Times New Roman" w:hAnsi="Times New Roman" w:cs="Times New Roman"/>
          <w:sz w:val="18"/>
          <w:szCs w:val="18"/>
        </w:rPr>
      </w:pPr>
      <w:r w:rsidRPr="00817A25">
        <w:rPr>
          <w:rFonts w:ascii="Times New Roman" w:eastAsia="Times New Roman" w:hAnsi="Times New Roman" w:cs="Times New Roman"/>
          <w:sz w:val="18"/>
          <w:szCs w:val="18"/>
        </w:rPr>
        <w:t>SELECT check_book_availability('Electronics', 'LIBTECH01');</w:t>
      </w:r>
    </w:p>
    <w:p w14:paraId="7EC9964B" w14:textId="5B4CBBC8" w:rsidR="643E2E4B" w:rsidRDefault="643E2E4B" w:rsidP="643E2E4B">
      <w:pPr>
        <w:spacing w:before="240" w:after="240"/>
        <w:ind w:left="720"/>
        <w:rPr>
          <w:rFonts w:ascii="Times New Roman" w:eastAsia="Times New Roman" w:hAnsi="Times New Roman" w:cs="Times New Roman"/>
          <w:sz w:val="22"/>
          <w:szCs w:val="22"/>
        </w:rPr>
      </w:pPr>
    </w:p>
    <w:p w14:paraId="182A866F" w14:textId="1A350B54" w:rsidR="5D2F1D0E" w:rsidRPr="00B521C7" w:rsidRDefault="5D2F1D0E" w:rsidP="00515392">
      <w:pPr>
        <w:spacing w:before="240" w:after="240"/>
        <w:rPr>
          <w:rFonts w:ascii="Times New Roman" w:eastAsia="Times New Roman" w:hAnsi="Times New Roman" w:cs="Times New Roman"/>
          <w:b/>
          <w:bCs/>
          <w:sz w:val="22"/>
          <w:szCs w:val="22"/>
          <w:u w:val="single"/>
        </w:rPr>
      </w:pPr>
      <w:r w:rsidRPr="00B521C7">
        <w:rPr>
          <w:rFonts w:ascii="Times New Roman" w:eastAsia="Times New Roman" w:hAnsi="Times New Roman" w:cs="Times New Roman"/>
          <w:b/>
          <w:bCs/>
          <w:sz w:val="22"/>
          <w:szCs w:val="22"/>
          <w:u w:val="single"/>
        </w:rPr>
        <w:t>Function 2: Calculate Total Inventory Value for a Branch</w:t>
      </w:r>
    </w:p>
    <w:p w14:paraId="2B805E7D" w14:textId="592FAC65" w:rsidR="5D2F1D0E" w:rsidRDefault="5D2F1D0E" w:rsidP="00515392">
      <w:pPr>
        <w:spacing w:before="240" w:after="240"/>
      </w:pPr>
      <w:r>
        <w:rPr>
          <w:noProof/>
          <w:lang w:eastAsia="en-US"/>
        </w:rPr>
        <w:drawing>
          <wp:inline distT="0" distB="0" distL="0" distR="0" wp14:anchorId="251788FF" wp14:editId="276609DD">
            <wp:extent cx="5943600" cy="2895600"/>
            <wp:effectExtent l="0" t="0" r="0" b="0"/>
            <wp:docPr id="668431692" name="Picture 6684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1DA90CF8" w14:textId="0BC7C572" w:rsidR="5D2F1D0E" w:rsidRPr="00B521C7" w:rsidRDefault="5D2F1D0E" w:rsidP="00515392">
      <w:pPr>
        <w:spacing w:before="240" w:after="240"/>
        <w:rPr>
          <w:rFonts w:ascii="Times New Roman" w:eastAsia="Times New Roman" w:hAnsi="Times New Roman" w:cs="Times New Roman"/>
          <w:sz w:val="22"/>
          <w:szCs w:val="22"/>
          <w:u w:val="single"/>
        </w:rPr>
      </w:pPr>
      <w:r w:rsidRPr="00B521C7">
        <w:rPr>
          <w:rFonts w:ascii="Times New Roman" w:eastAsia="Times New Roman" w:hAnsi="Times New Roman" w:cs="Times New Roman"/>
          <w:sz w:val="22"/>
          <w:szCs w:val="22"/>
          <w:u w:val="single"/>
        </w:rPr>
        <w:t>Explanation:</w:t>
      </w:r>
    </w:p>
    <w:p w14:paraId="76A60D53" w14:textId="107F90B5" w:rsidR="5D2F1D0E" w:rsidRDefault="5D2F1D0E"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function calculates the total inventory value for a specific library branch. It sums the value of all books and items stored in the branch, providing a clear overview of the branch’s assets. The SELECT statement calculates the sum of the value of all books (Books_for_Sale) and other items (Items) stored in the specified branch. The calculation is done by multiplying the price of each book by the number of copies (bfs.Price * sb.Number_of_Copies) and the price of each item by its stored quantity (i.Price * si.Qty_Stored).</w:t>
      </w:r>
      <w:r w:rsidR="296851FB"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COALESCE function ensures that if no books or items are found, the sum defaults to 0, preventing null values from affecting the calculation.</w:t>
      </w:r>
      <w:r w:rsidR="6A033113" w:rsidRPr="643E2E4B">
        <w:rPr>
          <w:rFonts w:ascii="Times New Roman" w:eastAsia="Times New Roman" w:hAnsi="Times New Roman" w:cs="Times New Roman"/>
          <w:sz w:val="22"/>
          <w:szCs w:val="22"/>
        </w:rPr>
        <w:t xml:space="preserve"> </w:t>
      </w:r>
      <w:r w:rsidRPr="643E2E4B">
        <w:rPr>
          <w:rFonts w:ascii="Times New Roman" w:eastAsia="Times New Roman" w:hAnsi="Times New Roman" w:cs="Times New Roman"/>
          <w:sz w:val="22"/>
          <w:szCs w:val="22"/>
        </w:rPr>
        <w:t>The function returns the total inventory value as a numeric value.</w:t>
      </w:r>
      <w:r>
        <w:tab/>
      </w:r>
    </w:p>
    <w:p w14:paraId="1BF44230" w14:textId="66A5AB06" w:rsidR="643E2E4B" w:rsidRDefault="643E2E4B" w:rsidP="643E2E4B">
      <w:pPr>
        <w:spacing w:before="240" w:after="240"/>
        <w:ind w:left="720"/>
        <w:rPr>
          <w:rFonts w:ascii="Times New Roman" w:eastAsia="Times New Roman" w:hAnsi="Times New Roman" w:cs="Times New Roman"/>
          <w:sz w:val="22"/>
          <w:szCs w:val="22"/>
        </w:rPr>
      </w:pPr>
    </w:p>
    <w:p w14:paraId="5249CCC3" w14:textId="2F188105" w:rsidR="5D2F1D0E" w:rsidRPr="00B521C7" w:rsidRDefault="5D2F1D0E" w:rsidP="00515392">
      <w:pPr>
        <w:spacing w:before="240" w:after="240"/>
        <w:rPr>
          <w:rFonts w:ascii="Times New Roman" w:eastAsia="Times New Roman" w:hAnsi="Times New Roman" w:cs="Times New Roman"/>
          <w:sz w:val="22"/>
          <w:szCs w:val="22"/>
          <w:u w:val="single"/>
        </w:rPr>
      </w:pPr>
      <w:r w:rsidRPr="00B521C7">
        <w:rPr>
          <w:rFonts w:ascii="Times New Roman" w:eastAsia="Times New Roman" w:hAnsi="Times New Roman" w:cs="Times New Roman"/>
          <w:sz w:val="22"/>
          <w:szCs w:val="22"/>
          <w:u w:val="single"/>
        </w:rPr>
        <w:t>Importance:</w:t>
      </w:r>
    </w:p>
    <w:p w14:paraId="27F1DA33" w14:textId="4E89119E" w:rsidR="08DF4EA6" w:rsidRDefault="08DF4EA6"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This function is essential for efficiently managing the library’s resources. By calculating the total inventory value of a branch, the library can make informed decisions regarding budgeting, resource allocation, and stock management. It allows for better financial planning and helps identify branches with excess or insufficient inventory. Additionally, this function can be used during audits to verify the value of assets, ensuring that the library maintains accurate financial records.</w:t>
      </w:r>
    </w:p>
    <w:p w14:paraId="36BD3049" w14:textId="59B87E57" w:rsidR="643E2E4B" w:rsidRDefault="643E2E4B" w:rsidP="643E2E4B">
      <w:pPr>
        <w:spacing w:before="240" w:after="240"/>
        <w:ind w:left="720"/>
        <w:rPr>
          <w:rFonts w:ascii="Aptos" w:eastAsia="Aptos" w:hAnsi="Aptos" w:cs="Aptos"/>
        </w:rPr>
      </w:pPr>
    </w:p>
    <w:p w14:paraId="7479CAC3" w14:textId="77777777" w:rsidR="00D662A7" w:rsidRDefault="2C9D7471" w:rsidP="00D662A7">
      <w:pPr>
        <w:keepNext/>
        <w:spacing w:before="240" w:after="240"/>
      </w:pPr>
      <w:r>
        <w:rPr>
          <w:noProof/>
          <w:lang w:eastAsia="en-US"/>
        </w:rPr>
        <w:drawing>
          <wp:inline distT="0" distB="0" distL="0" distR="0" wp14:anchorId="3E567A42" wp14:editId="37154B88">
            <wp:extent cx="5943600" cy="1876425"/>
            <wp:effectExtent l="0" t="0" r="0" b="0"/>
            <wp:docPr id="2083173901" name="Picture 208317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01ACB5A9" w14:textId="3330C62E" w:rsidR="2C9D7471" w:rsidRDefault="00D662A7" w:rsidP="00D662A7">
      <w:pPr>
        <w:pStyle w:val="Caption"/>
      </w:pPr>
      <w:bookmarkStart w:id="171" w:name="_Toc183091368"/>
      <w:r>
        <w:t xml:space="preserve">Figure </w:t>
      </w:r>
      <w:r w:rsidR="00626CE8">
        <w:fldChar w:fldCharType="begin"/>
      </w:r>
      <w:r w:rsidR="00626CE8">
        <w:instrText xml:space="preserve"> SEQ Figure \* ARABIC </w:instrText>
      </w:r>
      <w:r w:rsidR="00626CE8">
        <w:fldChar w:fldCharType="separate"/>
      </w:r>
      <w:r w:rsidR="00626CE8">
        <w:rPr>
          <w:noProof/>
        </w:rPr>
        <w:t>78</w:t>
      </w:r>
      <w:r w:rsidR="00626CE8">
        <w:rPr>
          <w:noProof/>
        </w:rPr>
        <w:fldChar w:fldCharType="end"/>
      </w:r>
      <w:r>
        <w:t>: Function 2: Total Inventory Value for a Branch</w:t>
      </w:r>
      <w:bookmarkEnd w:id="171"/>
    </w:p>
    <w:p w14:paraId="033E40C4" w14:textId="2229E66A" w:rsidR="448ECCCD" w:rsidRDefault="448ECCCD" w:rsidP="00515392">
      <w:pPr>
        <w:spacing w:after="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w:t>
      </w:r>
      <w:r w:rsidR="2C9D7471" w:rsidRPr="643E2E4B">
        <w:rPr>
          <w:rFonts w:ascii="Times New Roman" w:eastAsia="Times New Roman" w:hAnsi="Times New Roman" w:cs="Times New Roman"/>
          <w:sz w:val="22"/>
          <w:szCs w:val="22"/>
        </w:rPr>
        <w:t xml:space="preserve"> total value of books and items in branch </w:t>
      </w:r>
      <w:r w:rsidR="2C9D7471" w:rsidRPr="643E2E4B">
        <w:rPr>
          <w:rFonts w:ascii="Times New Roman" w:eastAsia="Times New Roman" w:hAnsi="Times New Roman" w:cs="Times New Roman"/>
          <w:b/>
          <w:bCs/>
          <w:sz w:val="22"/>
          <w:szCs w:val="22"/>
        </w:rPr>
        <w:t>'</w:t>
      </w:r>
      <w:r w:rsidR="2C9D7471" w:rsidRPr="643E2E4B">
        <w:rPr>
          <w:rFonts w:ascii="Times New Roman" w:eastAsia="Times New Roman" w:hAnsi="Times New Roman" w:cs="Times New Roman"/>
          <w:sz w:val="22"/>
          <w:szCs w:val="22"/>
        </w:rPr>
        <w:t>LIBTECH01</w:t>
      </w:r>
      <w:r w:rsidR="2C9D7471" w:rsidRPr="643E2E4B">
        <w:rPr>
          <w:rFonts w:ascii="Times New Roman" w:eastAsia="Times New Roman" w:hAnsi="Times New Roman" w:cs="Times New Roman"/>
          <w:b/>
          <w:bCs/>
          <w:sz w:val="22"/>
          <w:szCs w:val="22"/>
        </w:rPr>
        <w:t>'</w:t>
      </w:r>
      <w:r w:rsidR="2C9D7471" w:rsidRPr="643E2E4B">
        <w:rPr>
          <w:rFonts w:ascii="Times New Roman" w:eastAsia="Times New Roman" w:hAnsi="Times New Roman" w:cs="Times New Roman"/>
          <w:sz w:val="22"/>
          <w:szCs w:val="22"/>
        </w:rPr>
        <w:t xml:space="preserve"> is $</w:t>
      </w:r>
      <w:r w:rsidR="33FC91B6" w:rsidRPr="643E2E4B">
        <w:rPr>
          <w:rFonts w:ascii="Times New Roman" w:eastAsia="Times New Roman" w:hAnsi="Times New Roman" w:cs="Times New Roman"/>
          <w:sz w:val="22"/>
          <w:szCs w:val="22"/>
        </w:rPr>
        <w:t>19652.10</w:t>
      </w:r>
      <w:r w:rsidR="2C37AB73" w:rsidRPr="643E2E4B">
        <w:rPr>
          <w:rFonts w:ascii="Times New Roman" w:eastAsia="Times New Roman" w:hAnsi="Times New Roman" w:cs="Times New Roman"/>
          <w:sz w:val="22"/>
          <w:szCs w:val="22"/>
        </w:rPr>
        <w:t>;</w:t>
      </w:r>
      <w:r w:rsidR="2C9D7471" w:rsidRPr="643E2E4B">
        <w:rPr>
          <w:rFonts w:ascii="Times New Roman" w:eastAsia="Times New Roman" w:hAnsi="Times New Roman" w:cs="Times New Roman"/>
          <w:sz w:val="22"/>
          <w:szCs w:val="22"/>
        </w:rPr>
        <w:t xml:space="preserve"> t</w:t>
      </w:r>
      <w:r w:rsidR="04E977E0" w:rsidRPr="643E2E4B">
        <w:rPr>
          <w:rFonts w:ascii="Times New Roman" w:eastAsia="Times New Roman" w:hAnsi="Times New Roman" w:cs="Times New Roman"/>
          <w:sz w:val="22"/>
          <w:szCs w:val="22"/>
        </w:rPr>
        <w:t>his</w:t>
      </w:r>
      <w:r w:rsidR="2C9D7471" w:rsidRPr="643E2E4B">
        <w:rPr>
          <w:rFonts w:ascii="Times New Roman" w:eastAsia="Times New Roman" w:hAnsi="Times New Roman" w:cs="Times New Roman"/>
          <w:sz w:val="22"/>
          <w:szCs w:val="22"/>
        </w:rPr>
        <w:t xml:space="preserve"> value is returned by the function.</w:t>
      </w:r>
    </w:p>
    <w:p w14:paraId="54C0452A" w14:textId="079C3477" w:rsidR="2C9D7471" w:rsidRDefault="2C9D7471" w:rsidP="00515392">
      <w:pPr>
        <w:spacing w:after="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 function provides a quick snapshot of the branch’s inventory value, helping the library assess the worth of its current stock.</w:t>
      </w:r>
    </w:p>
    <w:p w14:paraId="01868542" w14:textId="77777777" w:rsidR="00B521C7" w:rsidRDefault="00B521C7" w:rsidP="643E2E4B">
      <w:pPr>
        <w:spacing w:after="0"/>
        <w:ind w:left="720"/>
        <w:rPr>
          <w:rFonts w:ascii="Times New Roman" w:eastAsia="Times New Roman" w:hAnsi="Times New Roman" w:cs="Times New Roman"/>
          <w:sz w:val="22"/>
          <w:szCs w:val="22"/>
        </w:rPr>
      </w:pPr>
    </w:p>
    <w:p w14:paraId="086494A6" w14:textId="77777777" w:rsidR="00B521C7" w:rsidRDefault="00B521C7" w:rsidP="643E2E4B">
      <w:pPr>
        <w:spacing w:after="0"/>
        <w:ind w:left="720"/>
        <w:rPr>
          <w:rFonts w:ascii="Times New Roman" w:eastAsia="Times New Roman" w:hAnsi="Times New Roman" w:cs="Times New Roman"/>
          <w:sz w:val="22"/>
          <w:szCs w:val="22"/>
        </w:rPr>
      </w:pPr>
    </w:p>
    <w:p w14:paraId="4F5F7B15" w14:textId="17EFDC02" w:rsidR="00B521C7" w:rsidRPr="00B521C7" w:rsidRDefault="00B521C7" w:rsidP="00515392">
      <w:pPr>
        <w:spacing w:after="0"/>
        <w:rPr>
          <w:rFonts w:ascii="Times New Roman" w:eastAsia="Times New Roman" w:hAnsi="Times New Roman" w:cs="Times New Roman"/>
          <w:sz w:val="22"/>
          <w:szCs w:val="22"/>
          <w:u w:val="single"/>
        </w:rPr>
      </w:pPr>
      <w:r w:rsidRPr="00B521C7">
        <w:rPr>
          <w:rFonts w:ascii="Times New Roman" w:eastAsia="Times New Roman" w:hAnsi="Times New Roman" w:cs="Times New Roman"/>
          <w:sz w:val="22"/>
          <w:szCs w:val="22"/>
          <w:u w:val="single"/>
        </w:rPr>
        <w:t>Code:</w:t>
      </w:r>
    </w:p>
    <w:p w14:paraId="62EEE8A7" w14:textId="77777777" w:rsidR="00B521C7" w:rsidRDefault="00B521C7" w:rsidP="643E2E4B">
      <w:pPr>
        <w:spacing w:after="0"/>
        <w:ind w:left="720"/>
        <w:rPr>
          <w:rFonts w:ascii="Times New Roman" w:eastAsia="Times New Roman" w:hAnsi="Times New Roman" w:cs="Times New Roman"/>
          <w:sz w:val="22"/>
          <w:szCs w:val="22"/>
        </w:rPr>
      </w:pPr>
    </w:p>
    <w:p w14:paraId="12760953"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CREATE OR REPLACE FUNCTION total_inventory_value(branch_id VARCHAR)</w:t>
      </w:r>
    </w:p>
    <w:p w14:paraId="555071B2"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RETURNS NUMERIC AS $$</w:t>
      </w:r>
    </w:p>
    <w:p w14:paraId="0A268A84"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DECLARE</w:t>
      </w:r>
    </w:p>
    <w:p w14:paraId="039C9D0F"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total_value NUMERIC := 0;</w:t>
      </w:r>
    </w:p>
    <w:p w14:paraId="2A41F748"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BEGIN</w:t>
      </w:r>
    </w:p>
    <w:p w14:paraId="3FB84CCA"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SELECT </w:t>
      </w:r>
    </w:p>
    <w:p w14:paraId="1C66ADBD"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COALESCE(SUM(bfs.Price * sb.Number_of_Copies), 0) +</w:t>
      </w:r>
    </w:p>
    <w:p w14:paraId="2A23E2A9"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COALESCE(SUM(i.Price * si.Qty_Stored), 0)</w:t>
      </w:r>
    </w:p>
    <w:p w14:paraId="3DBB2D4F"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INTO total_value</w:t>
      </w:r>
    </w:p>
    <w:p w14:paraId="50C60737"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FROM </w:t>
      </w:r>
    </w:p>
    <w:p w14:paraId="580FA8D0"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Libraryy l</w:t>
      </w:r>
    </w:p>
    <w:p w14:paraId="6BCC199D"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LEFT JOIN Stores_Booksforsale sb ON l.BranchID = sb.BranchID</w:t>
      </w:r>
    </w:p>
    <w:p w14:paraId="0FFF8503"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LEFT JOIN Books_for_Sale bfs ON sb.ISBN = bfs.ISBN</w:t>
      </w:r>
    </w:p>
    <w:p w14:paraId="589E89FF"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LEFT JOIN Stores_Items si ON l.BranchID = si.BranchID</w:t>
      </w:r>
    </w:p>
    <w:p w14:paraId="5520E788"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LEFT JOIN Items i ON si.Barcode = i.Barcode</w:t>
      </w:r>
    </w:p>
    <w:p w14:paraId="6A5F3BD3"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WHERE l.BranchID = branch_id;</w:t>
      </w:r>
    </w:p>
    <w:p w14:paraId="6286EB50" w14:textId="77777777" w:rsidR="00C46C35" w:rsidRPr="00C46C35" w:rsidRDefault="00C46C35" w:rsidP="00515392">
      <w:pPr>
        <w:spacing w:after="0" w:line="480" w:lineRule="auto"/>
        <w:rPr>
          <w:rFonts w:ascii="Times New Roman" w:eastAsia="Times New Roman" w:hAnsi="Times New Roman" w:cs="Times New Roman"/>
          <w:sz w:val="18"/>
          <w:szCs w:val="18"/>
        </w:rPr>
      </w:pPr>
    </w:p>
    <w:p w14:paraId="6CFE37D9"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xml:space="preserve">    RETURN total_value;</w:t>
      </w:r>
    </w:p>
    <w:p w14:paraId="6FB16D3A"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END;</w:t>
      </w:r>
    </w:p>
    <w:p w14:paraId="04B82B68"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LANGUAGE plpgsql;</w:t>
      </w:r>
    </w:p>
    <w:p w14:paraId="2865E676" w14:textId="77777777" w:rsidR="00C46C35" w:rsidRPr="00C46C35" w:rsidRDefault="00C46C35" w:rsidP="00515392">
      <w:pPr>
        <w:spacing w:after="0" w:line="480" w:lineRule="auto"/>
        <w:rPr>
          <w:rFonts w:ascii="Times New Roman" w:eastAsia="Times New Roman" w:hAnsi="Times New Roman" w:cs="Times New Roman"/>
          <w:sz w:val="18"/>
          <w:szCs w:val="18"/>
        </w:rPr>
      </w:pPr>
    </w:p>
    <w:p w14:paraId="684700C0" w14:textId="77777777" w:rsidR="00C46C35"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 Example usage:</w:t>
      </w:r>
    </w:p>
    <w:p w14:paraId="4274018E" w14:textId="33EB5DBD" w:rsidR="00B521C7" w:rsidRPr="00C46C35" w:rsidRDefault="00C46C35" w:rsidP="00515392">
      <w:pPr>
        <w:spacing w:after="0" w:line="480" w:lineRule="auto"/>
        <w:rPr>
          <w:rFonts w:ascii="Times New Roman" w:eastAsia="Times New Roman" w:hAnsi="Times New Roman" w:cs="Times New Roman"/>
          <w:sz w:val="18"/>
          <w:szCs w:val="18"/>
        </w:rPr>
      </w:pPr>
      <w:r w:rsidRPr="00C46C35">
        <w:rPr>
          <w:rFonts w:ascii="Times New Roman" w:eastAsia="Times New Roman" w:hAnsi="Times New Roman" w:cs="Times New Roman"/>
          <w:sz w:val="18"/>
          <w:szCs w:val="18"/>
        </w:rPr>
        <w:t>SELECT total_inventory_value('LIBTECH01');</w:t>
      </w:r>
    </w:p>
    <w:p w14:paraId="58320A1F" w14:textId="7A9F28CC" w:rsidR="643E2E4B" w:rsidRDefault="643E2E4B" w:rsidP="643E2E4B">
      <w:pPr>
        <w:spacing w:after="0"/>
        <w:ind w:left="720"/>
        <w:rPr>
          <w:rFonts w:ascii="Times New Roman" w:eastAsia="Times New Roman" w:hAnsi="Times New Roman" w:cs="Times New Roman"/>
          <w:sz w:val="22"/>
          <w:szCs w:val="22"/>
        </w:rPr>
      </w:pPr>
    </w:p>
    <w:p w14:paraId="29B8ECB8" w14:textId="64CAE32F" w:rsidR="4478C59E" w:rsidRPr="00C46C35" w:rsidRDefault="4478C59E" w:rsidP="00515392">
      <w:pPr>
        <w:spacing w:after="0"/>
        <w:rPr>
          <w:rFonts w:ascii="Times New Roman" w:eastAsia="Times New Roman" w:hAnsi="Times New Roman" w:cs="Times New Roman"/>
          <w:b/>
          <w:bCs/>
          <w:sz w:val="22"/>
          <w:szCs w:val="22"/>
          <w:u w:val="single"/>
        </w:rPr>
      </w:pPr>
      <w:r w:rsidRPr="00C46C35">
        <w:rPr>
          <w:rFonts w:ascii="Times New Roman" w:eastAsia="Times New Roman" w:hAnsi="Times New Roman" w:cs="Times New Roman"/>
          <w:b/>
          <w:bCs/>
          <w:sz w:val="22"/>
          <w:szCs w:val="22"/>
          <w:u w:val="single"/>
        </w:rPr>
        <w:t>Stored Procedure: Transfer Book Stock Between Branches</w:t>
      </w:r>
    </w:p>
    <w:p w14:paraId="7B9A53FF" w14:textId="5011CAC7" w:rsidR="643E2E4B" w:rsidRDefault="643E2E4B" w:rsidP="00515392">
      <w:pPr>
        <w:spacing w:after="0"/>
        <w:rPr>
          <w:rFonts w:ascii="Times New Roman" w:eastAsia="Times New Roman" w:hAnsi="Times New Roman" w:cs="Times New Roman"/>
          <w:sz w:val="22"/>
          <w:szCs w:val="22"/>
        </w:rPr>
      </w:pPr>
    </w:p>
    <w:p w14:paraId="34D9D47E" w14:textId="4EC86015" w:rsidR="40652A42" w:rsidRDefault="40652A42" w:rsidP="00515392">
      <w:pPr>
        <w:spacing w:after="0"/>
      </w:pPr>
      <w:r>
        <w:rPr>
          <w:noProof/>
          <w:lang w:eastAsia="en-US"/>
        </w:rPr>
        <w:drawing>
          <wp:inline distT="0" distB="0" distL="0" distR="0" wp14:anchorId="798042DA" wp14:editId="47511B3F">
            <wp:extent cx="5943600" cy="2809875"/>
            <wp:effectExtent l="0" t="0" r="0" b="0"/>
            <wp:docPr id="1213399845" name="Picture 121339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A327F52" w14:textId="16462144" w:rsidR="40652A42" w:rsidRDefault="40652A42" w:rsidP="00515392">
      <w:pPr>
        <w:spacing w:before="240" w:after="240"/>
      </w:pPr>
      <w:r>
        <w:rPr>
          <w:noProof/>
          <w:lang w:eastAsia="en-US"/>
        </w:rPr>
        <w:drawing>
          <wp:inline distT="0" distB="0" distL="0" distR="0" wp14:anchorId="153CD4D6" wp14:editId="769538C4">
            <wp:extent cx="5943600" cy="1085850"/>
            <wp:effectExtent l="0" t="0" r="0" b="0"/>
            <wp:docPr id="1391061695" name="Picture 139106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6169EB73" w14:textId="77777777" w:rsidR="00E51C13" w:rsidRDefault="00E51C13" w:rsidP="00515392">
      <w:pPr>
        <w:spacing w:before="240" w:after="240"/>
        <w:rPr>
          <w:rFonts w:ascii="Times New Roman" w:eastAsia="Times New Roman" w:hAnsi="Times New Roman" w:cs="Times New Roman"/>
          <w:sz w:val="22"/>
          <w:szCs w:val="22"/>
          <w:u w:val="single"/>
        </w:rPr>
      </w:pPr>
    </w:p>
    <w:p w14:paraId="63B34024" w14:textId="659A0976" w:rsidR="2C1CBDC1" w:rsidRPr="00C46C35" w:rsidRDefault="2C1CBDC1" w:rsidP="00515392">
      <w:pPr>
        <w:spacing w:before="240" w:after="240"/>
        <w:rPr>
          <w:rFonts w:ascii="Times New Roman" w:eastAsia="Times New Roman" w:hAnsi="Times New Roman" w:cs="Times New Roman"/>
          <w:sz w:val="22"/>
          <w:szCs w:val="22"/>
          <w:u w:val="single"/>
        </w:rPr>
      </w:pPr>
      <w:r w:rsidRPr="00C46C35">
        <w:rPr>
          <w:rFonts w:ascii="Times New Roman" w:eastAsia="Times New Roman" w:hAnsi="Times New Roman" w:cs="Times New Roman"/>
          <w:sz w:val="22"/>
          <w:szCs w:val="22"/>
          <w:u w:val="single"/>
        </w:rPr>
        <w:t>Explanation:</w:t>
      </w:r>
    </w:p>
    <w:p w14:paraId="3F050C3A" w14:textId="54B72E3B" w:rsidR="2C1CBDC1" w:rsidRDefault="2C1CBDC1"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 xml:space="preserve">This stored procedure handles the transfer of book stock between two library branches. It ensures that books can be moved from one branch to another while maintaining accurate stock levels. </w:t>
      </w:r>
    </w:p>
    <w:p w14:paraId="5EA57D74" w14:textId="040CE15D" w:rsidR="643E2E4B" w:rsidRDefault="2C1CBDC1"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The procedure first checks if the source branch (from_branch) has enou</w:t>
      </w:r>
      <w:r w:rsidR="00515392">
        <w:rPr>
          <w:rFonts w:ascii="Times New Roman" w:eastAsia="Times New Roman" w:hAnsi="Times New Roman" w:cs="Times New Roman"/>
          <w:sz w:val="22"/>
          <w:szCs w:val="22"/>
        </w:rPr>
        <w:t xml:space="preserve">gh copies of the specified book </w:t>
      </w:r>
      <w:r w:rsidRPr="643E2E4B">
        <w:rPr>
          <w:rFonts w:ascii="Times New Roman" w:eastAsia="Times New Roman" w:hAnsi="Times New Roman" w:cs="Times New Roman"/>
          <w:sz w:val="22"/>
          <w:szCs w:val="22"/>
        </w:rPr>
        <w:t>(book_isbn) to transfer. If the available stock is less than the transfer quantity, it raises an exception and stops the transfer. If the stock check is successful, the procedure deducts the specified quantity from the source branch. It then adds the same quantity to the destination branch. If the book already exists in the destination branch, it updates the existing quantity. Otherwise, it inserts a new record.</w:t>
      </w:r>
    </w:p>
    <w:p w14:paraId="6712C00D" w14:textId="0DDFBE9A" w:rsidR="129E8A0F" w:rsidRPr="00C46C35" w:rsidRDefault="129E8A0F" w:rsidP="00515392">
      <w:pPr>
        <w:spacing w:before="240" w:after="240"/>
        <w:rPr>
          <w:rFonts w:ascii="Times New Roman" w:eastAsia="Times New Roman" w:hAnsi="Times New Roman" w:cs="Times New Roman"/>
          <w:sz w:val="22"/>
          <w:szCs w:val="22"/>
          <w:u w:val="single"/>
        </w:rPr>
      </w:pPr>
      <w:r w:rsidRPr="00C46C35">
        <w:rPr>
          <w:rFonts w:ascii="Times New Roman" w:eastAsia="Times New Roman" w:hAnsi="Times New Roman" w:cs="Times New Roman"/>
          <w:sz w:val="22"/>
          <w:szCs w:val="22"/>
          <w:u w:val="single"/>
        </w:rPr>
        <w:t>Importance:</w:t>
      </w:r>
    </w:p>
    <w:p w14:paraId="1B9FE032" w14:textId="635E6EE9" w:rsidR="419ADBB6" w:rsidRDefault="419ADBB6" w:rsidP="00515392">
      <w:pPr>
        <w:spacing w:before="240" w:after="240"/>
      </w:pPr>
      <w:r w:rsidRPr="643E2E4B">
        <w:rPr>
          <w:rFonts w:ascii="Times New Roman" w:eastAsia="Times New Roman" w:hAnsi="Times New Roman" w:cs="Times New Roman"/>
          <w:sz w:val="22"/>
          <w:szCs w:val="22"/>
        </w:rPr>
        <w:t xml:space="preserve">This stored procedure automates the process of moving stock between branches, ensuring that books are efficiently redistributed based on demand. It prevents manual errors and maintains accurate inventory levels across branches. This is particularly useful for optimizing stock levels, ensuring that popular books are available where they are most needed, and helping branches avoid shortages. </w:t>
      </w:r>
    </w:p>
    <w:p w14:paraId="494DB225" w14:textId="77777777" w:rsidR="00D662A7" w:rsidRDefault="419ADBB6" w:rsidP="00D662A7">
      <w:pPr>
        <w:keepNext/>
        <w:spacing w:before="240" w:after="240"/>
      </w:pPr>
      <w:r>
        <w:rPr>
          <w:noProof/>
          <w:lang w:eastAsia="en-US"/>
        </w:rPr>
        <w:drawing>
          <wp:inline distT="0" distB="0" distL="0" distR="0" wp14:anchorId="703C0E2B" wp14:editId="369D3C73">
            <wp:extent cx="5943600" cy="1409700"/>
            <wp:effectExtent l="0" t="0" r="0" b="0"/>
            <wp:docPr id="1992227516" name="Picture 199222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303CDC0D" w14:textId="3BED27B5" w:rsidR="419ADBB6" w:rsidRDefault="00D662A7" w:rsidP="00D662A7">
      <w:pPr>
        <w:pStyle w:val="Caption"/>
      </w:pPr>
      <w:bookmarkStart w:id="172" w:name="_Toc183091369"/>
      <w:r>
        <w:t xml:space="preserve">Figure </w:t>
      </w:r>
      <w:r w:rsidR="00626CE8">
        <w:fldChar w:fldCharType="begin"/>
      </w:r>
      <w:r w:rsidR="00626CE8">
        <w:instrText xml:space="preserve"> SEQ Figure \* ARABIC </w:instrText>
      </w:r>
      <w:r w:rsidR="00626CE8">
        <w:fldChar w:fldCharType="separate"/>
      </w:r>
      <w:r w:rsidR="00626CE8">
        <w:rPr>
          <w:noProof/>
        </w:rPr>
        <w:t>79</w:t>
      </w:r>
      <w:r w:rsidR="00626CE8">
        <w:rPr>
          <w:noProof/>
        </w:rPr>
        <w:fldChar w:fldCharType="end"/>
      </w:r>
      <w:r>
        <w:t>: Stored Procedure: Transfer Books among Branches</w:t>
      </w:r>
      <w:bookmarkEnd w:id="172"/>
    </w:p>
    <w:p w14:paraId="4A674EAB" w14:textId="77777777" w:rsidR="00D662A7" w:rsidRPr="00D662A7" w:rsidRDefault="00D662A7" w:rsidP="00D662A7"/>
    <w:p w14:paraId="2F0E7601" w14:textId="488713C1" w:rsidR="18A6547A" w:rsidRDefault="18A6547A" w:rsidP="00515392">
      <w:pPr>
        <w:spacing w:before="240" w:after="240"/>
        <w:rPr>
          <w:rFonts w:ascii="Times New Roman" w:eastAsia="Times New Roman" w:hAnsi="Times New Roman" w:cs="Times New Roman"/>
          <w:sz w:val="22"/>
          <w:szCs w:val="22"/>
        </w:rPr>
      </w:pPr>
      <w:r w:rsidRPr="643E2E4B">
        <w:rPr>
          <w:rFonts w:ascii="Times New Roman" w:eastAsia="Times New Roman" w:hAnsi="Times New Roman" w:cs="Times New Roman"/>
          <w:sz w:val="22"/>
          <w:szCs w:val="22"/>
        </w:rPr>
        <w:t>If the transfer quantity exceeded the available stock in the source branch, the procedure would have raised an error</w:t>
      </w:r>
      <w:r w:rsidR="13B1FD85" w:rsidRPr="643E2E4B">
        <w:rPr>
          <w:rFonts w:ascii="Times New Roman" w:eastAsia="Times New Roman" w:hAnsi="Times New Roman" w:cs="Times New Roman"/>
          <w:sz w:val="22"/>
          <w:szCs w:val="22"/>
        </w:rPr>
        <w:t>.</w:t>
      </w:r>
    </w:p>
    <w:p w14:paraId="6EC20993" w14:textId="77777777" w:rsidR="00014235" w:rsidRDefault="00014235" w:rsidP="00515392">
      <w:pPr>
        <w:spacing w:before="240" w:after="240"/>
        <w:rPr>
          <w:rFonts w:ascii="Times New Roman" w:eastAsia="Times New Roman" w:hAnsi="Times New Roman" w:cs="Times New Roman"/>
          <w:sz w:val="22"/>
          <w:szCs w:val="22"/>
        </w:rPr>
      </w:pPr>
    </w:p>
    <w:p w14:paraId="56BC3C45" w14:textId="7492141C" w:rsidR="00C46C35" w:rsidRPr="00515392" w:rsidRDefault="00C46C35" w:rsidP="00515392">
      <w:pPr>
        <w:spacing w:before="240" w:after="240"/>
        <w:rPr>
          <w:rFonts w:ascii="Times New Roman" w:eastAsia="Times New Roman" w:hAnsi="Times New Roman" w:cs="Times New Roman"/>
          <w:sz w:val="22"/>
          <w:szCs w:val="22"/>
          <w:u w:val="single"/>
        </w:rPr>
      </w:pPr>
      <w:r w:rsidRPr="00C46C35">
        <w:rPr>
          <w:rFonts w:ascii="Times New Roman" w:eastAsia="Times New Roman" w:hAnsi="Times New Roman" w:cs="Times New Roman"/>
          <w:sz w:val="22"/>
          <w:szCs w:val="22"/>
          <w:u w:val="single"/>
        </w:rPr>
        <w:t>Code:</w:t>
      </w:r>
    </w:p>
    <w:p w14:paraId="15F12897"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CREATE OR REPLACE PROCEDURE transfer_book_stock(</w:t>
      </w:r>
    </w:p>
    <w:p w14:paraId="5FAEE087"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from_branch VARCHAR,</w:t>
      </w:r>
    </w:p>
    <w:p w14:paraId="52E87ECF"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to_branch VARCHAR,</w:t>
      </w:r>
    </w:p>
    <w:p w14:paraId="3C55B29A"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book_isbn CHAR(13), -- Renamed parameter to avoid conflict</w:t>
      </w:r>
    </w:p>
    <w:p w14:paraId="3EB18AE6"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transfer_quantity INT</w:t>
      </w:r>
    </w:p>
    <w:p w14:paraId="3C2A61F0"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w:t>
      </w:r>
    </w:p>
    <w:p w14:paraId="40FBF97F"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LANGUAGE plpgsql</w:t>
      </w:r>
    </w:p>
    <w:p w14:paraId="1D9F57A7"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AS $$</w:t>
      </w:r>
    </w:p>
    <w:p w14:paraId="04F26555"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BEGIN</w:t>
      </w:r>
    </w:p>
    <w:p w14:paraId="6226222D"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 Check if the from_branch has enough stock</w:t>
      </w:r>
    </w:p>
    <w:p w14:paraId="6BFA104E"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IF NOT EXISTS (</w:t>
      </w:r>
    </w:p>
    <w:p w14:paraId="7350791E"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SELECT 1 </w:t>
      </w:r>
    </w:p>
    <w:p w14:paraId="71436C9B"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FROM Stores_Booksforsale </w:t>
      </w:r>
    </w:p>
    <w:p w14:paraId="42AA6820"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WHERE BranchID = from_branch AND ISBN = book_isbn AND Number_of_Copies &gt;= transfer_quantity</w:t>
      </w:r>
    </w:p>
    <w:p w14:paraId="1E696A2B"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 THEN</w:t>
      </w:r>
    </w:p>
    <w:p w14:paraId="4D1AC598"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RAISE EXCEPTION 'Insufficient stock in branch % for book %', from_branch, book_isbn;</w:t>
      </w:r>
    </w:p>
    <w:p w14:paraId="171B271F"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END IF;</w:t>
      </w:r>
    </w:p>
    <w:p w14:paraId="07B88E02"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p>
    <w:p w14:paraId="4E2C899D"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 Deduct stock from from_branch</w:t>
      </w:r>
    </w:p>
    <w:p w14:paraId="1DA8304B"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UPDATE Stores_Booksforsale</w:t>
      </w:r>
    </w:p>
    <w:p w14:paraId="58516212"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SET Number_of_Copies = Number_of_Copies - transfer_quantity</w:t>
      </w:r>
    </w:p>
    <w:p w14:paraId="452C288D"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WHERE BranchID = from_branch AND ISBN = book_isbn;</w:t>
      </w:r>
    </w:p>
    <w:p w14:paraId="4A1C8529"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p>
    <w:p w14:paraId="432D4ADD"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 Add stock to to_branch</w:t>
      </w:r>
    </w:p>
    <w:p w14:paraId="3B9DD960"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INSERT INTO Stores_Booksforsale (BranchID, ISBN, Number_of_Copies)</w:t>
      </w:r>
    </w:p>
    <w:p w14:paraId="31A91097"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VALUES (to_branch, book_isbn, transfer_quantity)</w:t>
      </w:r>
    </w:p>
    <w:p w14:paraId="3DEE4D18"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ON CONFLICT (BranchID, ISBN) </w:t>
      </w:r>
    </w:p>
    <w:p w14:paraId="7A105C32"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DO UPDATE SET Number_of_Copies = Stores_Booksforsale.Number_of_Copies + transfer_quantity;</w:t>
      </w:r>
    </w:p>
    <w:p w14:paraId="60ADD922" w14:textId="77777777"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END;</w:t>
      </w:r>
    </w:p>
    <w:p w14:paraId="23DC9AB1" w14:textId="58FE0816" w:rsidR="00501AD4" w:rsidRP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w:t>
      </w:r>
    </w:p>
    <w:p w14:paraId="3CEF477E" w14:textId="77777777" w:rsidR="00501AD4" w:rsidRDefault="00501AD4" w:rsidP="00515392">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example:</w:t>
      </w:r>
    </w:p>
    <w:p w14:paraId="39FE3732" w14:textId="69C1DF88" w:rsidR="00501AD4" w:rsidRDefault="00501AD4" w:rsidP="002C35CC">
      <w:pPr>
        <w:spacing w:before="240" w:after="240" w:line="240" w:lineRule="auto"/>
        <w:rPr>
          <w:rFonts w:ascii="Times New Roman" w:eastAsia="Times New Roman" w:hAnsi="Times New Roman" w:cs="Times New Roman"/>
          <w:sz w:val="18"/>
          <w:szCs w:val="18"/>
        </w:rPr>
      </w:pPr>
      <w:r w:rsidRPr="00501AD4">
        <w:rPr>
          <w:rFonts w:ascii="Times New Roman" w:eastAsia="Times New Roman" w:hAnsi="Times New Roman" w:cs="Times New Roman"/>
          <w:sz w:val="18"/>
          <w:szCs w:val="18"/>
        </w:rPr>
        <w:t xml:space="preserve"> CALL transfer_book_stock('LIBTECH01', 'LIBTECH02', '0000000003421', 5);</w:t>
      </w:r>
      <w:r w:rsidR="00FC02F9">
        <w:rPr>
          <w:rFonts w:ascii="Times New Roman" w:eastAsia="Times New Roman" w:hAnsi="Times New Roman" w:cs="Times New Roman"/>
          <w:sz w:val="18"/>
          <w:szCs w:val="18"/>
        </w:rPr>
        <w:tab/>
      </w:r>
    </w:p>
    <w:p w14:paraId="4CF0EAE9" w14:textId="77777777" w:rsidR="00366268" w:rsidRDefault="00366268" w:rsidP="00FC02F9">
      <w:pPr>
        <w:spacing w:before="240" w:after="240" w:line="240" w:lineRule="auto"/>
        <w:rPr>
          <w:rFonts w:ascii="Times New Roman" w:eastAsia="Times New Roman" w:hAnsi="Times New Roman" w:cs="Times New Roman"/>
          <w:b/>
          <w:bCs/>
          <w:sz w:val="22"/>
          <w:szCs w:val="22"/>
          <w:u w:val="single"/>
        </w:rPr>
      </w:pPr>
    </w:p>
    <w:p w14:paraId="6F3ECBEC" w14:textId="77777777" w:rsidR="00366268" w:rsidRDefault="00366268" w:rsidP="00FC02F9">
      <w:pPr>
        <w:spacing w:before="240" w:after="240" w:line="240" w:lineRule="auto"/>
        <w:rPr>
          <w:rFonts w:ascii="Times New Roman" w:eastAsia="Times New Roman" w:hAnsi="Times New Roman" w:cs="Times New Roman"/>
          <w:b/>
          <w:bCs/>
          <w:sz w:val="22"/>
          <w:szCs w:val="22"/>
          <w:u w:val="single"/>
        </w:rPr>
      </w:pPr>
    </w:p>
    <w:p w14:paraId="50EB49E2" w14:textId="77777777" w:rsidR="00366268" w:rsidRDefault="00366268" w:rsidP="00FC02F9">
      <w:pPr>
        <w:spacing w:before="240" w:after="240" w:line="240" w:lineRule="auto"/>
        <w:rPr>
          <w:rFonts w:ascii="Times New Roman" w:eastAsia="Times New Roman" w:hAnsi="Times New Roman" w:cs="Times New Roman"/>
          <w:b/>
          <w:bCs/>
          <w:sz w:val="22"/>
          <w:szCs w:val="22"/>
          <w:u w:val="single"/>
        </w:rPr>
      </w:pPr>
    </w:p>
    <w:p w14:paraId="223EF555" w14:textId="77777777" w:rsidR="00366268" w:rsidRDefault="00366268" w:rsidP="00FC02F9">
      <w:pPr>
        <w:spacing w:before="240" w:after="240" w:line="240" w:lineRule="auto"/>
        <w:rPr>
          <w:rFonts w:ascii="Times New Roman" w:eastAsia="Times New Roman" w:hAnsi="Times New Roman" w:cs="Times New Roman"/>
          <w:b/>
          <w:bCs/>
          <w:sz w:val="22"/>
          <w:szCs w:val="22"/>
          <w:u w:val="single"/>
        </w:rPr>
      </w:pPr>
    </w:p>
    <w:p w14:paraId="42E50DEE" w14:textId="6D7E52E4" w:rsidR="00FC02F9" w:rsidRPr="00BF092C" w:rsidRDefault="009D16B8" w:rsidP="00FC02F9">
      <w:pPr>
        <w:spacing w:before="240" w:after="240" w:line="240" w:lineRule="auto"/>
        <w:rPr>
          <w:rFonts w:ascii="Times New Roman" w:eastAsia="Times New Roman" w:hAnsi="Times New Roman" w:cs="Times New Roman"/>
          <w:b/>
          <w:bCs/>
          <w:sz w:val="22"/>
          <w:szCs w:val="22"/>
          <w:u w:val="single"/>
        </w:rPr>
      </w:pPr>
      <w:r w:rsidRPr="00BF092C">
        <w:rPr>
          <w:rFonts w:ascii="Times New Roman" w:eastAsia="Times New Roman" w:hAnsi="Times New Roman" w:cs="Times New Roman"/>
          <w:b/>
          <w:bCs/>
          <w:sz w:val="22"/>
          <w:szCs w:val="22"/>
          <w:u w:val="single"/>
        </w:rPr>
        <w:t>T</w:t>
      </w:r>
      <w:r w:rsidR="00C9024C" w:rsidRPr="00BF092C">
        <w:rPr>
          <w:rFonts w:ascii="Times New Roman" w:eastAsia="Times New Roman" w:hAnsi="Times New Roman" w:cs="Times New Roman"/>
          <w:b/>
          <w:bCs/>
          <w:sz w:val="22"/>
          <w:szCs w:val="22"/>
          <w:u w:val="single"/>
        </w:rPr>
        <w:t>rigger &amp; Function: Moving a book from Sale to Rent</w:t>
      </w:r>
    </w:p>
    <w:p w14:paraId="4712DF5A" w14:textId="23192328" w:rsidR="00F326EE" w:rsidRDefault="00F326EE" w:rsidP="00FC02F9">
      <w:pPr>
        <w:spacing w:before="240" w:after="240" w:line="240" w:lineRule="auto"/>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ab/>
      </w:r>
      <w:r w:rsidR="00070EFC" w:rsidRPr="00070EFC">
        <w:rPr>
          <w:rFonts w:ascii="Times New Roman" w:eastAsia="Times New Roman" w:hAnsi="Times New Roman" w:cs="Times New Roman"/>
          <w:b/>
          <w:bCs/>
          <w:noProof/>
          <w:sz w:val="22"/>
          <w:szCs w:val="22"/>
          <w:lang w:eastAsia="en-US"/>
        </w:rPr>
        <w:drawing>
          <wp:inline distT="0" distB="0" distL="0" distR="0" wp14:anchorId="1666839C" wp14:editId="16736BCC">
            <wp:extent cx="5943600" cy="2626360"/>
            <wp:effectExtent l="0" t="0" r="0" b="2540"/>
            <wp:docPr id="14676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7845" name=""/>
                    <pic:cNvPicPr/>
                  </pic:nvPicPr>
                  <pic:blipFill>
                    <a:blip r:embed="rId164"/>
                    <a:stretch>
                      <a:fillRect/>
                    </a:stretch>
                  </pic:blipFill>
                  <pic:spPr>
                    <a:xfrm>
                      <a:off x="0" y="0"/>
                      <a:ext cx="5943600" cy="2626360"/>
                    </a:xfrm>
                    <a:prstGeom prst="rect">
                      <a:avLst/>
                    </a:prstGeom>
                  </pic:spPr>
                </pic:pic>
              </a:graphicData>
            </a:graphic>
          </wp:inline>
        </w:drawing>
      </w:r>
    </w:p>
    <w:p w14:paraId="0B8DBFAD" w14:textId="29055637" w:rsidR="00070EFC" w:rsidRDefault="00070EFC" w:rsidP="00070EFC">
      <w:pPr>
        <w:spacing w:before="240" w:after="240"/>
        <w:rPr>
          <w:rFonts w:ascii="Times New Roman" w:eastAsia="Times New Roman" w:hAnsi="Times New Roman" w:cs="Times New Roman"/>
          <w:sz w:val="22"/>
          <w:szCs w:val="22"/>
          <w:u w:val="single"/>
        </w:rPr>
      </w:pPr>
      <w:r w:rsidRPr="00070EFC">
        <w:rPr>
          <w:rFonts w:ascii="Times New Roman" w:eastAsia="Times New Roman" w:hAnsi="Times New Roman" w:cs="Times New Roman"/>
          <w:sz w:val="22"/>
          <w:szCs w:val="22"/>
          <w:u w:val="single"/>
        </w:rPr>
        <w:t>Explanation:</w:t>
      </w:r>
    </w:p>
    <w:p w14:paraId="2C23EC6D" w14:textId="7A3E46E5" w:rsidR="00E37346" w:rsidRDefault="005952D9" w:rsidP="005952D9">
      <w:pPr>
        <w:spacing w:before="240" w:after="240"/>
        <w:rPr>
          <w:rFonts w:ascii="Times New Roman" w:eastAsia="Times New Roman" w:hAnsi="Times New Roman" w:cs="Times New Roman"/>
          <w:sz w:val="22"/>
          <w:szCs w:val="22"/>
        </w:rPr>
      </w:pPr>
      <w:r w:rsidRPr="005952D9">
        <w:rPr>
          <w:rFonts w:ascii="Times New Roman" w:eastAsia="Times New Roman" w:hAnsi="Times New Roman" w:cs="Times New Roman"/>
          <w:sz w:val="22"/>
          <w:szCs w:val="22"/>
        </w:rPr>
        <w:t>This function automates the process of moving books from sale to rent while ensuring data consistency. It extracts shelf and row numbers from the book ID, identifies the branch where the book is stored, validates stock availability, and updates the inventory by reducing the number of sale copies. It also checks if the same book (based on ISBN) already exists in the rental system to ensure consistent pricing; otherwise, it calculates the rental price by applying a discount. Finally, the function logs the transition for traceability, ensuring all operations are efficient and transparent.</w:t>
      </w:r>
    </w:p>
    <w:p w14:paraId="50B91251" w14:textId="057F6E7E" w:rsidR="00E37346" w:rsidRDefault="00E37346" w:rsidP="00E37346">
      <w:pPr>
        <w:spacing w:before="240" w:after="240"/>
        <w:rPr>
          <w:rFonts w:ascii="Times New Roman" w:eastAsia="Times New Roman" w:hAnsi="Times New Roman" w:cs="Times New Roman"/>
          <w:sz w:val="22"/>
          <w:szCs w:val="22"/>
          <w:u w:val="single"/>
        </w:rPr>
      </w:pPr>
      <w:r w:rsidRPr="00576DF4">
        <w:rPr>
          <w:rFonts w:ascii="Times New Roman" w:eastAsia="Times New Roman" w:hAnsi="Times New Roman" w:cs="Times New Roman"/>
          <w:sz w:val="22"/>
          <w:szCs w:val="22"/>
          <w:u w:val="single"/>
        </w:rPr>
        <w:t>Importance:</w:t>
      </w:r>
    </w:p>
    <w:p w14:paraId="2BA74BC8" w14:textId="50E1C163" w:rsidR="005952D9" w:rsidRPr="006205DD" w:rsidRDefault="006205DD" w:rsidP="006205DD">
      <w:pPr>
        <w:spacing w:before="240" w:after="240"/>
        <w:rPr>
          <w:rFonts w:ascii="Times New Roman" w:eastAsia="Times New Roman" w:hAnsi="Times New Roman" w:cs="Times New Roman"/>
          <w:sz w:val="22"/>
          <w:szCs w:val="22"/>
        </w:rPr>
      </w:pPr>
      <w:r w:rsidRPr="006205DD">
        <w:rPr>
          <w:rFonts w:ascii="Times New Roman" w:eastAsia="Times New Roman" w:hAnsi="Times New Roman" w:cs="Times New Roman"/>
          <w:sz w:val="22"/>
          <w:szCs w:val="22"/>
        </w:rPr>
        <w:t>This function is crucial for operational efficiency, ensuring accurate inventory management and consistent pricing across branches. It reduces manual errors, maintains data integrity, and provides a seamless customer experience. Its adaptability allows for future enhancements, and real-time updates ensure the library’s records remain accurate, scalable, and reliable, minimizing operational risks and supporting smooth library management.</w:t>
      </w:r>
    </w:p>
    <w:p w14:paraId="1D94C08D" w14:textId="77777777" w:rsidR="00E37346" w:rsidRDefault="00E37346" w:rsidP="00E37346">
      <w:pPr>
        <w:spacing w:before="240" w:after="240"/>
        <w:rPr>
          <w:rFonts w:ascii="Times New Roman" w:eastAsia="Times New Roman" w:hAnsi="Times New Roman" w:cs="Times New Roman"/>
          <w:sz w:val="22"/>
          <w:szCs w:val="22"/>
        </w:rPr>
      </w:pPr>
    </w:p>
    <w:p w14:paraId="3D75DB0D" w14:textId="0A0A9496" w:rsidR="006205DD" w:rsidRPr="006205DD" w:rsidRDefault="006205DD" w:rsidP="00E37346">
      <w:pPr>
        <w:spacing w:before="240" w:after="240"/>
        <w:rPr>
          <w:rFonts w:ascii="Times New Roman" w:eastAsia="Times New Roman" w:hAnsi="Times New Roman" w:cs="Times New Roman"/>
          <w:sz w:val="22"/>
          <w:szCs w:val="22"/>
          <w:u w:val="single"/>
        </w:rPr>
      </w:pPr>
      <w:r w:rsidRPr="006205DD">
        <w:rPr>
          <w:rFonts w:ascii="Times New Roman" w:eastAsia="Times New Roman" w:hAnsi="Times New Roman" w:cs="Times New Roman"/>
          <w:sz w:val="22"/>
          <w:szCs w:val="22"/>
          <w:u w:val="single"/>
        </w:rPr>
        <w:t>Code:</w:t>
      </w:r>
    </w:p>
    <w:p w14:paraId="65EA3F0E"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CREATE OR REPLACE FUNCTION handle_sale_to_rent()</w:t>
      </w:r>
    </w:p>
    <w:p w14:paraId="6681F22C"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RETURNS TRIGGER AS $$</w:t>
      </w:r>
    </w:p>
    <w:p w14:paraId="22346604"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DECLARE</w:t>
      </w:r>
    </w:p>
    <w:p w14:paraId="4F3A6DBC"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shelf_no INT;</w:t>
      </w:r>
    </w:p>
    <w:p w14:paraId="0F90ADAD"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row_no INT;</w:t>
      </w:r>
    </w:p>
    <w:p w14:paraId="3C637A4C"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branch_id VARCHAR(10);</w:t>
      </w:r>
    </w:p>
    <w:p w14:paraId="4F579524"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existing_price NUMERIC;  </w:t>
      </w:r>
    </w:p>
    <w:p w14:paraId="6E01769E"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BEGIN</w:t>
      </w:r>
    </w:p>
    <w:p w14:paraId="493084DB"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6565B054"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shelf_no := CAST(SUBSTRING(NEW.BookID FROM POSITION('#' IN NEW.BookID) + 1 FOR 2) AS INT);</w:t>
      </w:r>
    </w:p>
    <w:p w14:paraId="092A8081"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row_no := CAST(SUBSTRING(NEW.BookID FROM POSITION('#' IN NEW.BookID) + 3 FOR 1) AS INT);</w:t>
      </w:r>
    </w:p>
    <w:p w14:paraId="3E907D40"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4821D66B"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552B9C5D"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SELECT BranchID INTO branch_id</w:t>
      </w:r>
    </w:p>
    <w:p w14:paraId="051A7F4B"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FROM Stores_Booksforsale</w:t>
      </w:r>
    </w:p>
    <w:p w14:paraId="64921C1D"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WHERE ISBN = NEW.ISBN</w:t>
      </w:r>
    </w:p>
    <w:p w14:paraId="544D636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LIMIT 1;</w:t>
      </w:r>
    </w:p>
    <w:p w14:paraId="37EAF1E2"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4B4E3CEC"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13841110"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IF branch_id IS NULL THEN</w:t>
      </w:r>
    </w:p>
    <w:p w14:paraId="4C8F58CC"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RAISE EXCEPTION 'Cannot move book % to rent. It is not stored in any branch.', NEW.ISBN;</w:t>
      </w:r>
    </w:p>
    <w:p w14:paraId="324E569D"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END IF;</w:t>
      </w:r>
    </w:p>
    <w:p w14:paraId="025D89F9"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5982CD21"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0A044343"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IF NOT EXISTS (</w:t>
      </w:r>
    </w:p>
    <w:p w14:paraId="60950468"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SELECT 1</w:t>
      </w:r>
    </w:p>
    <w:p w14:paraId="4FD6E3EB"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FROM Stores_Booksforsale</w:t>
      </w:r>
    </w:p>
    <w:p w14:paraId="01F29BEC"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WHERE ISBN = NEW.ISBN AND BranchID = branch_id AND Number_of_Copies &gt; 0</w:t>
      </w:r>
    </w:p>
    <w:p w14:paraId="53544F47"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 THEN</w:t>
      </w:r>
    </w:p>
    <w:p w14:paraId="64722684"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RAISE EXCEPTION 'Cannot move book % to rent, not enough copies available in branch %.', NEW.ISBN, branch_id;</w:t>
      </w:r>
    </w:p>
    <w:p w14:paraId="0A3C90FD"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END IF;</w:t>
      </w:r>
    </w:p>
    <w:p w14:paraId="5092F720"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311F6FD3"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1E11CC6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UPDATE Stores_Booksforsale</w:t>
      </w:r>
    </w:p>
    <w:p w14:paraId="2BDAF0E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SET Number_of_Copies = Number_of_Copies - 1</w:t>
      </w:r>
    </w:p>
    <w:p w14:paraId="09584F7F"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WHERE ISBN = NEW.ISBN AND BranchID = branch_id;</w:t>
      </w:r>
    </w:p>
    <w:p w14:paraId="1BEE677F"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24053AFF"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77B50387"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SELECT Price INTO existing_price</w:t>
      </w:r>
    </w:p>
    <w:p w14:paraId="76554967"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FROM Books_for_Rent</w:t>
      </w:r>
    </w:p>
    <w:p w14:paraId="40EDDBE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WHERE ISBN = NEW.ISBN</w:t>
      </w:r>
    </w:p>
    <w:p w14:paraId="0019B431"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LIMIT 1;</w:t>
      </w:r>
    </w:p>
    <w:p w14:paraId="752260AA"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42E341AF"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235BBBA8"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IF existing_price IS NOT NULL THEN</w:t>
      </w:r>
    </w:p>
    <w:p w14:paraId="113AD0C9"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18685DB4"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RAISE NOTICE 'An existing book with ISBN % is found. Using the same price: %.', NEW.ISBN, existing_price;</w:t>
      </w:r>
    </w:p>
    <w:p w14:paraId="76DF7C1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ELSE</w:t>
      </w:r>
    </w:p>
    <w:p w14:paraId="76A82C9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2CC3532E"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existing_price := ROUND((SELECT Price FROM Books_for_Sale WHERE ISBN = NEW.ISBN) * (1 - NEW.Discount / 100.0), 2);</w:t>
      </w:r>
    </w:p>
    <w:p w14:paraId="5C5AD9B6"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RAISE NOTICE 'No existing book with ISBN % is found. Using the discounted price: %.', NEW.ISBN, existing_price;</w:t>
      </w:r>
    </w:p>
    <w:p w14:paraId="245EF854"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END IF;</w:t>
      </w:r>
    </w:p>
    <w:p w14:paraId="6A6986DB"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6D675F51"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31C08583"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INSERT INTO Books_for_Rent (</w:t>
      </w:r>
    </w:p>
    <w:p w14:paraId="41CEB966"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BookID, ISBN, Title, Genre, Price, Translator, Edition, Pages, Lang, Publisher_Name, Shelf_No, Row_No, BranchID</w:t>
      </w:r>
    </w:p>
    <w:p w14:paraId="32AB4A7C"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t>
      </w:r>
    </w:p>
    <w:p w14:paraId="70553503"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SELECT</w:t>
      </w:r>
    </w:p>
    <w:p w14:paraId="0FDF9640"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NEW.BookID, </w:t>
      </w:r>
    </w:p>
    <w:p w14:paraId="0F93C6EE"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b.ISBN, </w:t>
      </w:r>
    </w:p>
    <w:p w14:paraId="33435C59"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b.Title, </w:t>
      </w:r>
    </w:p>
    <w:p w14:paraId="3A3A8B8A"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b.Genre, </w:t>
      </w:r>
    </w:p>
    <w:p w14:paraId="7307F25D"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existing_price,  </w:t>
      </w:r>
    </w:p>
    <w:p w14:paraId="12E9D3B2"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b.Translator, </w:t>
      </w:r>
    </w:p>
    <w:p w14:paraId="2F6B1B86"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b.Edition, </w:t>
      </w:r>
    </w:p>
    <w:p w14:paraId="3B0B9E93"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b.Pages, </w:t>
      </w:r>
    </w:p>
    <w:p w14:paraId="47CF3E66"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b.Lang, </w:t>
      </w:r>
    </w:p>
    <w:p w14:paraId="7499B674"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b.Publisher_Name, </w:t>
      </w:r>
    </w:p>
    <w:p w14:paraId="47F9737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shelf_no,  </w:t>
      </w:r>
    </w:p>
    <w:p w14:paraId="47CF17F6"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row_no,    </w:t>
      </w:r>
    </w:p>
    <w:p w14:paraId="6ED704A4"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branch_id  </w:t>
      </w:r>
    </w:p>
    <w:p w14:paraId="49DA045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FROM Books_for_Sale b</w:t>
      </w:r>
    </w:p>
    <w:p w14:paraId="4BE51B5A"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WHERE b.ISBN = NEW.ISBN;</w:t>
      </w:r>
    </w:p>
    <w:p w14:paraId="2F5729CE"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3DEBA312"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RAISE NOTICE 'Book % has been successfully moved from sale to rent in branch % with Shelf_No: %, Row_No: %, and price: %.', NEW.ISBN, branch_id, shelf_no, row_no, existing_price;</w:t>
      </w:r>
    </w:p>
    <w:p w14:paraId="13DBBE36" w14:textId="77777777" w:rsidR="00117760" w:rsidRPr="00515392" w:rsidRDefault="00117760" w:rsidP="00117760">
      <w:pPr>
        <w:spacing w:before="240" w:after="240" w:line="240" w:lineRule="auto"/>
        <w:rPr>
          <w:rFonts w:asciiTheme="majorBidi" w:eastAsia="Times New Roman" w:hAnsiTheme="majorBidi" w:cstheme="majorBidi"/>
          <w:sz w:val="18"/>
          <w:szCs w:val="18"/>
        </w:rPr>
      </w:pPr>
    </w:p>
    <w:p w14:paraId="701CDAD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 xml:space="preserve">    RETURN NEW;</w:t>
      </w:r>
    </w:p>
    <w:p w14:paraId="1E040695"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END;</w:t>
      </w:r>
    </w:p>
    <w:p w14:paraId="0CA90944" w14:textId="3628DACE" w:rsidR="00117760" w:rsidRPr="00515392" w:rsidRDefault="00551C94" w:rsidP="00551C94">
      <w:pPr>
        <w:spacing w:before="240" w:after="240" w:line="240" w:lineRule="auto"/>
        <w:rPr>
          <w:rFonts w:asciiTheme="majorBidi" w:eastAsia="Times New Roman" w:hAnsiTheme="majorBidi" w:cstheme="majorBidi"/>
          <w:sz w:val="18"/>
          <w:szCs w:val="18"/>
        </w:rPr>
      </w:pPr>
      <w:r>
        <w:rPr>
          <w:rFonts w:asciiTheme="majorBidi" w:eastAsia="Times New Roman" w:hAnsiTheme="majorBidi" w:cstheme="majorBidi"/>
          <w:sz w:val="18"/>
          <w:szCs w:val="18"/>
        </w:rPr>
        <w:t>$$ LANGUAGE plpgsql;</w:t>
      </w:r>
    </w:p>
    <w:p w14:paraId="4BD5220F"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CREATE or REPLACE TRIGGER trigger_handle_sale_to_rent</w:t>
      </w:r>
    </w:p>
    <w:p w14:paraId="4A8887AB" w14:textId="0C12C0DF" w:rsidR="00117760" w:rsidRPr="00515392" w:rsidRDefault="005E37DF" w:rsidP="00117760">
      <w:pPr>
        <w:spacing w:before="240" w:after="240" w:line="240" w:lineRule="auto"/>
        <w:rPr>
          <w:rFonts w:asciiTheme="majorBidi" w:eastAsia="Times New Roman" w:hAnsiTheme="majorBidi" w:cstheme="majorBidi"/>
          <w:sz w:val="18"/>
          <w:szCs w:val="18"/>
        </w:rPr>
      </w:pPr>
      <w:r>
        <w:rPr>
          <w:rFonts w:asciiTheme="majorBidi" w:eastAsia="Times New Roman" w:hAnsiTheme="majorBidi" w:cstheme="majorBidi"/>
          <w:sz w:val="18"/>
          <w:szCs w:val="18"/>
        </w:rPr>
        <w:t xml:space="preserve">BEFORE </w:t>
      </w:r>
      <w:r w:rsidR="00117760" w:rsidRPr="00515392">
        <w:rPr>
          <w:rFonts w:asciiTheme="majorBidi" w:eastAsia="Times New Roman" w:hAnsiTheme="majorBidi" w:cstheme="majorBidi"/>
          <w:sz w:val="18"/>
          <w:szCs w:val="18"/>
        </w:rPr>
        <w:t xml:space="preserve"> INSERT ON Sale_to_Rent</w:t>
      </w:r>
    </w:p>
    <w:p w14:paraId="72C98C60" w14:textId="77777777" w:rsidR="00117760" w:rsidRPr="00515392" w:rsidRDefault="00117760" w:rsidP="00117760">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FOR EACH ROW</w:t>
      </w:r>
    </w:p>
    <w:p w14:paraId="33CA17B3" w14:textId="01F284D7" w:rsidR="009A3411" w:rsidRDefault="00117760" w:rsidP="00515392">
      <w:pPr>
        <w:spacing w:before="240" w:after="240" w:line="240" w:lineRule="auto"/>
        <w:rPr>
          <w:rFonts w:asciiTheme="majorBidi" w:eastAsia="Times New Roman" w:hAnsiTheme="majorBidi" w:cstheme="majorBidi"/>
          <w:sz w:val="18"/>
          <w:szCs w:val="18"/>
        </w:rPr>
      </w:pPr>
      <w:r w:rsidRPr="00515392">
        <w:rPr>
          <w:rFonts w:asciiTheme="majorBidi" w:eastAsia="Times New Roman" w:hAnsiTheme="majorBidi" w:cstheme="majorBidi"/>
          <w:sz w:val="18"/>
          <w:szCs w:val="18"/>
        </w:rPr>
        <w:t>EXECUTE FUNCTION handle_sale_to_rent();</w:t>
      </w:r>
    </w:p>
    <w:p w14:paraId="4FDEECFE" w14:textId="23381E82" w:rsidR="003D4647" w:rsidRDefault="003D4647" w:rsidP="00515392">
      <w:pPr>
        <w:spacing w:before="240" w:after="240" w:line="240" w:lineRule="auto"/>
        <w:rPr>
          <w:rFonts w:asciiTheme="majorBidi" w:eastAsia="Times New Roman" w:hAnsiTheme="majorBidi" w:cstheme="majorBidi"/>
          <w:sz w:val="18"/>
          <w:szCs w:val="18"/>
        </w:rPr>
      </w:pPr>
    </w:p>
    <w:p w14:paraId="6EC6D4CF" w14:textId="77777777" w:rsidR="003E51D1" w:rsidRDefault="00302E45" w:rsidP="003E51D1">
      <w:pPr>
        <w:keepNext/>
        <w:spacing w:before="240" w:after="240" w:line="240" w:lineRule="auto"/>
      </w:pPr>
      <w:r w:rsidRPr="00302E45">
        <w:rPr>
          <w:rFonts w:asciiTheme="majorBidi" w:eastAsia="Times New Roman" w:hAnsiTheme="majorBidi" w:cstheme="majorBidi"/>
          <w:noProof/>
          <w:sz w:val="18"/>
          <w:szCs w:val="18"/>
          <w:lang w:eastAsia="en-US"/>
        </w:rPr>
        <w:drawing>
          <wp:inline distT="0" distB="0" distL="0" distR="0" wp14:anchorId="25D654C1" wp14:editId="3B89D6FD">
            <wp:extent cx="5943600" cy="13442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344295"/>
                    </a:xfrm>
                    <a:prstGeom prst="rect">
                      <a:avLst/>
                    </a:prstGeom>
                  </pic:spPr>
                </pic:pic>
              </a:graphicData>
            </a:graphic>
          </wp:inline>
        </w:drawing>
      </w:r>
    </w:p>
    <w:p w14:paraId="3AF730E0" w14:textId="1A8964A4" w:rsidR="003D4647" w:rsidRDefault="003E51D1" w:rsidP="003E51D1">
      <w:pPr>
        <w:pStyle w:val="Caption"/>
        <w:rPr>
          <w:rFonts w:asciiTheme="majorBidi" w:eastAsia="Times New Roman" w:hAnsiTheme="majorBidi" w:cstheme="majorBidi"/>
        </w:rPr>
      </w:pPr>
      <w:bookmarkStart w:id="173" w:name="_Toc183091370"/>
      <w:r>
        <w:t xml:space="preserve">Figure </w:t>
      </w:r>
      <w:r w:rsidR="00626CE8">
        <w:fldChar w:fldCharType="begin"/>
      </w:r>
      <w:r w:rsidR="00626CE8">
        <w:instrText xml:space="preserve"> SEQ Figure \* ARABIC </w:instrText>
      </w:r>
      <w:r w:rsidR="00626CE8">
        <w:fldChar w:fldCharType="separate"/>
      </w:r>
      <w:r w:rsidR="00626CE8">
        <w:rPr>
          <w:noProof/>
        </w:rPr>
        <w:t>80</w:t>
      </w:r>
      <w:r w:rsidR="00626CE8">
        <w:rPr>
          <w:noProof/>
        </w:rPr>
        <w:fldChar w:fldCharType="end"/>
      </w:r>
      <w:r>
        <w:t xml:space="preserve">: Trigger and Function: </w:t>
      </w:r>
      <w:r w:rsidRPr="00D56388">
        <w:t>Moving a book from Sale to Rent</w:t>
      </w:r>
      <w:bookmarkEnd w:id="173"/>
    </w:p>
    <w:p w14:paraId="55C32272" w14:textId="77777777" w:rsidR="003D4647" w:rsidRPr="00515392" w:rsidRDefault="003D4647" w:rsidP="00515392">
      <w:pPr>
        <w:spacing w:before="240" w:after="240" w:line="240" w:lineRule="auto"/>
        <w:rPr>
          <w:rFonts w:asciiTheme="majorBidi" w:eastAsia="Times New Roman" w:hAnsiTheme="majorBidi" w:cstheme="majorBidi"/>
          <w:sz w:val="18"/>
          <w:szCs w:val="18"/>
        </w:rPr>
      </w:pPr>
    </w:p>
    <w:p w14:paraId="48BE6360" w14:textId="3CB93431" w:rsidR="009A3411" w:rsidRPr="008615EC" w:rsidRDefault="0486BE8E" w:rsidP="008615EC">
      <w:pPr>
        <w:pStyle w:val="Heading1"/>
        <w:numPr>
          <w:ilvl w:val="0"/>
          <w:numId w:val="29"/>
        </w:numPr>
        <w:rPr>
          <w:rFonts w:asciiTheme="majorBidi" w:hAnsiTheme="majorBidi"/>
          <w:b/>
          <w:bCs/>
          <w:color w:val="auto"/>
          <w:sz w:val="32"/>
          <w:szCs w:val="32"/>
        </w:rPr>
      </w:pPr>
      <w:bookmarkStart w:id="174" w:name="_Toc183960569"/>
      <w:r w:rsidRPr="008615EC">
        <w:rPr>
          <w:rFonts w:asciiTheme="majorBidi" w:hAnsiTheme="majorBidi"/>
          <w:b/>
          <w:bCs/>
          <w:color w:val="auto"/>
          <w:sz w:val="32"/>
          <w:szCs w:val="32"/>
        </w:rPr>
        <w:t>B</w:t>
      </w:r>
      <w:r w:rsidR="008615EC">
        <w:rPr>
          <w:rFonts w:asciiTheme="majorBidi" w:hAnsiTheme="majorBidi"/>
          <w:b/>
          <w:bCs/>
          <w:color w:val="auto"/>
          <w:sz w:val="32"/>
          <w:szCs w:val="32"/>
        </w:rPr>
        <w:t>onuses</w:t>
      </w:r>
      <w:bookmarkEnd w:id="174"/>
    </w:p>
    <w:p w14:paraId="5CEFD345" w14:textId="640BCB1D" w:rsidR="000A4F89" w:rsidRDefault="0098765D" w:rsidP="008615EC">
      <w:pPr>
        <w:pStyle w:val="Heading2"/>
      </w:pPr>
      <w:bookmarkStart w:id="175" w:name="_Toc183960570"/>
      <w:r w:rsidRPr="00A60A92">
        <w:rPr>
          <w:rFonts w:asciiTheme="majorBidi" w:hAnsiTheme="majorBidi"/>
          <w:b/>
          <w:bCs/>
          <w:color w:val="auto"/>
          <w:sz w:val="28"/>
          <w:szCs w:val="28"/>
        </w:rPr>
        <w:t>15.1</w:t>
      </w:r>
      <w:r w:rsidR="000A4F89">
        <w:rPr>
          <w:rFonts w:asciiTheme="majorBidi" w:hAnsiTheme="majorBidi"/>
          <w:b/>
          <w:bCs/>
          <w:color w:val="auto"/>
          <w:sz w:val="28"/>
          <w:szCs w:val="28"/>
        </w:rPr>
        <w:t xml:space="preserve"> </w:t>
      </w:r>
      <w:r w:rsidR="000A4F89" w:rsidRPr="000A4F89">
        <w:rPr>
          <w:rFonts w:asciiTheme="majorBidi" w:hAnsiTheme="majorBidi"/>
          <w:b/>
          <w:bCs/>
          <w:color w:val="auto"/>
          <w:sz w:val="28"/>
          <w:szCs w:val="28"/>
        </w:rPr>
        <w:t>Recursive Query: Track Borrowing Chains for a Book</w:t>
      </w:r>
      <w:bookmarkEnd w:id="175"/>
    </w:p>
    <w:p w14:paraId="02738885" w14:textId="047A4981" w:rsidR="000A4F89" w:rsidRDefault="000A4F89" w:rsidP="000A4F89"/>
    <w:p w14:paraId="0840DB3B" w14:textId="0088C32F" w:rsidR="00A378EF" w:rsidRDefault="00A378EF" w:rsidP="003D4647">
      <w:pPr>
        <w:rPr>
          <w:rFonts w:asciiTheme="majorBidi" w:hAnsiTheme="majorBidi" w:cstheme="majorBidi"/>
          <w:sz w:val="18"/>
          <w:szCs w:val="18"/>
        </w:rPr>
      </w:pPr>
      <w:r w:rsidRPr="00CB6E83">
        <w:rPr>
          <w:noProof/>
          <w:u w:val="single"/>
          <w:lang w:eastAsia="en-US"/>
        </w:rPr>
        <w:drawing>
          <wp:inline distT="0" distB="0" distL="0" distR="0" wp14:anchorId="5724A5CC" wp14:editId="60F85768">
            <wp:extent cx="5943600" cy="3242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42945"/>
                    </a:xfrm>
                    <a:prstGeom prst="rect">
                      <a:avLst/>
                    </a:prstGeom>
                  </pic:spPr>
                </pic:pic>
              </a:graphicData>
            </a:graphic>
          </wp:inline>
        </w:drawing>
      </w:r>
    </w:p>
    <w:p w14:paraId="19B499D3" w14:textId="31427ACD" w:rsidR="00A378EF" w:rsidRDefault="00A378EF" w:rsidP="003D4647">
      <w:pPr>
        <w:rPr>
          <w:rFonts w:asciiTheme="majorBidi" w:hAnsiTheme="majorBidi" w:cstheme="majorBidi"/>
          <w:sz w:val="18"/>
          <w:szCs w:val="18"/>
        </w:rPr>
      </w:pPr>
      <w:r w:rsidRPr="00CB6E83">
        <w:rPr>
          <w:noProof/>
          <w:u w:val="single"/>
          <w:lang w:eastAsia="en-US"/>
        </w:rPr>
        <w:drawing>
          <wp:inline distT="0" distB="0" distL="0" distR="0" wp14:anchorId="5E6DC717" wp14:editId="07DFCA1B">
            <wp:extent cx="5943600" cy="3126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6105"/>
                    </a:xfrm>
                    <a:prstGeom prst="rect">
                      <a:avLst/>
                    </a:prstGeom>
                  </pic:spPr>
                </pic:pic>
              </a:graphicData>
            </a:graphic>
          </wp:inline>
        </w:drawing>
      </w:r>
    </w:p>
    <w:p w14:paraId="0CC89532" w14:textId="77777777" w:rsidR="00A378EF" w:rsidRDefault="00A378EF" w:rsidP="003D4647">
      <w:pPr>
        <w:rPr>
          <w:rFonts w:asciiTheme="majorBidi" w:hAnsiTheme="majorBidi" w:cstheme="majorBidi"/>
          <w:sz w:val="18"/>
          <w:szCs w:val="18"/>
        </w:rPr>
      </w:pPr>
    </w:p>
    <w:p w14:paraId="31669A02" w14:textId="77777777" w:rsidR="001C6D40" w:rsidRDefault="001C6D40" w:rsidP="001C6D40">
      <w:pPr>
        <w:rPr>
          <w:rFonts w:asciiTheme="majorBidi" w:hAnsiTheme="majorBidi" w:cstheme="majorBidi"/>
          <w:sz w:val="18"/>
          <w:szCs w:val="18"/>
        </w:rPr>
      </w:pPr>
    </w:p>
    <w:p w14:paraId="609E6E43" w14:textId="77777777" w:rsidR="001C6D40" w:rsidRPr="00D1515C" w:rsidRDefault="001C6D40" w:rsidP="001C6D40">
      <w:pPr>
        <w:rPr>
          <w:rFonts w:asciiTheme="majorBidi" w:hAnsiTheme="majorBidi" w:cstheme="majorBidi"/>
          <w:sz w:val="22"/>
          <w:szCs w:val="22"/>
          <w:u w:val="single"/>
        </w:rPr>
      </w:pPr>
      <w:r w:rsidRPr="00D1515C">
        <w:rPr>
          <w:rFonts w:asciiTheme="majorBidi" w:hAnsiTheme="majorBidi" w:cstheme="majorBidi"/>
          <w:sz w:val="22"/>
          <w:szCs w:val="22"/>
          <w:u w:val="single"/>
        </w:rPr>
        <w:t>Explanation:</w:t>
      </w:r>
    </w:p>
    <w:p w14:paraId="38F8DAEE" w14:textId="77777777" w:rsidR="001C6D40" w:rsidRPr="00D1515C" w:rsidRDefault="001C6D40" w:rsidP="001C6D40">
      <w:pPr>
        <w:rPr>
          <w:rFonts w:asciiTheme="majorBidi" w:hAnsiTheme="majorBidi" w:cstheme="majorBidi"/>
          <w:sz w:val="22"/>
          <w:szCs w:val="22"/>
        </w:rPr>
      </w:pPr>
      <w:r>
        <w:rPr>
          <w:rFonts w:asciiTheme="majorBidi" w:hAnsiTheme="majorBidi" w:cstheme="majorBidi"/>
          <w:sz w:val="22"/>
          <w:szCs w:val="22"/>
        </w:rPr>
        <w:t>The query begins with the Base Case</w:t>
      </w:r>
      <w:r w:rsidRPr="00D1515C">
        <w:rPr>
          <w:rFonts w:asciiTheme="majorBidi" w:hAnsiTheme="majorBidi" w:cstheme="majorBidi"/>
          <w:sz w:val="22"/>
          <w:szCs w:val="22"/>
        </w:rPr>
        <w:t>, which retrieves the initial borrower of the specified book (BookID), including details such as the borrower’s username, name, borrowing and due dates, and any penalties.</w:t>
      </w:r>
      <w:r>
        <w:rPr>
          <w:rFonts w:asciiTheme="majorBidi" w:hAnsiTheme="majorBidi" w:cstheme="majorBidi"/>
          <w:sz w:val="22"/>
          <w:szCs w:val="22"/>
        </w:rPr>
        <w:t xml:space="preserve"> In the Recursive Case</w:t>
      </w:r>
      <w:r w:rsidRPr="00D1515C">
        <w:rPr>
          <w:rFonts w:asciiTheme="majorBidi" w:hAnsiTheme="majorBidi" w:cstheme="majorBidi"/>
          <w:sz w:val="22"/>
          <w:szCs w:val="22"/>
        </w:rPr>
        <w:t>, the query identifies the next borrower who borrowed the book after the previous borr</w:t>
      </w:r>
      <w:r>
        <w:rPr>
          <w:rFonts w:asciiTheme="majorBidi" w:hAnsiTheme="majorBidi" w:cstheme="majorBidi"/>
          <w:sz w:val="22"/>
          <w:szCs w:val="22"/>
        </w:rPr>
        <w:t xml:space="preserve">ower’s due date. The condition </w:t>
      </w:r>
      <w:r w:rsidRPr="00D1515C">
        <w:rPr>
          <w:rFonts w:asciiTheme="majorBidi" w:hAnsiTheme="majorBidi" w:cstheme="majorBidi"/>
          <w:sz w:val="22"/>
          <w:szCs w:val="22"/>
        </w:rPr>
        <w:t>next_</w:t>
      </w:r>
      <w:r>
        <w:rPr>
          <w:rFonts w:asciiTheme="majorBidi" w:hAnsiTheme="majorBidi" w:cstheme="majorBidi"/>
          <w:sz w:val="22"/>
          <w:szCs w:val="22"/>
        </w:rPr>
        <w:t>borrower.Date_Out &gt; bc.Due_Date</w:t>
      </w:r>
      <w:r w:rsidRPr="00D1515C">
        <w:rPr>
          <w:rFonts w:asciiTheme="majorBidi" w:hAnsiTheme="majorBidi" w:cstheme="majorBidi"/>
          <w:sz w:val="22"/>
          <w:szCs w:val="22"/>
        </w:rPr>
        <w:t xml:space="preserve"> ensures that borrowing events are sequential and non-overlapping. The recursion continues iteratively until no more bor</w:t>
      </w:r>
      <w:r>
        <w:rPr>
          <w:rFonts w:asciiTheme="majorBidi" w:hAnsiTheme="majorBidi" w:cstheme="majorBidi"/>
          <w:sz w:val="22"/>
          <w:szCs w:val="22"/>
        </w:rPr>
        <w:t>rowers meet the criteria. The Final Output</w:t>
      </w:r>
      <w:r w:rsidRPr="00D1515C">
        <w:rPr>
          <w:rFonts w:asciiTheme="majorBidi" w:hAnsiTheme="majorBidi" w:cstheme="majorBidi"/>
          <w:sz w:val="22"/>
          <w:szCs w:val="22"/>
        </w:rPr>
        <w:t xml:space="preserve"> displays the complete borrowing chain,</w:t>
      </w:r>
      <w:r>
        <w:rPr>
          <w:rFonts w:asciiTheme="majorBidi" w:hAnsiTheme="majorBidi" w:cstheme="majorBidi"/>
          <w:sz w:val="22"/>
          <w:szCs w:val="22"/>
        </w:rPr>
        <w:t xml:space="preserve"> detailing each borrower, the </w:t>
      </w:r>
      <w:r w:rsidRPr="00D1515C">
        <w:rPr>
          <w:rFonts w:asciiTheme="majorBidi" w:hAnsiTheme="majorBidi" w:cstheme="majorBidi"/>
          <w:sz w:val="22"/>
          <w:szCs w:val="22"/>
        </w:rPr>
        <w:t>borrowing and due dates, any penalties incurred, and the chain level (Chain_</w:t>
      </w:r>
      <w:r>
        <w:rPr>
          <w:rFonts w:asciiTheme="majorBidi" w:hAnsiTheme="majorBidi" w:cstheme="majorBidi"/>
          <w:sz w:val="22"/>
          <w:szCs w:val="22"/>
        </w:rPr>
        <w:t>Level</w:t>
      </w:r>
      <w:r w:rsidRPr="00D1515C">
        <w:rPr>
          <w:rFonts w:asciiTheme="majorBidi" w:hAnsiTheme="majorBidi" w:cstheme="majorBidi"/>
          <w:sz w:val="22"/>
          <w:szCs w:val="22"/>
        </w:rPr>
        <w:t>), which indicates the borrowing sequence.</w:t>
      </w:r>
    </w:p>
    <w:p w14:paraId="3DF3A717" w14:textId="77777777" w:rsidR="001C6D40" w:rsidRPr="00D1515C" w:rsidRDefault="001C6D40" w:rsidP="001C6D40">
      <w:pPr>
        <w:rPr>
          <w:rFonts w:asciiTheme="majorBidi" w:hAnsiTheme="majorBidi" w:cstheme="majorBidi"/>
          <w:sz w:val="22"/>
          <w:szCs w:val="22"/>
          <w:u w:val="single"/>
        </w:rPr>
      </w:pPr>
      <w:r w:rsidRPr="00D1515C">
        <w:rPr>
          <w:rFonts w:asciiTheme="majorBidi" w:hAnsiTheme="majorBidi" w:cstheme="majorBidi"/>
          <w:sz w:val="22"/>
          <w:szCs w:val="22"/>
          <w:u w:val="single"/>
        </w:rPr>
        <w:t>Importance:</w:t>
      </w:r>
    </w:p>
    <w:p w14:paraId="475DF3E6" w14:textId="77777777" w:rsidR="001C6D40" w:rsidRDefault="001C6D40" w:rsidP="001C6D40">
      <w:r w:rsidRPr="00D1515C">
        <w:rPr>
          <w:rFonts w:asciiTheme="majorBidi" w:hAnsiTheme="majorBidi" w:cstheme="majorBidi"/>
          <w:sz w:val="22"/>
          <w:szCs w:val="22"/>
        </w:rPr>
        <w:t>This query serves multiple purposes: it tracks book demand by identifying how often a book is borrowed, thereby highlighting its popularity. It helps the library manage inventory by assessing whether additional copies of high-demand books are needed. Lastly, by analyzing borrowing patterns, the library can improve user recommendations, suggesting similar books to frequent borrowers and enhancing the overall user experience</w:t>
      </w:r>
      <w:r>
        <w:t>.</w:t>
      </w:r>
    </w:p>
    <w:p w14:paraId="7A629086" w14:textId="77777777" w:rsidR="001C6D40" w:rsidRPr="008B5C84" w:rsidRDefault="001C6D40" w:rsidP="001C6D40"/>
    <w:p w14:paraId="324F59F2" w14:textId="18FD81BE" w:rsidR="001C6D40" w:rsidRPr="00E53277" w:rsidRDefault="001C6D40" w:rsidP="001C6D40">
      <w:pPr>
        <w:rPr>
          <w:b/>
          <w:bCs/>
          <w:u w:val="single"/>
        </w:rPr>
      </w:pPr>
      <w:r w:rsidRPr="00E53277">
        <w:rPr>
          <w:rStyle w:val="Strong"/>
          <w:rFonts w:asciiTheme="majorBidi" w:hAnsiTheme="majorBidi" w:cstheme="majorBidi"/>
          <w:b w:val="0"/>
          <w:bCs w:val="0"/>
          <w:color w:val="000000" w:themeColor="text1"/>
          <w:sz w:val="22"/>
          <w:szCs w:val="22"/>
          <w:u w:val="single"/>
        </w:rPr>
        <w:t>Example Usage</w:t>
      </w:r>
    </w:p>
    <w:p w14:paraId="293A56BB" w14:textId="0731E546" w:rsidR="001C6D40" w:rsidRDefault="001C6D40" w:rsidP="001C6D40">
      <w:pPr>
        <w:pStyle w:val="HTMLPreformatted"/>
        <w:rPr>
          <w:rStyle w:val="HTMLCode"/>
          <w:rFonts w:asciiTheme="majorBidi" w:eastAsiaTheme="majorEastAsia" w:hAnsiTheme="majorBidi" w:cstheme="majorBidi"/>
          <w:sz w:val="18"/>
          <w:szCs w:val="18"/>
        </w:rPr>
      </w:pPr>
      <w:r w:rsidRPr="00E53277">
        <w:rPr>
          <w:rStyle w:val="hljs-keyword"/>
          <w:rFonts w:asciiTheme="majorBidi" w:eastAsiaTheme="majorEastAsia" w:hAnsiTheme="majorBidi" w:cstheme="majorBidi"/>
          <w:sz w:val="18"/>
          <w:szCs w:val="18"/>
        </w:rPr>
        <w:t>SELECT</w:t>
      </w:r>
      <w:r w:rsidRPr="00E53277">
        <w:rPr>
          <w:rStyle w:val="HTMLCode"/>
          <w:rFonts w:asciiTheme="majorBidi" w:eastAsiaTheme="majorEastAsia" w:hAnsiTheme="majorBidi" w:cstheme="majorBidi"/>
          <w:sz w:val="18"/>
          <w:szCs w:val="18"/>
        </w:rPr>
        <w:t xml:space="preserve"> </w:t>
      </w:r>
      <w:r w:rsidRPr="00E53277">
        <w:rPr>
          <w:rStyle w:val="hljs-operator"/>
          <w:rFonts w:asciiTheme="majorBidi" w:eastAsiaTheme="majorEastAsia" w:hAnsiTheme="majorBidi" w:cstheme="majorBidi"/>
          <w:sz w:val="18"/>
          <w:szCs w:val="18"/>
        </w:rPr>
        <w:t>*</w:t>
      </w:r>
      <w:r w:rsidRPr="00E53277">
        <w:rPr>
          <w:rStyle w:val="HTMLCode"/>
          <w:rFonts w:asciiTheme="majorBidi" w:eastAsiaTheme="majorEastAsia" w:hAnsiTheme="majorBidi" w:cstheme="majorBidi"/>
          <w:sz w:val="18"/>
          <w:szCs w:val="18"/>
        </w:rPr>
        <w:t xml:space="preserve"> </w:t>
      </w:r>
      <w:r w:rsidRPr="00E53277">
        <w:rPr>
          <w:rStyle w:val="hljs-keyword"/>
          <w:rFonts w:asciiTheme="majorBidi" w:eastAsiaTheme="majorEastAsia" w:hAnsiTheme="majorBidi" w:cstheme="majorBidi"/>
          <w:sz w:val="18"/>
          <w:szCs w:val="18"/>
        </w:rPr>
        <w:t>FROM</w:t>
      </w:r>
      <w:r w:rsidRPr="00E53277">
        <w:rPr>
          <w:rStyle w:val="HTMLCode"/>
          <w:rFonts w:asciiTheme="majorBidi" w:eastAsiaTheme="majorEastAsia" w:hAnsiTheme="majorBidi" w:cstheme="majorBidi"/>
          <w:sz w:val="18"/>
          <w:szCs w:val="18"/>
        </w:rPr>
        <w:t xml:space="preserve"> Borrowing_Chain;</w:t>
      </w:r>
    </w:p>
    <w:p w14:paraId="2035759D" w14:textId="39F6FE38" w:rsidR="00AE321A" w:rsidRDefault="00AE321A" w:rsidP="001C6D40">
      <w:pPr>
        <w:pStyle w:val="HTMLPreformatted"/>
        <w:rPr>
          <w:rFonts w:asciiTheme="majorBidi" w:hAnsiTheme="majorBidi" w:cstheme="majorBidi"/>
          <w:sz w:val="18"/>
          <w:szCs w:val="18"/>
        </w:rPr>
      </w:pPr>
    </w:p>
    <w:p w14:paraId="3849B63F" w14:textId="77777777" w:rsidR="003E51D1" w:rsidRDefault="00AE321A" w:rsidP="003E51D1">
      <w:pPr>
        <w:pStyle w:val="HTMLPreformatted"/>
        <w:keepNext/>
      </w:pPr>
      <w:r w:rsidRPr="00FE0F62">
        <w:rPr>
          <w:rFonts w:asciiTheme="majorBidi" w:hAnsiTheme="majorBidi" w:cstheme="majorBidi"/>
          <w:noProof/>
          <w:sz w:val="18"/>
          <w:szCs w:val="18"/>
        </w:rPr>
        <w:drawing>
          <wp:inline distT="0" distB="0" distL="0" distR="0" wp14:anchorId="08B50DF5" wp14:editId="15350440">
            <wp:extent cx="5943600" cy="2085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085975"/>
                    </a:xfrm>
                    <a:prstGeom prst="rect">
                      <a:avLst/>
                    </a:prstGeom>
                  </pic:spPr>
                </pic:pic>
              </a:graphicData>
            </a:graphic>
          </wp:inline>
        </w:drawing>
      </w:r>
    </w:p>
    <w:p w14:paraId="53838CB9" w14:textId="22DE8B41" w:rsidR="00AE321A" w:rsidRDefault="003E51D1" w:rsidP="003E51D1">
      <w:pPr>
        <w:pStyle w:val="Caption"/>
        <w:rPr>
          <w:rFonts w:asciiTheme="majorBidi" w:hAnsiTheme="majorBidi" w:cstheme="majorBidi"/>
        </w:rPr>
      </w:pPr>
      <w:bookmarkStart w:id="176" w:name="_Toc183091371"/>
      <w:r>
        <w:t xml:space="preserve">Figure </w:t>
      </w:r>
      <w:r w:rsidR="00626CE8">
        <w:fldChar w:fldCharType="begin"/>
      </w:r>
      <w:r w:rsidR="00626CE8">
        <w:instrText xml:space="preserve"> SEQ Figure \* ARABIC </w:instrText>
      </w:r>
      <w:r w:rsidR="00626CE8">
        <w:fldChar w:fldCharType="separate"/>
      </w:r>
      <w:r w:rsidR="00626CE8">
        <w:rPr>
          <w:noProof/>
        </w:rPr>
        <w:t>81</w:t>
      </w:r>
      <w:r w:rsidR="00626CE8">
        <w:rPr>
          <w:noProof/>
        </w:rPr>
        <w:fldChar w:fldCharType="end"/>
      </w:r>
      <w:r>
        <w:t xml:space="preserve">: </w:t>
      </w:r>
      <w:r w:rsidRPr="005E31B2">
        <w:t>Recursive Query: Track Borrowing Chains for a Book</w:t>
      </w:r>
      <w:bookmarkEnd w:id="176"/>
    </w:p>
    <w:p w14:paraId="74A617B5" w14:textId="77777777" w:rsidR="00AE321A" w:rsidRPr="00E53277" w:rsidRDefault="00AE321A" w:rsidP="001C6D40">
      <w:pPr>
        <w:pStyle w:val="HTMLPreformatted"/>
        <w:rPr>
          <w:rFonts w:asciiTheme="majorBidi" w:hAnsiTheme="majorBidi" w:cstheme="majorBidi"/>
          <w:sz w:val="18"/>
          <w:szCs w:val="18"/>
        </w:rPr>
      </w:pPr>
    </w:p>
    <w:p w14:paraId="3E1E1827" w14:textId="77777777" w:rsidR="001C6D40" w:rsidRDefault="001C6D40" w:rsidP="001C6D40">
      <w:pPr>
        <w:rPr>
          <w:rFonts w:asciiTheme="majorBidi" w:hAnsiTheme="majorBidi" w:cstheme="majorBidi"/>
          <w:sz w:val="22"/>
          <w:szCs w:val="22"/>
        </w:rPr>
      </w:pPr>
      <w:r w:rsidRPr="008B5C84">
        <w:rPr>
          <w:rFonts w:asciiTheme="majorBidi" w:hAnsiTheme="majorBidi" w:cstheme="majorBidi"/>
          <w:sz w:val="22"/>
          <w:szCs w:val="22"/>
        </w:rPr>
        <w:t>The output visually represents the borrowing chain, helping the library analyze borrowing behavior and patterns for the specific book.</w:t>
      </w:r>
    </w:p>
    <w:p w14:paraId="78D8E3BF" w14:textId="0C955C54" w:rsidR="001C6D40" w:rsidRDefault="001C6D40" w:rsidP="001C6D40">
      <w:pPr>
        <w:rPr>
          <w:rFonts w:asciiTheme="majorBidi" w:hAnsiTheme="majorBidi" w:cstheme="majorBidi"/>
          <w:sz w:val="18"/>
          <w:szCs w:val="18"/>
        </w:rPr>
      </w:pPr>
    </w:p>
    <w:p w14:paraId="5903C0C8" w14:textId="77777777" w:rsidR="001C6D40" w:rsidRDefault="001C6D40" w:rsidP="001C6D40">
      <w:pPr>
        <w:rPr>
          <w:rFonts w:asciiTheme="majorBidi" w:hAnsiTheme="majorBidi" w:cstheme="majorBidi"/>
          <w:sz w:val="18"/>
          <w:szCs w:val="18"/>
        </w:rPr>
      </w:pPr>
    </w:p>
    <w:p w14:paraId="4A02D7ED" w14:textId="7E395759" w:rsidR="003D4647" w:rsidRPr="003D4647" w:rsidRDefault="003D4647" w:rsidP="001C6D40">
      <w:pPr>
        <w:rPr>
          <w:rFonts w:asciiTheme="majorBidi" w:hAnsiTheme="majorBidi" w:cstheme="majorBidi"/>
          <w:sz w:val="18"/>
          <w:szCs w:val="18"/>
        </w:rPr>
      </w:pPr>
      <w:r w:rsidRPr="003D4647">
        <w:rPr>
          <w:rFonts w:asciiTheme="majorBidi" w:hAnsiTheme="majorBidi" w:cstheme="majorBidi"/>
          <w:sz w:val="18"/>
          <w:szCs w:val="18"/>
        </w:rPr>
        <w:t>WITH RECURSIVE Borrowing_Chain AS (</w:t>
      </w:r>
    </w:p>
    <w:p w14:paraId="6A2281A0"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 Base Case: Get all borrowers of the book</w:t>
      </w:r>
    </w:p>
    <w:p w14:paraId="48D3D1DB"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SELECT </w:t>
      </w:r>
    </w:p>
    <w:p w14:paraId="0126ACA2"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b.Username, </w:t>
      </w:r>
    </w:p>
    <w:p w14:paraId="43B96FCF"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c.First_Name, </w:t>
      </w:r>
    </w:p>
    <w:p w14:paraId="3C033171"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c.Last_Name, </w:t>
      </w:r>
    </w:p>
    <w:p w14:paraId="618C87CD"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b.BookID, </w:t>
      </w:r>
    </w:p>
    <w:p w14:paraId="6742B5D0"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b.Date_Out, </w:t>
      </w:r>
    </w:p>
    <w:p w14:paraId="0545CD73"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b.Due_Date, </w:t>
      </w:r>
    </w:p>
    <w:p w14:paraId="61E762EE"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b.Penalty,</w:t>
      </w:r>
    </w:p>
    <w:p w14:paraId="04CB4079"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1 AS Chain_Level</w:t>
      </w:r>
    </w:p>
    <w:p w14:paraId="047506AD"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FROM Borrows b</w:t>
      </w:r>
    </w:p>
    <w:p w14:paraId="188DCE7A"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JOIN Customer c ON b.Username = c.Username</w:t>
      </w:r>
    </w:p>
    <w:p w14:paraId="1336D792"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WHERE b.BookID = '0000000002431#001'</w:t>
      </w:r>
    </w:p>
    <w:p w14:paraId="39F8A6D3" w14:textId="77777777" w:rsidR="003D4647" w:rsidRPr="003D4647" w:rsidRDefault="003D4647" w:rsidP="003D4647">
      <w:pPr>
        <w:rPr>
          <w:rFonts w:asciiTheme="majorBidi" w:hAnsiTheme="majorBidi" w:cstheme="majorBidi"/>
          <w:sz w:val="18"/>
          <w:szCs w:val="18"/>
        </w:rPr>
      </w:pPr>
    </w:p>
    <w:p w14:paraId="1324BBA1"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UNION ALL</w:t>
      </w:r>
    </w:p>
    <w:p w14:paraId="033ED434" w14:textId="77777777" w:rsidR="003D4647" w:rsidRPr="003D4647" w:rsidRDefault="003D4647" w:rsidP="003D4647">
      <w:pPr>
        <w:rPr>
          <w:rFonts w:asciiTheme="majorBidi" w:hAnsiTheme="majorBidi" w:cstheme="majorBidi"/>
          <w:sz w:val="18"/>
          <w:szCs w:val="18"/>
        </w:rPr>
      </w:pPr>
    </w:p>
    <w:p w14:paraId="1C5F71A9"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 Recursive Case: Find the next borrower after the previous one returned the book</w:t>
      </w:r>
    </w:p>
    <w:p w14:paraId="14981EAA"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SELECT </w:t>
      </w:r>
    </w:p>
    <w:p w14:paraId="2ADD2811"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next_borrower.Username, </w:t>
      </w:r>
    </w:p>
    <w:p w14:paraId="0156D285"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c.First_Name, </w:t>
      </w:r>
    </w:p>
    <w:p w14:paraId="7AD6F096"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c.Last_Name, </w:t>
      </w:r>
    </w:p>
    <w:p w14:paraId="22D89425"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next_borrower.BookID, </w:t>
      </w:r>
    </w:p>
    <w:p w14:paraId="69B812CD"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next_borrower.Date_Out, </w:t>
      </w:r>
    </w:p>
    <w:p w14:paraId="55B627A0"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next_borrower.Due_Date, </w:t>
      </w:r>
    </w:p>
    <w:p w14:paraId="481B0735"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next_borrower.Penalty,</w:t>
      </w:r>
    </w:p>
    <w:p w14:paraId="4FF04D2D"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bc.Chain_Level + 1</w:t>
      </w:r>
    </w:p>
    <w:p w14:paraId="50CD97C8"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FROM Borrows next_borrower</w:t>
      </w:r>
    </w:p>
    <w:p w14:paraId="7A44A4BA"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JOIN Borrowing_Chain bc </w:t>
      </w:r>
    </w:p>
    <w:p w14:paraId="367061F1"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ON next_borrower.BookID = bc.BookID </w:t>
      </w:r>
    </w:p>
    <w:p w14:paraId="106A2376"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AND next_borrower.Date_Out &gt; bc.Due_Date</w:t>
      </w:r>
    </w:p>
    <w:p w14:paraId="52DF0F3A"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JOIN Customer c ON next_borrower.Username = c.Username</w:t>
      </w:r>
    </w:p>
    <w:p w14:paraId="52580819"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w:t>
      </w:r>
    </w:p>
    <w:p w14:paraId="163B93BB"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SELECT </w:t>
      </w:r>
    </w:p>
    <w:p w14:paraId="069F2EF3"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Username, </w:t>
      </w:r>
    </w:p>
    <w:p w14:paraId="23D8D4BB"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First_Name, </w:t>
      </w:r>
    </w:p>
    <w:p w14:paraId="5065C31A"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Last_Name, </w:t>
      </w:r>
    </w:p>
    <w:p w14:paraId="6AFAACFC"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BookID, </w:t>
      </w:r>
    </w:p>
    <w:p w14:paraId="2DCB3902"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Date_Out, </w:t>
      </w:r>
    </w:p>
    <w:p w14:paraId="6856C622"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Due_Date, </w:t>
      </w:r>
    </w:p>
    <w:p w14:paraId="63FC0055"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Penalty, </w:t>
      </w:r>
    </w:p>
    <w:p w14:paraId="55A5B1FE"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 xml:space="preserve">    Chain_Level</w:t>
      </w:r>
    </w:p>
    <w:p w14:paraId="50AA3371" w14:textId="77777777" w:rsidR="003D4647" w:rsidRPr="003D4647" w:rsidRDefault="003D4647" w:rsidP="003D4647">
      <w:pPr>
        <w:rPr>
          <w:rFonts w:asciiTheme="majorBidi" w:hAnsiTheme="majorBidi" w:cstheme="majorBidi"/>
          <w:sz w:val="18"/>
          <w:szCs w:val="18"/>
        </w:rPr>
      </w:pPr>
      <w:r w:rsidRPr="003D4647">
        <w:rPr>
          <w:rFonts w:asciiTheme="majorBidi" w:hAnsiTheme="majorBidi" w:cstheme="majorBidi"/>
          <w:sz w:val="18"/>
          <w:szCs w:val="18"/>
        </w:rPr>
        <w:t>FROM Borrowing_Chain</w:t>
      </w:r>
    </w:p>
    <w:p w14:paraId="62629175" w14:textId="600D9C3A" w:rsidR="000A4F89" w:rsidRDefault="003D4647" w:rsidP="003D4647">
      <w:pPr>
        <w:rPr>
          <w:rFonts w:asciiTheme="majorBidi" w:hAnsiTheme="majorBidi" w:cstheme="majorBidi"/>
          <w:sz w:val="18"/>
          <w:szCs w:val="18"/>
        </w:rPr>
      </w:pPr>
      <w:r w:rsidRPr="003D4647">
        <w:rPr>
          <w:rFonts w:asciiTheme="majorBidi" w:hAnsiTheme="majorBidi" w:cstheme="majorBidi"/>
          <w:sz w:val="18"/>
          <w:szCs w:val="18"/>
        </w:rPr>
        <w:t>ORDER BY Chain_Level, Date_Out;</w:t>
      </w:r>
    </w:p>
    <w:p w14:paraId="6AD7EBA9" w14:textId="0E54B586" w:rsidR="008B5C84" w:rsidRPr="00D1515C" w:rsidRDefault="008B5C84" w:rsidP="00D1515C">
      <w:pPr>
        <w:rPr>
          <w:rFonts w:asciiTheme="majorBidi" w:hAnsiTheme="majorBidi" w:cstheme="majorBidi"/>
          <w:sz w:val="22"/>
          <w:szCs w:val="22"/>
        </w:rPr>
      </w:pPr>
    </w:p>
    <w:p w14:paraId="2BB7F24F" w14:textId="168FE421" w:rsidR="00D1515C" w:rsidRPr="00D1515C" w:rsidRDefault="00626CE8" w:rsidP="00626CE8">
      <w:r>
        <w:br w:type="page"/>
      </w:r>
    </w:p>
    <w:p w14:paraId="04F8EBCD" w14:textId="2CDEF791" w:rsidR="0098765D" w:rsidRPr="00A60A92" w:rsidRDefault="00AF155C" w:rsidP="008615EC">
      <w:pPr>
        <w:pStyle w:val="Heading2"/>
        <w:rPr>
          <w:rFonts w:asciiTheme="majorBidi" w:hAnsiTheme="majorBidi"/>
          <w:b/>
          <w:bCs/>
          <w:color w:val="auto"/>
          <w:sz w:val="28"/>
          <w:szCs w:val="28"/>
        </w:rPr>
      </w:pPr>
      <w:bookmarkStart w:id="177" w:name="_Toc183960571"/>
      <w:r>
        <w:rPr>
          <w:rFonts w:asciiTheme="majorBidi" w:hAnsiTheme="majorBidi"/>
          <w:b/>
          <w:bCs/>
          <w:color w:val="auto"/>
          <w:sz w:val="28"/>
          <w:szCs w:val="28"/>
        </w:rPr>
        <w:t xml:space="preserve">15.2 </w:t>
      </w:r>
      <w:r w:rsidR="009A3411" w:rsidRPr="00A60A92">
        <w:rPr>
          <w:rFonts w:asciiTheme="majorBidi" w:hAnsiTheme="majorBidi"/>
          <w:b/>
          <w:bCs/>
          <w:color w:val="auto"/>
          <w:sz w:val="28"/>
          <w:szCs w:val="28"/>
        </w:rPr>
        <w:t>Security Mechanism</w:t>
      </w:r>
      <w:r w:rsidR="00762064" w:rsidRPr="00A60A92">
        <w:rPr>
          <w:rFonts w:asciiTheme="majorBidi" w:hAnsiTheme="majorBidi"/>
          <w:b/>
          <w:bCs/>
          <w:color w:val="auto"/>
          <w:sz w:val="28"/>
          <w:szCs w:val="28"/>
        </w:rPr>
        <w:t xml:space="preserve"> 1</w:t>
      </w:r>
      <w:r w:rsidR="009A3411" w:rsidRPr="00A60A92">
        <w:rPr>
          <w:rFonts w:asciiTheme="majorBidi" w:hAnsiTheme="majorBidi"/>
          <w:b/>
          <w:bCs/>
          <w:color w:val="auto"/>
          <w:sz w:val="28"/>
          <w:szCs w:val="28"/>
        </w:rPr>
        <w:t>:</w:t>
      </w:r>
      <w:r w:rsidR="00762064" w:rsidRPr="00A60A92">
        <w:rPr>
          <w:rFonts w:asciiTheme="majorBidi" w:hAnsiTheme="majorBidi"/>
          <w:b/>
          <w:bCs/>
          <w:color w:val="auto"/>
          <w:sz w:val="28"/>
          <w:szCs w:val="28"/>
        </w:rPr>
        <w:t xml:space="preserve"> Encryption &amp; Decryption of </w:t>
      </w:r>
      <w:r w:rsidR="00D53025" w:rsidRPr="00A60A92">
        <w:rPr>
          <w:rFonts w:asciiTheme="majorBidi" w:hAnsiTheme="majorBidi"/>
          <w:b/>
          <w:bCs/>
          <w:color w:val="auto"/>
          <w:sz w:val="28"/>
          <w:szCs w:val="28"/>
        </w:rPr>
        <w:t>S</w:t>
      </w:r>
      <w:r w:rsidR="00762064" w:rsidRPr="00A60A92">
        <w:rPr>
          <w:rFonts w:asciiTheme="majorBidi" w:hAnsiTheme="majorBidi"/>
          <w:b/>
          <w:bCs/>
          <w:color w:val="auto"/>
          <w:sz w:val="28"/>
          <w:szCs w:val="28"/>
        </w:rPr>
        <w:t xml:space="preserve">ensitive </w:t>
      </w:r>
      <w:r w:rsidR="00D53025" w:rsidRPr="00A60A92">
        <w:rPr>
          <w:rFonts w:asciiTheme="majorBidi" w:hAnsiTheme="majorBidi"/>
          <w:b/>
          <w:bCs/>
          <w:color w:val="auto"/>
          <w:sz w:val="28"/>
          <w:szCs w:val="28"/>
        </w:rPr>
        <w:t>D</w:t>
      </w:r>
      <w:r w:rsidR="00762064" w:rsidRPr="00A60A92">
        <w:rPr>
          <w:rFonts w:asciiTheme="majorBidi" w:hAnsiTheme="majorBidi"/>
          <w:b/>
          <w:bCs/>
          <w:color w:val="auto"/>
          <w:sz w:val="28"/>
          <w:szCs w:val="28"/>
        </w:rPr>
        <w:t>ata</w:t>
      </w:r>
      <w:bookmarkEnd w:id="177"/>
    </w:p>
    <w:p w14:paraId="3E187E13" w14:textId="423B8729" w:rsidR="00762064" w:rsidRPr="00D53025" w:rsidRDefault="00762064" w:rsidP="0098765D">
      <w:pPr>
        <w:rPr>
          <w:rFonts w:asciiTheme="majorBidi" w:hAnsiTheme="majorBidi" w:cstheme="majorBidi"/>
          <w:sz w:val="22"/>
          <w:szCs w:val="22"/>
        </w:rPr>
      </w:pPr>
      <w:r w:rsidRPr="00D53025">
        <w:rPr>
          <w:rFonts w:asciiTheme="majorBidi" w:hAnsiTheme="majorBidi" w:cstheme="majorBidi"/>
          <w:sz w:val="22"/>
          <w:szCs w:val="22"/>
        </w:rPr>
        <w:t xml:space="preserve">As </w:t>
      </w:r>
      <w:r w:rsidR="00D50778" w:rsidRPr="00D53025">
        <w:rPr>
          <w:rFonts w:asciiTheme="majorBidi" w:hAnsiTheme="majorBidi" w:cstheme="majorBidi"/>
          <w:sz w:val="22"/>
          <w:szCs w:val="22"/>
        </w:rPr>
        <w:t xml:space="preserve">taught in EECE 455 (Cryptography), encrypting data is essential as a security </w:t>
      </w:r>
      <w:r w:rsidR="00D53025" w:rsidRPr="00D53025">
        <w:rPr>
          <w:rFonts w:asciiTheme="majorBidi" w:hAnsiTheme="majorBidi" w:cstheme="majorBidi"/>
          <w:sz w:val="22"/>
          <w:szCs w:val="22"/>
        </w:rPr>
        <w:t xml:space="preserve">measure. </w:t>
      </w:r>
      <w:r w:rsidR="009A1BCC">
        <w:rPr>
          <w:rFonts w:asciiTheme="majorBidi" w:hAnsiTheme="majorBidi" w:cstheme="majorBidi"/>
          <w:sz w:val="22"/>
          <w:szCs w:val="22"/>
        </w:rPr>
        <w:t>Here is how to decrypt and encrypt in PostgreSQL</w:t>
      </w:r>
    </w:p>
    <w:p w14:paraId="3F72C4C1" w14:textId="7B40AE90" w:rsidR="008635AE" w:rsidRDefault="00986757" w:rsidP="0098765D">
      <w:pPr>
        <w:rPr>
          <w:u w:val="single"/>
        </w:rPr>
      </w:pPr>
      <w:r w:rsidRPr="00986757">
        <w:rPr>
          <w:noProof/>
          <w:u w:val="single"/>
          <w:lang w:eastAsia="en-US"/>
        </w:rPr>
        <w:drawing>
          <wp:inline distT="0" distB="0" distL="0" distR="0" wp14:anchorId="7B75BB87" wp14:editId="3C28AD62">
            <wp:extent cx="5943600" cy="1842135"/>
            <wp:effectExtent l="0" t="0" r="0" b="5715"/>
            <wp:docPr id="18611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16260" name=""/>
                    <pic:cNvPicPr/>
                  </pic:nvPicPr>
                  <pic:blipFill>
                    <a:blip r:embed="rId169"/>
                    <a:stretch>
                      <a:fillRect/>
                    </a:stretch>
                  </pic:blipFill>
                  <pic:spPr>
                    <a:xfrm>
                      <a:off x="0" y="0"/>
                      <a:ext cx="5943600" cy="1842135"/>
                    </a:xfrm>
                    <a:prstGeom prst="rect">
                      <a:avLst/>
                    </a:prstGeom>
                  </pic:spPr>
                </pic:pic>
              </a:graphicData>
            </a:graphic>
          </wp:inline>
        </w:drawing>
      </w:r>
    </w:p>
    <w:p w14:paraId="11DC36D0" w14:textId="77777777" w:rsidR="00986757" w:rsidRDefault="00986757" w:rsidP="0098765D">
      <w:pPr>
        <w:rPr>
          <w:u w:val="single"/>
        </w:rPr>
      </w:pPr>
    </w:p>
    <w:p w14:paraId="638E9B44" w14:textId="7DDCFAF2" w:rsidR="00986757" w:rsidRDefault="00986757" w:rsidP="0098765D">
      <w:pPr>
        <w:rPr>
          <w:rFonts w:asciiTheme="majorBidi" w:hAnsiTheme="majorBidi" w:cstheme="majorBidi"/>
          <w:sz w:val="22"/>
          <w:szCs w:val="22"/>
          <w:u w:val="single"/>
        </w:rPr>
      </w:pPr>
      <w:r w:rsidRPr="00986757">
        <w:rPr>
          <w:rFonts w:asciiTheme="majorBidi" w:hAnsiTheme="majorBidi" w:cstheme="majorBidi"/>
          <w:sz w:val="22"/>
          <w:szCs w:val="22"/>
          <w:u w:val="single"/>
        </w:rPr>
        <w:t>Explanation:</w:t>
      </w:r>
    </w:p>
    <w:p w14:paraId="271D3297" w14:textId="0E5BC6E0" w:rsidR="00986757" w:rsidRDefault="00762064" w:rsidP="00762064">
      <w:pPr>
        <w:rPr>
          <w:rFonts w:asciiTheme="majorBidi" w:hAnsiTheme="majorBidi" w:cstheme="majorBidi"/>
          <w:sz w:val="22"/>
          <w:szCs w:val="22"/>
        </w:rPr>
      </w:pPr>
      <w:r w:rsidRPr="00762064">
        <w:rPr>
          <w:rFonts w:asciiTheme="majorBidi" w:hAnsiTheme="majorBidi" w:cstheme="majorBidi"/>
          <w:sz w:val="22"/>
          <w:szCs w:val="22"/>
        </w:rPr>
        <w:t>This code utilizes PostgreSQL's pgcrypto extension to securely encrypt and decrypt sensitive data, specifically the Passcode column in the Authentication_System table. It first modifies the table structure by removing any existing constraints on Passcode, changing its data type to BYTEA to store encrypted binary data. During insertion, the passcode is encrypted using pgp_sym_encrypt with a specified encryption key. For decryption, pgp_sym_decrypt is used to retrieve the original passcode securely.</w:t>
      </w:r>
    </w:p>
    <w:p w14:paraId="419EA109" w14:textId="77777777" w:rsidR="00762064" w:rsidRDefault="00762064" w:rsidP="00762064">
      <w:pPr>
        <w:rPr>
          <w:rFonts w:asciiTheme="majorBidi" w:hAnsiTheme="majorBidi" w:cstheme="majorBidi"/>
          <w:sz w:val="22"/>
          <w:szCs w:val="22"/>
        </w:rPr>
      </w:pPr>
    </w:p>
    <w:p w14:paraId="388A0D72" w14:textId="0D099824" w:rsidR="009A1BCC" w:rsidRDefault="009A1BCC" w:rsidP="009A1BCC">
      <w:pPr>
        <w:rPr>
          <w:rFonts w:asciiTheme="majorBidi" w:hAnsiTheme="majorBidi" w:cstheme="majorBidi"/>
          <w:sz w:val="22"/>
          <w:szCs w:val="22"/>
          <w:u w:val="single"/>
        </w:rPr>
      </w:pPr>
      <w:r w:rsidRPr="009A1BCC">
        <w:rPr>
          <w:rFonts w:asciiTheme="majorBidi" w:hAnsiTheme="majorBidi" w:cstheme="majorBidi"/>
          <w:sz w:val="22"/>
          <w:szCs w:val="22"/>
          <w:u w:val="single"/>
        </w:rPr>
        <w:t>Importance:</w:t>
      </w:r>
    </w:p>
    <w:p w14:paraId="4A420D86" w14:textId="167D764E" w:rsidR="00A378EF" w:rsidRPr="002C7190" w:rsidRDefault="00BF092C" w:rsidP="002C7190">
      <w:pPr>
        <w:rPr>
          <w:rFonts w:asciiTheme="majorBidi" w:hAnsiTheme="majorBidi" w:cstheme="majorBidi"/>
          <w:sz w:val="22"/>
          <w:szCs w:val="22"/>
        </w:rPr>
      </w:pPr>
      <w:r w:rsidRPr="00BF092C">
        <w:rPr>
          <w:rFonts w:asciiTheme="majorBidi" w:hAnsiTheme="majorBidi" w:cstheme="majorBidi"/>
          <w:sz w:val="22"/>
          <w:szCs w:val="22"/>
        </w:rPr>
        <w:t>The code enhances data security by encrypting sensitive information such as passcodes, ensuring it is stored securely in the database. Encryption prevents unauthorized access, even if the database is compromised, protecting user credentials. The decryption process ensures only authorized parties with the correct key can access the original data. This implementation aligns with best practices for data security and compliance with privacy regulations.</w:t>
      </w:r>
    </w:p>
    <w:p w14:paraId="0C49FFFC" w14:textId="77777777" w:rsidR="00BF092C" w:rsidRPr="00BF092C" w:rsidRDefault="00BF092C" w:rsidP="000919C8">
      <w:pPr>
        <w:spacing w:line="240" w:lineRule="auto"/>
        <w:rPr>
          <w:rFonts w:asciiTheme="majorBidi" w:hAnsiTheme="majorBidi" w:cstheme="majorBidi"/>
          <w:sz w:val="22"/>
          <w:szCs w:val="22"/>
          <w:u w:val="single"/>
        </w:rPr>
      </w:pPr>
      <w:r w:rsidRPr="00BF092C">
        <w:rPr>
          <w:rFonts w:asciiTheme="majorBidi" w:hAnsiTheme="majorBidi" w:cstheme="majorBidi"/>
          <w:sz w:val="22"/>
          <w:szCs w:val="22"/>
          <w:u w:val="single"/>
        </w:rPr>
        <w:t>Code:</w:t>
      </w:r>
    </w:p>
    <w:p w14:paraId="00949EF0" w14:textId="77777777" w:rsidR="00BF092C" w:rsidRDefault="00BF092C" w:rsidP="000919C8">
      <w:pPr>
        <w:spacing w:line="240" w:lineRule="auto"/>
        <w:rPr>
          <w:sz w:val="18"/>
          <w:szCs w:val="18"/>
        </w:rPr>
      </w:pPr>
    </w:p>
    <w:p w14:paraId="79A1023B" w14:textId="4F0D2128" w:rsidR="008544FF" w:rsidRPr="005E7CA2" w:rsidRDefault="008544FF" w:rsidP="008544FF">
      <w:pPr>
        <w:pStyle w:val="NormalWeb"/>
        <w:rPr>
          <w:rFonts w:asciiTheme="majorBidi" w:hAnsiTheme="majorBidi" w:cstheme="majorBidi"/>
          <w:b/>
          <w:bCs/>
          <w:sz w:val="18"/>
          <w:szCs w:val="18"/>
        </w:rPr>
      </w:pPr>
      <w:r w:rsidRPr="005E7CA2">
        <w:rPr>
          <w:rFonts w:asciiTheme="majorBidi" w:hAnsiTheme="majorBidi" w:cstheme="majorBidi"/>
          <w:b/>
          <w:bCs/>
          <w:sz w:val="18"/>
          <w:szCs w:val="18"/>
        </w:rPr>
        <w:t>--</w:t>
      </w:r>
      <w:r w:rsidRPr="005E7CA2">
        <w:rPr>
          <w:rStyle w:val="Strong"/>
          <w:rFonts w:asciiTheme="majorBidi" w:eastAsiaTheme="majorEastAsia" w:hAnsiTheme="majorBidi" w:cstheme="majorBidi"/>
          <w:b w:val="0"/>
          <w:bCs w:val="0"/>
          <w:sz w:val="18"/>
          <w:szCs w:val="18"/>
        </w:rPr>
        <w:t>Create Extension:</w:t>
      </w:r>
    </w:p>
    <w:p w14:paraId="5CF3032F" w14:textId="77777777" w:rsidR="008544FF" w:rsidRPr="005E7CA2" w:rsidRDefault="008544FF" w:rsidP="008544FF">
      <w:pPr>
        <w:pStyle w:val="HTMLPreformatted"/>
        <w:rPr>
          <w:rStyle w:val="HTMLCode"/>
          <w:rFonts w:asciiTheme="majorBidi" w:eastAsiaTheme="majorEastAsia" w:hAnsiTheme="majorBidi" w:cstheme="majorBidi"/>
          <w:sz w:val="18"/>
          <w:szCs w:val="18"/>
        </w:rPr>
      </w:pPr>
      <w:r w:rsidRPr="005E7CA2">
        <w:rPr>
          <w:rStyle w:val="hljs-keyword"/>
          <w:rFonts w:asciiTheme="majorBidi" w:eastAsiaTheme="majorEastAsia" w:hAnsiTheme="majorBidi" w:cstheme="majorBidi"/>
          <w:sz w:val="18"/>
          <w:szCs w:val="18"/>
        </w:rPr>
        <w:t>CREATE</w:t>
      </w:r>
      <w:r w:rsidRPr="005E7CA2">
        <w:rPr>
          <w:rStyle w:val="HTMLCode"/>
          <w:rFonts w:asciiTheme="majorBidi" w:eastAsiaTheme="majorEastAsia" w:hAnsiTheme="majorBidi" w:cstheme="majorBidi"/>
          <w:sz w:val="18"/>
          <w:szCs w:val="18"/>
        </w:rPr>
        <w:t xml:space="preserve"> EXTENSION pgcrypto;</w:t>
      </w:r>
    </w:p>
    <w:p w14:paraId="71CE049A" w14:textId="106CE918" w:rsidR="008544FF" w:rsidRPr="005E7CA2" w:rsidRDefault="008544FF" w:rsidP="008544FF">
      <w:pPr>
        <w:pStyle w:val="NormalWeb"/>
        <w:rPr>
          <w:rFonts w:asciiTheme="majorBidi" w:hAnsiTheme="majorBidi" w:cstheme="majorBidi"/>
          <w:b/>
          <w:bCs/>
          <w:sz w:val="18"/>
          <w:szCs w:val="18"/>
        </w:rPr>
      </w:pPr>
      <w:r w:rsidRPr="005E7CA2">
        <w:rPr>
          <w:rFonts w:asciiTheme="majorBidi" w:hAnsiTheme="majorBidi" w:cstheme="majorBidi"/>
          <w:b/>
          <w:bCs/>
          <w:sz w:val="18"/>
          <w:szCs w:val="18"/>
        </w:rPr>
        <w:t>--</w:t>
      </w:r>
      <w:r w:rsidRPr="005E7CA2">
        <w:rPr>
          <w:rStyle w:val="Strong"/>
          <w:rFonts w:asciiTheme="majorBidi" w:eastAsiaTheme="majorEastAsia" w:hAnsiTheme="majorBidi" w:cstheme="majorBidi"/>
          <w:b w:val="0"/>
          <w:bCs w:val="0"/>
          <w:sz w:val="18"/>
          <w:szCs w:val="18"/>
        </w:rPr>
        <w:t>Drop Existing Constraint:</w:t>
      </w:r>
    </w:p>
    <w:p w14:paraId="147A0E70" w14:textId="77777777" w:rsidR="008544FF" w:rsidRPr="005E7CA2" w:rsidRDefault="008544FF" w:rsidP="008544FF">
      <w:pPr>
        <w:pStyle w:val="HTMLPreformatted"/>
        <w:rPr>
          <w:rStyle w:val="HTMLCode"/>
          <w:rFonts w:asciiTheme="majorBidi" w:eastAsiaTheme="majorEastAsia" w:hAnsiTheme="majorBidi" w:cstheme="majorBidi"/>
          <w:sz w:val="18"/>
          <w:szCs w:val="18"/>
        </w:rPr>
      </w:pPr>
      <w:r w:rsidRPr="005E7CA2">
        <w:rPr>
          <w:rStyle w:val="hljs-keyword"/>
          <w:rFonts w:asciiTheme="majorBidi" w:eastAsiaTheme="majorEastAsia" w:hAnsiTheme="majorBidi" w:cstheme="majorBidi"/>
          <w:sz w:val="18"/>
          <w:szCs w:val="18"/>
        </w:rPr>
        <w:t>ALTER</w:t>
      </w:r>
      <w:r w:rsidRPr="005E7CA2">
        <w:rPr>
          <w:rStyle w:val="HTMLCode"/>
          <w:rFonts w:asciiTheme="majorBidi" w:eastAsiaTheme="majorEastAsia" w:hAnsiTheme="majorBidi" w:cstheme="majorBidi"/>
          <w:sz w:val="18"/>
          <w:szCs w:val="18"/>
        </w:rPr>
        <w:t xml:space="preserve"> </w:t>
      </w:r>
      <w:r w:rsidRPr="005E7CA2">
        <w:rPr>
          <w:rStyle w:val="hljs-keyword"/>
          <w:rFonts w:asciiTheme="majorBidi" w:eastAsiaTheme="majorEastAsia" w:hAnsiTheme="majorBidi" w:cstheme="majorBidi"/>
          <w:sz w:val="18"/>
          <w:szCs w:val="18"/>
        </w:rPr>
        <w:t>TABLE</w:t>
      </w:r>
      <w:r w:rsidRPr="005E7CA2">
        <w:rPr>
          <w:rStyle w:val="HTMLCode"/>
          <w:rFonts w:asciiTheme="majorBidi" w:eastAsiaTheme="majorEastAsia" w:hAnsiTheme="majorBidi" w:cstheme="majorBidi"/>
          <w:sz w:val="18"/>
          <w:szCs w:val="18"/>
        </w:rPr>
        <w:t xml:space="preserve"> Authentication_System </w:t>
      </w:r>
      <w:r w:rsidRPr="005E7CA2">
        <w:rPr>
          <w:rStyle w:val="hljs-keyword"/>
          <w:rFonts w:asciiTheme="majorBidi" w:eastAsiaTheme="majorEastAsia" w:hAnsiTheme="majorBidi" w:cstheme="majorBidi"/>
          <w:sz w:val="18"/>
          <w:szCs w:val="18"/>
        </w:rPr>
        <w:t>DROP</w:t>
      </w:r>
      <w:r w:rsidRPr="005E7CA2">
        <w:rPr>
          <w:rStyle w:val="HTMLCode"/>
          <w:rFonts w:asciiTheme="majorBidi" w:eastAsiaTheme="majorEastAsia" w:hAnsiTheme="majorBidi" w:cstheme="majorBidi"/>
          <w:sz w:val="18"/>
          <w:szCs w:val="18"/>
        </w:rPr>
        <w:t xml:space="preserve"> </w:t>
      </w:r>
      <w:r w:rsidRPr="005E7CA2">
        <w:rPr>
          <w:rStyle w:val="hljs-keyword"/>
          <w:rFonts w:asciiTheme="majorBidi" w:eastAsiaTheme="majorEastAsia" w:hAnsiTheme="majorBidi" w:cstheme="majorBidi"/>
          <w:sz w:val="18"/>
          <w:szCs w:val="18"/>
        </w:rPr>
        <w:t>CONSTRAINT</w:t>
      </w:r>
      <w:r w:rsidRPr="005E7CA2">
        <w:rPr>
          <w:rStyle w:val="HTMLCode"/>
          <w:rFonts w:asciiTheme="majorBidi" w:eastAsiaTheme="majorEastAsia" w:hAnsiTheme="majorBidi" w:cstheme="majorBidi"/>
          <w:sz w:val="18"/>
          <w:szCs w:val="18"/>
        </w:rPr>
        <w:t xml:space="preserve"> chk_passcode;</w:t>
      </w:r>
    </w:p>
    <w:p w14:paraId="29888953" w14:textId="1376E5D8" w:rsidR="008544FF" w:rsidRPr="005E7CA2" w:rsidRDefault="008544FF" w:rsidP="008544FF">
      <w:pPr>
        <w:pStyle w:val="NormalWeb"/>
        <w:rPr>
          <w:rFonts w:asciiTheme="majorBidi" w:hAnsiTheme="majorBidi" w:cstheme="majorBidi"/>
          <w:b/>
          <w:bCs/>
          <w:sz w:val="18"/>
          <w:szCs w:val="18"/>
        </w:rPr>
      </w:pPr>
      <w:r w:rsidRPr="005E7CA2">
        <w:rPr>
          <w:rFonts w:asciiTheme="majorBidi" w:hAnsiTheme="majorBidi" w:cstheme="majorBidi"/>
          <w:b/>
          <w:bCs/>
          <w:sz w:val="18"/>
          <w:szCs w:val="18"/>
        </w:rPr>
        <w:t>--</w:t>
      </w:r>
      <w:r w:rsidRPr="005E7CA2">
        <w:rPr>
          <w:rStyle w:val="Strong"/>
          <w:rFonts w:asciiTheme="majorBidi" w:eastAsiaTheme="majorEastAsia" w:hAnsiTheme="majorBidi" w:cstheme="majorBidi"/>
          <w:b w:val="0"/>
          <w:bCs w:val="0"/>
          <w:sz w:val="18"/>
          <w:szCs w:val="18"/>
        </w:rPr>
        <w:t xml:space="preserve">Modify the </w:t>
      </w:r>
      <w:r w:rsidRPr="005E7CA2">
        <w:rPr>
          <w:rStyle w:val="HTMLCode"/>
          <w:rFonts w:asciiTheme="majorBidi" w:eastAsiaTheme="majorEastAsia" w:hAnsiTheme="majorBidi" w:cstheme="majorBidi"/>
          <w:b/>
          <w:bCs/>
          <w:sz w:val="18"/>
          <w:szCs w:val="18"/>
        </w:rPr>
        <w:t>Passcode</w:t>
      </w:r>
      <w:r w:rsidRPr="005E7CA2">
        <w:rPr>
          <w:rStyle w:val="Strong"/>
          <w:rFonts w:asciiTheme="majorBidi" w:eastAsiaTheme="majorEastAsia" w:hAnsiTheme="majorBidi" w:cstheme="majorBidi"/>
          <w:b w:val="0"/>
          <w:bCs w:val="0"/>
          <w:sz w:val="18"/>
          <w:szCs w:val="18"/>
        </w:rPr>
        <w:t xml:space="preserve"> Column:</w:t>
      </w:r>
    </w:p>
    <w:p w14:paraId="2468B69A" w14:textId="4286B427" w:rsidR="006D39B8" w:rsidRPr="006D39B8" w:rsidRDefault="006D39B8" w:rsidP="006D39B8">
      <w:pPr>
        <w:pStyle w:val="NormalWeb"/>
        <w:rPr>
          <w:rStyle w:val="hljs-keyword"/>
          <w:rFonts w:asciiTheme="majorBidi" w:eastAsiaTheme="majorEastAsia" w:hAnsiTheme="majorBidi" w:cstheme="majorBidi"/>
          <w:sz w:val="18"/>
          <w:szCs w:val="18"/>
        </w:rPr>
      </w:pPr>
      <w:r w:rsidRPr="006D39B8">
        <w:rPr>
          <w:rStyle w:val="hljs-keyword"/>
          <w:rFonts w:asciiTheme="majorBidi" w:eastAsiaTheme="majorEastAsia" w:hAnsiTheme="majorBidi" w:cstheme="majorBidi"/>
          <w:sz w:val="18"/>
          <w:szCs w:val="18"/>
        </w:rPr>
        <w:t>ALTER TABLE Authentication_Syste</w:t>
      </w:r>
      <w:r>
        <w:rPr>
          <w:rStyle w:val="hljs-keyword"/>
          <w:rFonts w:asciiTheme="majorBidi" w:eastAsiaTheme="majorEastAsia" w:hAnsiTheme="majorBidi" w:cstheme="majorBidi"/>
          <w:sz w:val="18"/>
          <w:szCs w:val="18"/>
        </w:rPr>
        <w:t>m</w:t>
      </w:r>
    </w:p>
    <w:p w14:paraId="2DD1B0D2" w14:textId="6031FF7F" w:rsidR="008544FF" w:rsidRPr="005E7CA2" w:rsidRDefault="006D39B8" w:rsidP="006D39B8">
      <w:pPr>
        <w:pStyle w:val="NormalWeb"/>
        <w:rPr>
          <w:rFonts w:asciiTheme="majorBidi" w:hAnsiTheme="majorBidi" w:cstheme="majorBidi"/>
          <w:b/>
          <w:bCs/>
          <w:sz w:val="18"/>
          <w:szCs w:val="18"/>
        </w:rPr>
      </w:pPr>
      <w:r w:rsidRPr="006D39B8">
        <w:rPr>
          <w:rStyle w:val="hljs-keyword"/>
          <w:rFonts w:asciiTheme="majorBidi" w:eastAsiaTheme="majorEastAsia" w:hAnsiTheme="majorBidi" w:cstheme="majorBidi"/>
          <w:sz w:val="18"/>
          <w:szCs w:val="18"/>
        </w:rPr>
        <w:t>ALTER COLUMN Passcode TYPE BYTEA USING pgp_sym_encrypt(Passcode::TEXT, 's3cUr3!kEy#2023@P0stgreSQL^');</w:t>
      </w:r>
      <w:r w:rsidR="008544FF" w:rsidRPr="005E7CA2">
        <w:rPr>
          <w:rFonts w:asciiTheme="majorBidi" w:hAnsiTheme="majorBidi" w:cstheme="majorBidi"/>
          <w:b/>
          <w:bCs/>
          <w:sz w:val="18"/>
          <w:szCs w:val="18"/>
        </w:rPr>
        <w:t>--</w:t>
      </w:r>
      <w:r w:rsidR="008544FF" w:rsidRPr="005E7CA2">
        <w:rPr>
          <w:rStyle w:val="Strong"/>
          <w:rFonts w:asciiTheme="majorBidi" w:eastAsiaTheme="majorEastAsia" w:hAnsiTheme="majorBidi" w:cstheme="majorBidi"/>
          <w:b w:val="0"/>
          <w:bCs w:val="0"/>
          <w:sz w:val="18"/>
          <w:szCs w:val="18"/>
        </w:rPr>
        <w:t>Insert Encrypted Data:</w:t>
      </w:r>
    </w:p>
    <w:p w14:paraId="3C70779A" w14:textId="77777777" w:rsidR="008544FF" w:rsidRPr="005E7CA2" w:rsidRDefault="008544FF" w:rsidP="008544FF">
      <w:pPr>
        <w:pStyle w:val="HTMLPreformatted"/>
        <w:rPr>
          <w:rStyle w:val="HTMLCode"/>
          <w:rFonts w:asciiTheme="majorBidi" w:eastAsiaTheme="majorEastAsia" w:hAnsiTheme="majorBidi" w:cstheme="majorBidi"/>
          <w:sz w:val="18"/>
          <w:szCs w:val="18"/>
        </w:rPr>
      </w:pPr>
      <w:r w:rsidRPr="005E7CA2">
        <w:rPr>
          <w:rStyle w:val="hljs-keyword"/>
          <w:rFonts w:asciiTheme="majorBidi" w:eastAsiaTheme="majorEastAsia" w:hAnsiTheme="majorBidi" w:cstheme="majorBidi"/>
          <w:sz w:val="18"/>
          <w:szCs w:val="18"/>
        </w:rPr>
        <w:t>INSERT</w:t>
      </w:r>
      <w:r w:rsidRPr="005E7CA2">
        <w:rPr>
          <w:rStyle w:val="HTMLCode"/>
          <w:rFonts w:asciiTheme="majorBidi" w:eastAsiaTheme="majorEastAsia" w:hAnsiTheme="majorBidi" w:cstheme="majorBidi"/>
          <w:sz w:val="18"/>
          <w:szCs w:val="18"/>
        </w:rPr>
        <w:t xml:space="preserve"> </w:t>
      </w:r>
      <w:r w:rsidRPr="005E7CA2">
        <w:rPr>
          <w:rStyle w:val="hljs-keyword"/>
          <w:rFonts w:asciiTheme="majorBidi" w:eastAsiaTheme="majorEastAsia" w:hAnsiTheme="majorBidi" w:cstheme="majorBidi"/>
          <w:sz w:val="18"/>
          <w:szCs w:val="18"/>
        </w:rPr>
        <w:t>INTO</w:t>
      </w:r>
      <w:r w:rsidRPr="005E7CA2">
        <w:rPr>
          <w:rStyle w:val="HTMLCode"/>
          <w:rFonts w:asciiTheme="majorBidi" w:eastAsiaTheme="majorEastAsia" w:hAnsiTheme="majorBidi" w:cstheme="majorBidi"/>
          <w:sz w:val="18"/>
          <w:szCs w:val="18"/>
        </w:rPr>
        <w:t xml:space="preserve"> Authentication_System (Email, Passcode)</w:t>
      </w:r>
    </w:p>
    <w:p w14:paraId="41A9233D" w14:textId="4BF33187" w:rsidR="008544FF" w:rsidRPr="005E7CA2" w:rsidRDefault="008544FF" w:rsidP="008544FF">
      <w:pPr>
        <w:pStyle w:val="HTMLPreformatted"/>
        <w:rPr>
          <w:rStyle w:val="HTMLCode"/>
          <w:rFonts w:asciiTheme="majorBidi" w:eastAsiaTheme="majorEastAsia" w:hAnsiTheme="majorBidi" w:cstheme="majorBidi"/>
          <w:sz w:val="18"/>
          <w:szCs w:val="18"/>
        </w:rPr>
      </w:pPr>
      <w:r w:rsidRPr="005E7CA2">
        <w:rPr>
          <w:rStyle w:val="hljs-keyword"/>
          <w:rFonts w:asciiTheme="majorBidi" w:eastAsiaTheme="majorEastAsia" w:hAnsiTheme="majorBidi" w:cstheme="majorBidi"/>
          <w:sz w:val="18"/>
          <w:szCs w:val="18"/>
        </w:rPr>
        <w:t>VALUES</w:t>
      </w:r>
      <w:r w:rsidRPr="005E7CA2">
        <w:rPr>
          <w:rStyle w:val="HTMLCode"/>
          <w:rFonts w:asciiTheme="majorBidi" w:eastAsiaTheme="majorEastAsia" w:hAnsiTheme="majorBidi" w:cstheme="majorBidi"/>
          <w:sz w:val="18"/>
          <w:szCs w:val="18"/>
        </w:rPr>
        <w:t xml:space="preserve"> (</w:t>
      </w:r>
      <w:r w:rsidRPr="005E7CA2">
        <w:rPr>
          <w:rStyle w:val="hljs-string"/>
          <w:rFonts w:asciiTheme="majorBidi" w:eastAsiaTheme="majorEastAsia" w:hAnsiTheme="majorBidi" w:cstheme="majorBidi"/>
          <w:sz w:val="18"/>
          <w:szCs w:val="18"/>
        </w:rPr>
        <w:t>'myh17@gmail.com'</w:t>
      </w:r>
      <w:r w:rsidRPr="005E7CA2">
        <w:rPr>
          <w:rStyle w:val="HTMLCode"/>
          <w:rFonts w:asciiTheme="majorBidi" w:eastAsiaTheme="majorEastAsia" w:hAnsiTheme="majorBidi" w:cstheme="majorBidi"/>
          <w:sz w:val="18"/>
          <w:szCs w:val="18"/>
        </w:rPr>
        <w:t>, pgp_sym_encrypt(</w:t>
      </w:r>
      <w:r w:rsidRPr="005E7CA2">
        <w:rPr>
          <w:rStyle w:val="hljs-string"/>
          <w:rFonts w:asciiTheme="majorBidi" w:eastAsiaTheme="majorEastAsia" w:hAnsiTheme="majorBidi" w:cstheme="majorBidi"/>
          <w:sz w:val="18"/>
          <w:szCs w:val="18"/>
        </w:rPr>
        <w:t>'Qwerty123#@'</w:t>
      </w:r>
      <w:r w:rsidRPr="005E7CA2">
        <w:rPr>
          <w:rStyle w:val="HTMLCode"/>
          <w:rFonts w:asciiTheme="majorBidi" w:eastAsiaTheme="majorEastAsia" w:hAnsiTheme="majorBidi" w:cstheme="majorBidi"/>
          <w:sz w:val="18"/>
          <w:szCs w:val="18"/>
        </w:rPr>
        <w:t xml:space="preserve">, </w:t>
      </w:r>
      <w:r w:rsidR="00556A23" w:rsidRPr="006D39B8">
        <w:rPr>
          <w:rStyle w:val="hljs-keyword"/>
          <w:rFonts w:asciiTheme="majorBidi" w:eastAsiaTheme="majorEastAsia" w:hAnsiTheme="majorBidi" w:cstheme="majorBidi"/>
          <w:sz w:val="18"/>
          <w:szCs w:val="18"/>
        </w:rPr>
        <w:t>'s3cUr3!kEy#2023@P0stgreSQL^'</w:t>
      </w:r>
      <w:r w:rsidRPr="005E7CA2">
        <w:rPr>
          <w:rStyle w:val="HTMLCode"/>
          <w:rFonts w:asciiTheme="majorBidi" w:eastAsiaTheme="majorEastAsia" w:hAnsiTheme="majorBidi" w:cstheme="majorBidi"/>
          <w:sz w:val="18"/>
          <w:szCs w:val="18"/>
        </w:rPr>
        <w:t>));</w:t>
      </w:r>
    </w:p>
    <w:p w14:paraId="10B9C244" w14:textId="3CC63973" w:rsidR="008544FF" w:rsidRPr="005E7CA2" w:rsidRDefault="008544FF" w:rsidP="008544FF">
      <w:pPr>
        <w:pStyle w:val="NormalWeb"/>
        <w:rPr>
          <w:rFonts w:asciiTheme="majorBidi" w:hAnsiTheme="majorBidi" w:cstheme="majorBidi"/>
          <w:b/>
          <w:bCs/>
          <w:sz w:val="18"/>
          <w:szCs w:val="18"/>
        </w:rPr>
      </w:pPr>
      <w:r w:rsidRPr="005E7CA2">
        <w:rPr>
          <w:rFonts w:asciiTheme="majorBidi" w:hAnsiTheme="majorBidi" w:cstheme="majorBidi"/>
          <w:b/>
          <w:bCs/>
          <w:sz w:val="18"/>
          <w:szCs w:val="18"/>
        </w:rPr>
        <w:t>--</w:t>
      </w:r>
      <w:r w:rsidRPr="005E7CA2">
        <w:rPr>
          <w:rStyle w:val="Strong"/>
          <w:rFonts w:asciiTheme="majorBidi" w:eastAsiaTheme="majorEastAsia" w:hAnsiTheme="majorBidi" w:cstheme="majorBidi"/>
          <w:b w:val="0"/>
          <w:bCs w:val="0"/>
          <w:sz w:val="18"/>
          <w:szCs w:val="18"/>
        </w:rPr>
        <w:t>Decrypt Data:</w:t>
      </w:r>
    </w:p>
    <w:p w14:paraId="35F9387E" w14:textId="77777777" w:rsidR="008544FF" w:rsidRPr="005E7CA2" w:rsidRDefault="008544FF" w:rsidP="008544FF">
      <w:pPr>
        <w:pStyle w:val="HTMLPreformatted"/>
        <w:rPr>
          <w:rStyle w:val="HTMLCode"/>
          <w:rFonts w:asciiTheme="majorBidi" w:eastAsiaTheme="majorEastAsia" w:hAnsiTheme="majorBidi" w:cstheme="majorBidi"/>
          <w:sz w:val="18"/>
          <w:szCs w:val="18"/>
        </w:rPr>
      </w:pPr>
      <w:r w:rsidRPr="005E7CA2">
        <w:rPr>
          <w:rStyle w:val="hljs-keyword"/>
          <w:rFonts w:asciiTheme="majorBidi" w:eastAsiaTheme="majorEastAsia" w:hAnsiTheme="majorBidi" w:cstheme="majorBidi"/>
          <w:sz w:val="18"/>
          <w:szCs w:val="18"/>
        </w:rPr>
        <w:t>SELECT</w:t>
      </w:r>
      <w:r w:rsidRPr="005E7CA2">
        <w:rPr>
          <w:rStyle w:val="HTMLCode"/>
          <w:rFonts w:asciiTheme="majorBidi" w:eastAsiaTheme="majorEastAsia" w:hAnsiTheme="majorBidi" w:cstheme="majorBidi"/>
          <w:sz w:val="18"/>
          <w:szCs w:val="18"/>
        </w:rPr>
        <w:t xml:space="preserve"> Email,</w:t>
      </w:r>
    </w:p>
    <w:p w14:paraId="34F8FC03" w14:textId="22577DC7" w:rsidR="008544FF" w:rsidRPr="005E7CA2" w:rsidRDefault="008544FF" w:rsidP="008544FF">
      <w:pPr>
        <w:pStyle w:val="HTMLPreformatted"/>
        <w:rPr>
          <w:rStyle w:val="HTMLCode"/>
          <w:rFonts w:asciiTheme="majorBidi" w:eastAsiaTheme="majorEastAsia" w:hAnsiTheme="majorBidi" w:cstheme="majorBidi"/>
          <w:sz w:val="18"/>
          <w:szCs w:val="18"/>
        </w:rPr>
      </w:pPr>
      <w:r w:rsidRPr="005E7CA2">
        <w:rPr>
          <w:rStyle w:val="HTMLCode"/>
          <w:rFonts w:asciiTheme="majorBidi" w:eastAsiaTheme="majorEastAsia" w:hAnsiTheme="majorBidi" w:cstheme="majorBidi"/>
          <w:sz w:val="18"/>
          <w:szCs w:val="18"/>
        </w:rPr>
        <w:t xml:space="preserve">       pgp_sym_decrypt(Passcode, </w:t>
      </w:r>
      <w:r w:rsidR="00556A23" w:rsidRPr="006D39B8">
        <w:rPr>
          <w:rStyle w:val="hljs-keyword"/>
          <w:rFonts w:asciiTheme="majorBidi" w:eastAsiaTheme="majorEastAsia" w:hAnsiTheme="majorBidi" w:cstheme="majorBidi"/>
          <w:sz w:val="18"/>
          <w:szCs w:val="18"/>
        </w:rPr>
        <w:t>'s3cUr3!kEy#2023@P0stgreSQL^'</w:t>
      </w:r>
      <w:r w:rsidRPr="005E7CA2">
        <w:rPr>
          <w:rStyle w:val="HTMLCode"/>
          <w:rFonts w:asciiTheme="majorBidi" w:eastAsiaTheme="majorEastAsia" w:hAnsiTheme="majorBidi" w:cstheme="majorBidi"/>
          <w:sz w:val="18"/>
          <w:szCs w:val="18"/>
        </w:rPr>
        <w:t xml:space="preserve">) </w:t>
      </w:r>
      <w:r w:rsidRPr="005E7CA2">
        <w:rPr>
          <w:rStyle w:val="hljs-keyword"/>
          <w:rFonts w:asciiTheme="majorBidi" w:eastAsiaTheme="majorEastAsia" w:hAnsiTheme="majorBidi" w:cstheme="majorBidi"/>
          <w:sz w:val="18"/>
          <w:szCs w:val="18"/>
        </w:rPr>
        <w:t>AS</w:t>
      </w:r>
      <w:r w:rsidRPr="005E7CA2">
        <w:rPr>
          <w:rStyle w:val="HTMLCode"/>
          <w:rFonts w:asciiTheme="majorBidi" w:eastAsiaTheme="majorEastAsia" w:hAnsiTheme="majorBidi" w:cstheme="majorBidi"/>
          <w:sz w:val="18"/>
          <w:szCs w:val="18"/>
        </w:rPr>
        <w:t xml:space="preserve"> Decrypted_Passcode</w:t>
      </w:r>
    </w:p>
    <w:p w14:paraId="4EE8C872" w14:textId="77777777" w:rsidR="008544FF" w:rsidRPr="005E7CA2" w:rsidRDefault="008544FF" w:rsidP="008544FF">
      <w:pPr>
        <w:pStyle w:val="HTMLPreformatted"/>
        <w:rPr>
          <w:rStyle w:val="HTMLCode"/>
          <w:rFonts w:asciiTheme="majorBidi" w:eastAsiaTheme="majorEastAsia" w:hAnsiTheme="majorBidi" w:cstheme="majorBidi"/>
          <w:sz w:val="18"/>
          <w:szCs w:val="18"/>
        </w:rPr>
      </w:pPr>
      <w:r w:rsidRPr="005E7CA2">
        <w:rPr>
          <w:rStyle w:val="hljs-keyword"/>
          <w:rFonts w:asciiTheme="majorBidi" w:eastAsiaTheme="majorEastAsia" w:hAnsiTheme="majorBidi" w:cstheme="majorBidi"/>
          <w:sz w:val="18"/>
          <w:szCs w:val="18"/>
        </w:rPr>
        <w:t>FROM</w:t>
      </w:r>
      <w:r w:rsidRPr="005E7CA2">
        <w:rPr>
          <w:rStyle w:val="HTMLCode"/>
          <w:rFonts w:asciiTheme="majorBidi" w:eastAsiaTheme="majorEastAsia" w:hAnsiTheme="majorBidi" w:cstheme="majorBidi"/>
          <w:sz w:val="18"/>
          <w:szCs w:val="18"/>
        </w:rPr>
        <w:t xml:space="preserve"> Authentication_System</w:t>
      </w:r>
    </w:p>
    <w:p w14:paraId="535E9095" w14:textId="77777777" w:rsidR="008544FF" w:rsidRPr="005E7CA2" w:rsidRDefault="008544FF" w:rsidP="008544FF">
      <w:pPr>
        <w:pStyle w:val="HTMLPreformatted"/>
        <w:rPr>
          <w:rFonts w:asciiTheme="majorBidi" w:hAnsiTheme="majorBidi" w:cstheme="majorBidi"/>
          <w:sz w:val="18"/>
          <w:szCs w:val="18"/>
        </w:rPr>
      </w:pPr>
      <w:r w:rsidRPr="005E7CA2">
        <w:rPr>
          <w:rStyle w:val="hljs-keyword"/>
          <w:rFonts w:asciiTheme="majorBidi" w:eastAsiaTheme="majorEastAsia" w:hAnsiTheme="majorBidi" w:cstheme="majorBidi"/>
          <w:sz w:val="18"/>
          <w:szCs w:val="18"/>
        </w:rPr>
        <w:t>WHERE</w:t>
      </w:r>
      <w:r w:rsidRPr="005E7CA2">
        <w:rPr>
          <w:rStyle w:val="HTMLCode"/>
          <w:rFonts w:asciiTheme="majorBidi" w:eastAsiaTheme="majorEastAsia" w:hAnsiTheme="majorBidi" w:cstheme="majorBidi"/>
          <w:sz w:val="18"/>
          <w:szCs w:val="18"/>
        </w:rPr>
        <w:t xml:space="preserve"> Email </w:t>
      </w:r>
      <w:r w:rsidRPr="005E7CA2">
        <w:rPr>
          <w:rStyle w:val="hljs-operator"/>
          <w:rFonts w:asciiTheme="majorBidi" w:eastAsiaTheme="majorEastAsia" w:hAnsiTheme="majorBidi" w:cstheme="majorBidi"/>
          <w:sz w:val="18"/>
          <w:szCs w:val="18"/>
        </w:rPr>
        <w:t>=</w:t>
      </w:r>
      <w:r w:rsidRPr="005E7CA2">
        <w:rPr>
          <w:rStyle w:val="HTMLCode"/>
          <w:rFonts w:asciiTheme="majorBidi" w:eastAsiaTheme="majorEastAsia" w:hAnsiTheme="majorBidi" w:cstheme="majorBidi"/>
          <w:sz w:val="18"/>
          <w:szCs w:val="18"/>
        </w:rPr>
        <w:t xml:space="preserve"> </w:t>
      </w:r>
      <w:r w:rsidRPr="005E7CA2">
        <w:rPr>
          <w:rStyle w:val="hljs-string"/>
          <w:rFonts w:asciiTheme="majorBidi" w:eastAsiaTheme="majorEastAsia" w:hAnsiTheme="majorBidi" w:cstheme="majorBidi"/>
          <w:sz w:val="18"/>
          <w:szCs w:val="18"/>
        </w:rPr>
        <w:t>'myh17@gmail.com'</w:t>
      </w:r>
      <w:r w:rsidRPr="005E7CA2">
        <w:rPr>
          <w:rStyle w:val="HTMLCode"/>
          <w:rFonts w:asciiTheme="majorBidi" w:eastAsiaTheme="majorEastAsia" w:hAnsiTheme="majorBidi" w:cstheme="majorBidi"/>
          <w:sz w:val="18"/>
          <w:szCs w:val="18"/>
        </w:rPr>
        <w:t>;</w:t>
      </w:r>
    </w:p>
    <w:p w14:paraId="2C4402B2" w14:textId="3C3218DA" w:rsidR="009A3411" w:rsidRDefault="009A3411" w:rsidP="0098765D"/>
    <w:p w14:paraId="135584FA" w14:textId="77777777" w:rsidR="003E51D1" w:rsidRDefault="00580777" w:rsidP="003E51D1">
      <w:pPr>
        <w:keepNext/>
      </w:pPr>
      <w:r w:rsidRPr="00580777">
        <w:rPr>
          <w:noProof/>
          <w:lang w:eastAsia="en-US"/>
        </w:rPr>
        <w:drawing>
          <wp:inline distT="0" distB="0" distL="0" distR="0" wp14:anchorId="7C251E6C" wp14:editId="370D2120">
            <wp:extent cx="4496031" cy="15875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96031" cy="1587582"/>
                    </a:xfrm>
                    <a:prstGeom prst="rect">
                      <a:avLst/>
                    </a:prstGeom>
                  </pic:spPr>
                </pic:pic>
              </a:graphicData>
            </a:graphic>
          </wp:inline>
        </w:drawing>
      </w:r>
    </w:p>
    <w:p w14:paraId="68F032C4" w14:textId="4CD4649D" w:rsidR="00580777" w:rsidRDefault="003E51D1" w:rsidP="003E51D1">
      <w:pPr>
        <w:pStyle w:val="Caption"/>
      </w:pPr>
      <w:bookmarkStart w:id="178" w:name="_Toc183091372"/>
      <w:r>
        <w:t xml:space="preserve">Figure </w:t>
      </w:r>
      <w:r w:rsidR="00626CE8">
        <w:fldChar w:fldCharType="begin"/>
      </w:r>
      <w:r w:rsidR="00626CE8">
        <w:instrText xml:space="preserve"> SEQ Figure \* ARABIC </w:instrText>
      </w:r>
      <w:r w:rsidR="00626CE8">
        <w:fldChar w:fldCharType="separate"/>
      </w:r>
      <w:r w:rsidR="00626CE8">
        <w:rPr>
          <w:noProof/>
        </w:rPr>
        <w:t>82</w:t>
      </w:r>
      <w:r w:rsidR="00626CE8">
        <w:rPr>
          <w:noProof/>
        </w:rPr>
        <w:fldChar w:fldCharType="end"/>
      </w:r>
      <w:r>
        <w:t xml:space="preserve">: Decryption </w:t>
      </w:r>
      <w:r w:rsidRPr="00ED3E95">
        <w:t>of Sensitive Data</w:t>
      </w:r>
      <w:bookmarkEnd w:id="178"/>
    </w:p>
    <w:p w14:paraId="1AEDB55E" w14:textId="07EBDAC1" w:rsidR="00580777" w:rsidRDefault="00580777" w:rsidP="0098765D"/>
    <w:p w14:paraId="2DADC7C4" w14:textId="77777777" w:rsidR="003E51D1" w:rsidRDefault="00580777" w:rsidP="003E51D1">
      <w:pPr>
        <w:keepNext/>
      </w:pPr>
      <w:r w:rsidRPr="00580777">
        <w:rPr>
          <w:noProof/>
          <w:lang w:eastAsia="en-US"/>
        </w:rPr>
        <w:drawing>
          <wp:inline distT="0" distB="0" distL="0" distR="0" wp14:anchorId="5EA375F2" wp14:editId="3FF0A293">
            <wp:extent cx="4216617" cy="292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16617" cy="2921150"/>
                    </a:xfrm>
                    <a:prstGeom prst="rect">
                      <a:avLst/>
                    </a:prstGeom>
                  </pic:spPr>
                </pic:pic>
              </a:graphicData>
            </a:graphic>
          </wp:inline>
        </w:drawing>
      </w:r>
    </w:p>
    <w:p w14:paraId="7E33C9DE" w14:textId="57AC4DAB" w:rsidR="00580777" w:rsidRDefault="003E51D1" w:rsidP="003E51D1">
      <w:pPr>
        <w:pStyle w:val="Caption"/>
      </w:pPr>
      <w:bookmarkStart w:id="179" w:name="_Toc183091373"/>
      <w:r>
        <w:t xml:space="preserve">Figure </w:t>
      </w:r>
      <w:r w:rsidR="00626CE8">
        <w:fldChar w:fldCharType="begin"/>
      </w:r>
      <w:r w:rsidR="00626CE8">
        <w:instrText xml:space="preserve"> SEQ Figure \* ARABIC </w:instrText>
      </w:r>
      <w:r w:rsidR="00626CE8">
        <w:fldChar w:fldCharType="separate"/>
      </w:r>
      <w:r w:rsidR="00626CE8">
        <w:rPr>
          <w:noProof/>
        </w:rPr>
        <w:t>83</w:t>
      </w:r>
      <w:r w:rsidR="00626CE8">
        <w:rPr>
          <w:noProof/>
        </w:rPr>
        <w:fldChar w:fldCharType="end"/>
      </w:r>
      <w:r>
        <w:t xml:space="preserve">: Encryption </w:t>
      </w:r>
      <w:r w:rsidRPr="00A76A31">
        <w:t>of Sensitive Data</w:t>
      </w:r>
      <w:bookmarkEnd w:id="179"/>
    </w:p>
    <w:p w14:paraId="04F0ADB9" w14:textId="6B156855" w:rsidR="00AF155C" w:rsidRDefault="00AF155C" w:rsidP="0098765D"/>
    <w:p w14:paraId="2F5087C8" w14:textId="2C27C373" w:rsidR="00AF155C" w:rsidRPr="00F7025D" w:rsidRDefault="00AF155C" w:rsidP="00F7025D">
      <w:pPr>
        <w:pStyle w:val="Heading2"/>
        <w:rPr>
          <w:rFonts w:asciiTheme="majorBidi" w:hAnsiTheme="majorBidi"/>
          <w:b/>
          <w:bCs/>
          <w:color w:val="auto"/>
          <w:sz w:val="28"/>
          <w:szCs w:val="28"/>
        </w:rPr>
      </w:pPr>
      <w:bookmarkStart w:id="180" w:name="_Toc183960572"/>
      <w:r w:rsidRPr="00F7025D">
        <w:rPr>
          <w:rFonts w:asciiTheme="majorBidi" w:hAnsiTheme="majorBidi"/>
          <w:b/>
          <w:bCs/>
          <w:color w:val="auto"/>
          <w:sz w:val="28"/>
          <w:szCs w:val="28"/>
        </w:rPr>
        <w:t xml:space="preserve">15.3. </w:t>
      </w:r>
      <w:r w:rsidR="00F7025D" w:rsidRPr="00A60A92">
        <w:rPr>
          <w:rFonts w:asciiTheme="majorBidi" w:hAnsiTheme="majorBidi"/>
          <w:b/>
          <w:bCs/>
          <w:color w:val="auto"/>
          <w:sz w:val="28"/>
          <w:szCs w:val="28"/>
        </w:rPr>
        <w:t>Security Mechanism</w:t>
      </w:r>
      <w:r w:rsidR="00F7025D" w:rsidRPr="00F7025D">
        <w:rPr>
          <w:rFonts w:asciiTheme="majorBidi" w:hAnsiTheme="majorBidi"/>
          <w:b/>
          <w:bCs/>
          <w:color w:val="auto"/>
          <w:sz w:val="28"/>
          <w:szCs w:val="28"/>
        </w:rPr>
        <w:t xml:space="preserve"> 2: </w:t>
      </w:r>
      <w:r w:rsidRPr="00F7025D">
        <w:rPr>
          <w:rFonts w:asciiTheme="majorBidi" w:hAnsiTheme="majorBidi"/>
          <w:b/>
          <w:bCs/>
          <w:color w:val="auto"/>
          <w:sz w:val="28"/>
          <w:szCs w:val="28"/>
        </w:rPr>
        <w:t>Implementing SQL Injection Prevention</w:t>
      </w:r>
      <w:bookmarkEnd w:id="180"/>
    </w:p>
    <w:p w14:paraId="76DC523E" w14:textId="77777777" w:rsidR="00AF155C" w:rsidRDefault="00AF155C" w:rsidP="00AF155C">
      <w:pPr>
        <w:pStyle w:val="NormalWeb"/>
      </w:pPr>
      <w:r>
        <w:t xml:space="preserve">As taken in a cybersecurity internship at POTECH Company, SQL injection is a common database security vulnerability where attackers can manipulate user inputs to execute malicious SQL commands. To prevent SQL injection, we use </w:t>
      </w:r>
      <w:r w:rsidRPr="00AF155C">
        <w:rPr>
          <w:rStyle w:val="Strong"/>
          <w:rFonts w:eastAsiaTheme="majorEastAsia"/>
          <w:b w:val="0"/>
          <w:bCs w:val="0"/>
        </w:rPr>
        <w:t>prepared statements</w:t>
      </w:r>
      <w:r w:rsidRPr="00AF155C">
        <w:rPr>
          <w:b/>
          <w:bCs/>
        </w:rPr>
        <w:t xml:space="preserve"> </w:t>
      </w:r>
      <w:r>
        <w:t>in PostgreSQL, which securely handle user inputs. An attacker might inject malicious input like:</w:t>
      </w:r>
    </w:p>
    <w:p w14:paraId="6F298D6D" w14:textId="59818769" w:rsidR="00AF155C" w:rsidRDefault="00AF155C" w:rsidP="00AF155C">
      <w:pPr>
        <w:pStyle w:val="NormalWeb"/>
      </w:pPr>
      <w:r w:rsidRPr="00AF155C">
        <w:t>SELECT * FROM Customer WHERE Username = 'en01' OR '1'='1';</w:t>
      </w:r>
    </w:p>
    <w:p w14:paraId="1E7BD6D0" w14:textId="39D9472B" w:rsidR="00AF155C" w:rsidRDefault="00AF155C" w:rsidP="00AF155C">
      <w:pPr>
        <w:pStyle w:val="NormalWeb"/>
      </w:pPr>
      <w:r w:rsidRPr="00AF155C">
        <w:rPr>
          <w:noProof/>
        </w:rPr>
        <w:drawing>
          <wp:inline distT="0" distB="0" distL="0" distR="0" wp14:anchorId="748EF448" wp14:editId="511B9F4C">
            <wp:extent cx="5507502" cy="27119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09941" cy="2713175"/>
                    </a:xfrm>
                    <a:prstGeom prst="rect">
                      <a:avLst/>
                    </a:prstGeom>
                  </pic:spPr>
                </pic:pic>
              </a:graphicData>
            </a:graphic>
          </wp:inline>
        </w:drawing>
      </w:r>
    </w:p>
    <w:p w14:paraId="5F8C05E6" w14:textId="65546ECD" w:rsidR="00392C1F" w:rsidRDefault="00392C1F" w:rsidP="00AF155C">
      <w:pPr>
        <w:pStyle w:val="NormalWeb"/>
      </w:pPr>
      <w:r>
        <w:t xml:space="preserve">This query bypasses authentication checks, as the condition </w:t>
      </w:r>
      <w:r w:rsidRPr="00392C1F">
        <w:rPr>
          <w:rStyle w:val="HTMLCode"/>
          <w:rFonts w:asciiTheme="majorBidi" w:eastAsiaTheme="majorEastAsia" w:hAnsiTheme="majorBidi" w:cstheme="majorBidi"/>
        </w:rPr>
        <w:t>'1'='1'</w:t>
      </w:r>
      <w:r>
        <w:t xml:space="preserve"> always evaluates to true.</w:t>
      </w:r>
    </w:p>
    <w:p w14:paraId="732B9B7E" w14:textId="5260A24E" w:rsidR="00392C1F" w:rsidRDefault="00122AFA" w:rsidP="00AF155C">
      <w:pPr>
        <w:pStyle w:val="NormalWeb"/>
      </w:pPr>
      <w:r>
        <w:t>Using prepared statements can be a countermeasure to SQL injection since Prepared statements separate the SQL query structure from user inputs, ensuring inputs are treated strictly as data.</w:t>
      </w:r>
    </w:p>
    <w:p w14:paraId="16A56BB1" w14:textId="77777777" w:rsidR="005F2A47" w:rsidRPr="005F2A47" w:rsidRDefault="005F2A47" w:rsidP="005F2A47">
      <w:pPr>
        <w:pStyle w:val="NormalWeb"/>
        <w:rPr>
          <w:sz w:val="18"/>
          <w:szCs w:val="18"/>
        </w:rPr>
      </w:pPr>
      <w:r w:rsidRPr="005F2A47">
        <w:rPr>
          <w:sz w:val="18"/>
          <w:szCs w:val="18"/>
        </w:rPr>
        <w:t>PREPARE find_customer (VARCHAR) AS</w:t>
      </w:r>
    </w:p>
    <w:p w14:paraId="603F7029" w14:textId="365FAC12" w:rsidR="005F2A47" w:rsidRDefault="005F2A47" w:rsidP="005F2A47">
      <w:pPr>
        <w:pStyle w:val="NormalWeb"/>
        <w:rPr>
          <w:sz w:val="18"/>
          <w:szCs w:val="18"/>
        </w:rPr>
      </w:pPr>
      <w:r w:rsidRPr="005F2A47">
        <w:rPr>
          <w:sz w:val="18"/>
          <w:szCs w:val="18"/>
        </w:rPr>
        <w:t>SELECT * FROM Customer WHERE Username = $1;</w:t>
      </w:r>
    </w:p>
    <w:p w14:paraId="0DDB8D54" w14:textId="284F2812" w:rsidR="005F2A47" w:rsidRDefault="005F2A47" w:rsidP="005F2A47">
      <w:pPr>
        <w:pStyle w:val="NormalWeb"/>
        <w:rPr>
          <w:sz w:val="18"/>
          <w:szCs w:val="18"/>
        </w:rPr>
      </w:pPr>
      <w:r w:rsidRPr="005F2A47">
        <w:rPr>
          <w:noProof/>
          <w:sz w:val="18"/>
          <w:szCs w:val="18"/>
        </w:rPr>
        <w:drawing>
          <wp:inline distT="0" distB="0" distL="0" distR="0" wp14:anchorId="6DC41DCA" wp14:editId="7134F891">
            <wp:extent cx="5943600" cy="18402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840230"/>
                    </a:xfrm>
                    <a:prstGeom prst="rect">
                      <a:avLst/>
                    </a:prstGeom>
                  </pic:spPr>
                </pic:pic>
              </a:graphicData>
            </a:graphic>
          </wp:inline>
        </w:drawing>
      </w:r>
    </w:p>
    <w:p w14:paraId="7FC0F56E" w14:textId="17792117" w:rsidR="00742C7E" w:rsidRPr="00742C7E" w:rsidRDefault="00742C7E" w:rsidP="005F2A47">
      <w:pPr>
        <w:pStyle w:val="NormalWeb"/>
      </w:pPr>
      <w:r w:rsidRPr="00742C7E">
        <w:t>Test with Valid Input</w:t>
      </w:r>
    </w:p>
    <w:p w14:paraId="40258629" w14:textId="17608241" w:rsidR="00742C7E" w:rsidRDefault="00742C7E" w:rsidP="00742C7E">
      <w:pPr>
        <w:pStyle w:val="NormalWeb"/>
        <w:rPr>
          <w:sz w:val="18"/>
          <w:szCs w:val="18"/>
        </w:rPr>
      </w:pPr>
      <w:r w:rsidRPr="005F2A47">
        <w:rPr>
          <w:sz w:val="18"/>
          <w:szCs w:val="18"/>
        </w:rPr>
        <w:t>EXECUTE find_customer('en01');</w:t>
      </w:r>
    </w:p>
    <w:p w14:paraId="6C71A8FD" w14:textId="0AB8A37B" w:rsidR="00742C7E" w:rsidRDefault="00742C7E" w:rsidP="00742C7E">
      <w:pPr>
        <w:pStyle w:val="NormalWeb"/>
        <w:rPr>
          <w:sz w:val="18"/>
          <w:szCs w:val="18"/>
        </w:rPr>
      </w:pPr>
      <w:r w:rsidRPr="00742C7E">
        <w:rPr>
          <w:noProof/>
          <w:sz w:val="18"/>
          <w:szCs w:val="18"/>
        </w:rPr>
        <w:drawing>
          <wp:inline distT="0" distB="0" distL="0" distR="0" wp14:anchorId="56D4BF32" wp14:editId="7D7EFEE5">
            <wp:extent cx="5943600"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502410"/>
                    </a:xfrm>
                    <a:prstGeom prst="rect">
                      <a:avLst/>
                    </a:prstGeom>
                  </pic:spPr>
                </pic:pic>
              </a:graphicData>
            </a:graphic>
          </wp:inline>
        </w:drawing>
      </w:r>
    </w:p>
    <w:p w14:paraId="686459C2" w14:textId="081B937A" w:rsidR="003016EE" w:rsidRDefault="003016EE" w:rsidP="00742C7E">
      <w:pPr>
        <w:pStyle w:val="NormalWeb"/>
        <w:rPr>
          <w:sz w:val="18"/>
          <w:szCs w:val="18"/>
        </w:rPr>
      </w:pPr>
    </w:p>
    <w:p w14:paraId="3D3BB450" w14:textId="77777777" w:rsidR="003016EE" w:rsidRDefault="003016EE" w:rsidP="003016EE">
      <w:pPr>
        <w:pStyle w:val="NormalWeb"/>
      </w:pPr>
      <w:r w:rsidRPr="003016EE">
        <w:t>Test with Malicious Input</w:t>
      </w:r>
    </w:p>
    <w:p w14:paraId="36812CF7" w14:textId="3838D797" w:rsidR="003016EE" w:rsidRDefault="003016EE" w:rsidP="003016EE">
      <w:pPr>
        <w:pStyle w:val="NormalWeb"/>
        <w:rPr>
          <w:sz w:val="18"/>
          <w:szCs w:val="18"/>
        </w:rPr>
      </w:pPr>
      <w:r w:rsidRPr="003016EE">
        <w:rPr>
          <w:sz w:val="18"/>
          <w:szCs w:val="18"/>
        </w:rPr>
        <w:t>EXECUTE find_customer('en01 OR 1=1');</w:t>
      </w:r>
    </w:p>
    <w:p w14:paraId="7C4AFEBB" w14:textId="77777777" w:rsidR="003E51D1" w:rsidRDefault="003016EE" w:rsidP="003E51D1">
      <w:pPr>
        <w:pStyle w:val="NormalWeb"/>
        <w:keepNext/>
      </w:pPr>
      <w:r w:rsidRPr="003016EE">
        <w:rPr>
          <w:noProof/>
          <w:sz w:val="18"/>
          <w:szCs w:val="18"/>
        </w:rPr>
        <w:drawing>
          <wp:inline distT="0" distB="0" distL="0" distR="0" wp14:anchorId="5ED5DD00" wp14:editId="394DBAF1">
            <wp:extent cx="5943600" cy="2187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187575"/>
                    </a:xfrm>
                    <a:prstGeom prst="rect">
                      <a:avLst/>
                    </a:prstGeom>
                  </pic:spPr>
                </pic:pic>
              </a:graphicData>
            </a:graphic>
          </wp:inline>
        </w:drawing>
      </w:r>
    </w:p>
    <w:p w14:paraId="77B39AA3" w14:textId="3B3EBED2" w:rsidR="003016EE" w:rsidRDefault="003E51D1" w:rsidP="003E51D1">
      <w:pPr>
        <w:pStyle w:val="Caption"/>
      </w:pPr>
      <w:bookmarkStart w:id="181" w:name="_Toc183091374"/>
      <w:r>
        <w:t xml:space="preserve">Figure </w:t>
      </w:r>
      <w:r w:rsidR="00626CE8">
        <w:fldChar w:fldCharType="begin"/>
      </w:r>
      <w:r w:rsidR="00626CE8">
        <w:instrText xml:space="preserve"> SEQ Figure \* ARABIC </w:instrText>
      </w:r>
      <w:r w:rsidR="00626CE8">
        <w:fldChar w:fldCharType="separate"/>
      </w:r>
      <w:r w:rsidR="00626CE8">
        <w:rPr>
          <w:noProof/>
        </w:rPr>
        <w:t>84</w:t>
      </w:r>
      <w:r w:rsidR="00626CE8">
        <w:rPr>
          <w:noProof/>
        </w:rPr>
        <w:fldChar w:fldCharType="end"/>
      </w:r>
      <w:r>
        <w:t>:</w:t>
      </w:r>
      <w:r w:rsidRPr="003567A3">
        <w:t>SQL Injection Prevention</w:t>
      </w:r>
      <w:bookmarkEnd w:id="181"/>
    </w:p>
    <w:p w14:paraId="17DBF08E" w14:textId="17141D30" w:rsidR="003016EE" w:rsidRDefault="003016EE" w:rsidP="003016EE">
      <w:pPr>
        <w:pStyle w:val="NormalWeb"/>
        <w:rPr>
          <w:sz w:val="18"/>
          <w:szCs w:val="18"/>
        </w:rPr>
      </w:pPr>
    </w:p>
    <w:p w14:paraId="79B07B9F" w14:textId="51B37B2D" w:rsidR="003016EE" w:rsidRPr="006D3349" w:rsidRDefault="006D3349" w:rsidP="006D3349">
      <w:pPr>
        <w:pStyle w:val="NormalWeb"/>
      </w:pPr>
      <w:r w:rsidRPr="006D3349">
        <w:t xml:space="preserve">The output of this query demonstrates the effectiveness of prepared statements in preventing SQL injection attacks. When executed </w:t>
      </w:r>
      <w:r>
        <w:t>with a valid username, such as ‘en01’</w:t>
      </w:r>
      <w:r w:rsidRPr="006D3349">
        <w:t>, the query retrieves the corresponding customer record securely. However, if an attacker attempts t</w:t>
      </w:r>
      <w:r>
        <w:t>o inject malicious input like ‘en01 OR 1=1’</w:t>
      </w:r>
      <w:r w:rsidRPr="006D3349">
        <w:t>, the prepared statement treats the entire input as a literal string, ensuring that no unintended SQL logic is executed. This approach s</w:t>
      </w:r>
      <w:r>
        <w:t>escures</w:t>
      </w:r>
      <w:r w:rsidRPr="006D3349">
        <w:t xml:space="preserve"> the database from unauthorized access and protecting sensitive customer information. </w:t>
      </w:r>
    </w:p>
    <w:p w14:paraId="24F55D41" w14:textId="77777777" w:rsidR="003016EE" w:rsidRDefault="003016EE" w:rsidP="00742C7E">
      <w:pPr>
        <w:pStyle w:val="NormalWeb"/>
        <w:rPr>
          <w:sz w:val="18"/>
          <w:szCs w:val="18"/>
        </w:rPr>
      </w:pPr>
    </w:p>
    <w:p w14:paraId="2004906D" w14:textId="3852B592" w:rsidR="00742C7E" w:rsidRPr="00F7025D" w:rsidRDefault="00F7025D" w:rsidP="00F7025D">
      <w:pPr>
        <w:pStyle w:val="Heading2"/>
        <w:rPr>
          <w:rFonts w:asciiTheme="majorBidi" w:hAnsiTheme="majorBidi"/>
          <w:b/>
          <w:bCs/>
          <w:color w:val="auto"/>
          <w:sz w:val="28"/>
          <w:szCs w:val="28"/>
        </w:rPr>
      </w:pPr>
      <w:bookmarkStart w:id="182" w:name="_Toc183960573"/>
      <w:r w:rsidRPr="00F7025D">
        <w:rPr>
          <w:rFonts w:asciiTheme="majorBidi" w:hAnsiTheme="majorBidi"/>
          <w:b/>
          <w:bCs/>
          <w:color w:val="auto"/>
          <w:sz w:val="28"/>
          <w:szCs w:val="28"/>
        </w:rPr>
        <w:t>15.4 Security Mechanism 3: Row Level Security</w:t>
      </w:r>
      <w:bookmarkEnd w:id="182"/>
    </w:p>
    <w:p w14:paraId="580C6A6B" w14:textId="7287677E" w:rsidR="00F7025D" w:rsidRPr="00D55C90" w:rsidRDefault="00D55C90" w:rsidP="00742C7E">
      <w:pPr>
        <w:pStyle w:val="NormalWeb"/>
        <w:rPr>
          <w:rFonts w:asciiTheme="majorBidi" w:hAnsiTheme="majorBidi" w:cstheme="majorBidi"/>
          <w:u w:val="single"/>
        </w:rPr>
      </w:pPr>
      <w:r w:rsidRPr="00D55C90">
        <w:rPr>
          <w:rFonts w:asciiTheme="majorBidi" w:hAnsiTheme="majorBidi" w:cstheme="majorBidi"/>
          <w:u w:val="single"/>
        </w:rPr>
        <w:t>Explanation</w:t>
      </w:r>
    </w:p>
    <w:p w14:paraId="55D845DB" w14:textId="78D0B1C4" w:rsidR="00D55C90" w:rsidRDefault="00D55C90" w:rsidP="00D55C90">
      <w:pPr>
        <w:pStyle w:val="NormalWeb"/>
        <w:rPr>
          <w:rFonts w:asciiTheme="majorBidi" w:hAnsiTheme="majorBidi" w:cstheme="majorBidi"/>
        </w:rPr>
      </w:pPr>
      <w:r w:rsidRPr="00D55C90">
        <w:rPr>
          <w:rFonts w:asciiTheme="majorBidi" w:hAnsiTheme="majorBidi" w:cstheme="majorBidi"/>
        </w:rPr>
        <w:t xml:space="preserve">This implementation </w:t>
      </w:r>
      <w:r>
        <w:rPr>
          <w:rFonts w:asciiTheme="majorBidi" w:hAnsiTheme="majorBidi" w:cstheme="majorBidi"/>
        </w:rPr>
        <w:t>uses</w:t>
      </w:r>
      <w:r w:rsidRPr="00D55C90">
        <w:rPr>
          <w:rFonts w:asciiTheme="majorBidi" w:hAnsiTheme="majorBidi" w:cstheme="majorBidi"/>
        </w:rPr>
        <w:t xml:space="preserve"> </w:t>
      </w:r>
      <w:r w:rsidRPr="00D55C90">
        <w:rPr>
          <w:rStyle w:val="Strong"/>
          <w:rFonts w:asciiTheme="majorBidi" w:eastAsiaTheme="majorEastAsia" w:hAnsiTheme="majorBidi" w:cstheme="majorBidi"/>
          <w:b w:val="0"/>
          <w:bCs w:val="0"/>
        </w:rPr>
        <w:t>Row-Level Security (RLS)</w:t>
      </w:r>
      <w:r w:rsidRPr="00D55C90">
        <w:rPr>
          <w:rFonts w:asciiTheme="majorBidi" w:hAnsiTheme="majorBidi" w:cstheme="majorBidi"/>
        </w:rPr>
        <w:t xml:space="preserve"> to restrict access to specific rows of the </w:t>
      </w:r>
      <w:r w:rsidRPr="00D55C90">
        <w:rPr>
          <w:rStyle w:val="HTMLCode"/>
          <w:rFonts w:asciiTheme="majorBidi" w:eastAsiaTheme="majorEastAsia" w:hAnsiTheme="majorBidi" w:cstheme="majorBidi"/>
          <w:sz w:val="24"/>
          <w:szCs w:val="24"/>
        </w:rPr>
        <w:t>Customer</w:t>
      </w:r>
      <w:r w:rsidRPr="00D55C90">
        <w:rPr>
          <w:rFonts w:asciiTheme="majorBidi" w:hAnsiTheme="majorBidi" w:cstheme="majorBidi"/>
        </w:rPr>
        <w:t xml:space="preserve"> table based on the current database user's identity. By enabling RLS (</w:t>
      </w:r>
      <w:r w:rsidRPr="00D55C90">
        <w:rPr>
          <w:rStyle w:val="HTMLCode"/>
          <w:rFonts w:asciiTheme="majorBidi" w:eastAsiaTheme="majorEastAsia" w:hAnsiTheme="majorBidi" w:cstheme="majorBidi"/>
          <w:sz w:val="24"/>
          <w:szCs w:val="24"/>
        </w:rPr>
        <w:t>ALTER TABLE Customer ENABLE ROW LEVEL SECURITY</w:t>
      </w:r>
      <w:r w:rsidRPr="00D55C90">
        <w:rPr>
          <w:rFonts w:asciiTheme="majorBidi" w:hAnsiTheme="majorBidi" w:cstheme="majorBidi"/>
        </w:rPr>
        <w:t>), the database ensures that row-level policies are enforceable on the table. The security policy created (</w:t>
      </w:r>
      <w:r w:rsidRPr="00D55C90">
        <w:rPr>
          <w:rStyle w:val="HTMLCode"/>
          <w:rFonts w:asciiTheme="majorBidi" w:eastAsiaTheme="majorEastAsia" w:hAnsiTheme="majorBidi" w:cstheme="majorBidi"/>
          <w:sz w:val="24"/>
          <w:szCs w:val="24"/>
        </w:rPr>
        <w:t>CREATE POLICY customer_policy ON Customer USING (Username = CURRENT_USER)</w:t>
      </w:r>
      <w:r w:rsidRPr="00D55C90">
        <w:rPr>
          <w:rFonts w:asciiTheme="majorBidi" w:hAnsiTheme="majorBidi" w:cstheme="majorBidi"/>
        </w:rPr>
        <w:t xml:space="preserve">) restricts access to rows where the </w:t>
      </w:r>
      <w:r w:rsidRPr="00D55C90">
        <w:rPr>
          <w:rStyle w:val="HTMLCode"/>
          <w:rFonts w:asciiTheme="majorBidi" w:eastAsiaTheme="majorEastAsia" w:hAnsiTheme="majorBidi" w:cstheme="majorBidi"/>
          <w:sz w:val="24"/>
          <w:szCs w:val="24"/>
        </w:rPr>
        <w:t>Username</w:t>
      </w:r>
      <w:r w:rsidRPr="00D55C90">
        <w:rPr>
          <w:rFonts w:asciiTheme="majorBidi" w:hAnsiTheme="majorBidi" w:cstheme="majorBidi"/>
        </w:rPr>
        <w:t xml:space="preserve"> column matches the currently authenticated database user (</w:t>
      </w:r>
      <w:r w:rsidRPr="00D55C90">
        <w:rPr>
          <w:rStyle w:val="HTMLCode"/>
          <w:rFonts w:asciiTheme="majorBidi" w:eastAsiaTheme="majorEastAsia" w:hAnsiTheme="majorBidi" w:cstheme="majorBidi"/>
          <w:sz w:val="24"/>
          <w:szCs w:val="24"/>
        </w:rPr>
        <w:t>CURRENT_USER</w:t>
      </w:r>
      <w:r w:rsidRPr="00D55C90">
        <w:rPr>
          <w:rFonts w:asciiTheme="majorBidi" w:hAnsiTheme="majorBidi" w:cstheme="majorBidi"/>
        </w:rPr>
        <w:t xml:space="preserve">). Finally, applying the policy with </w:t>
      </w:r>
      <w:r w:rsidRPr="00D55C90">
        <w:rPr>
          <w:rStyle w:val="HTMLCode"/>
          <w:rFonts w:asciiTheme="majorBidi" w:eastAsiaTheme="majorEastAsia" w:hAnsiTheme="majorBidi" w:cstheme="majorBidi"/>
          <w:sz w:val="24"/>
          <w:szCs w:val="24"/>
        </w:rPr>
        <w:t>ALTER TABLE Customer FORCE ROW LEVEL SECURITY</w:t>
      </w:r>
      <w:r w:rsidRPr="00D55C90">
        <w:rPr>
          <w:rFonts w:asciiTheme="majorBidi" w:hAnsiTheme="majorBidi" w:cstheme="majorBidi"/>
        </w:rPr>
        <w:t xml:space="preserve"> ensures that the policy is always enforced, even for privileged users, unless explicitly bypassed. This mechanism ensures that each user can only access </w:t>
      </w:r>
      <w:r>
        <w:rPr>
          <w:rFonts w:asciiTheme="majorBidi" w:hAnsiTheme="majorBidi" w:cstheme="majorBidi"/>
        </w:rPr>
        <w:t>his/her</w:t>
      </w:r>
      <w:r w:rsidRPr="00D55C90">
        <w:rPr>
          <w:rFonts w:asciiTheme="majorBidi" w:hAnsiTheme="majorBidi" w:cstheme="majorBidi"/>
        </w:rPr>
        <w:t xml:space="preserve"> own data within the table</w:t>
      </w:r>
      <w:r>
        <w:rPr>
          <w:rFonts w:asciiTheme="majorBidi" w:hAnsiTheme="majorBidi" w:cstheme="majorBidi"/>
        </w:rPr>
        <w:t>.</w:t>
      </w:r>
    </w:p>
    <w:p w14:paraId="7940A7D5" w14:textId="3EECFE03" w:rsidR="00D55C90" w:rsidRPr="00D55C90" w:rsidRDefault="00D55C90" w:rsidP="00D55C90">
      <w:pPr>
        <w:pStyle w:val="NormalWeb"/>
        <w:rPr>
          <w:rFonts w:asciiTheme="majorBidi" w:hAnsiTheme="majorBidi" w:cstheme="majorBidi"/>
          <w:u w:val="single"/>
        </w:rPr>
      </w:pPr>
      <w:r w:rsidRPr="00D55C90">
        <w:rPr>
          <w:rFonts w:asciiTheme="majorBidi" w:hAnsiTheme="majorBidi" w:cstheme="majorBidi"/>
          <w:u w:val="single"/>
        </w:rPr>
        <w:t>Importance:</w:t>
      </w:r>
    </w:p>
    <w:p w14:paraId="24D97CC1" w14:textId="0A36911E" w:rsidR="00D55C90" w:rsidRDefault="00D55C90" w:rsidP="00D55C90">
      <w:pPr>
        <w:pStyle w:val="NormalWeb"/>
      </w:pPr>
      <w:r>
        <w:t xml:space="preserve">This implementation enhances </w:t>
      </w:r>
      <w:r w:rsidRPr="00D55C90">
        <w:rPr>
          <w:rStyle w:val="Strong"/>
          <w:rFonts w:eastAsiaTheme="majorEastAsia"/>
          <w:b w:val="0"/>
          <w:bCs w:val="0"/>
        </w:rPr>
        <w:t>data security</w:t>
      </w:r>
      <w:r>
        <w:t xml:space="preserve"> by ensuring users can only access the rows of data they are authorized to view, reducing the risk of unauthorized access or data leaks. Furthermore, RLS simplifies the application logic by offloading access control to the database layer, ensuring consistent enforcement of security policies. It also supports scalability by allowing policies to be applied directly to tables without requiring significant changes to the application code. </w:t>
      </w:r>
    </w:p>
    <w:p w14:paraId="6A69EFDB" w14:textId="65BAC5AE" w:rsidR="00632764" w:rsidRDefault="00632764" w:rsidP="00D55C90">
      <w:pPr>
        <w:pStyle w:val="NormalWeb"/>
      </w:pPr>
      <w:r w:rsidRPr="00F7025D">
        <w:rPr>
          <w:noProof/>
          <w:sz w:val="18"/>
          <w:szCs w:val="18"/>
        </w:rPr>
        <w:drawing>
          <wp:inline distT="0" distB="0" distL="0" distR="0" wp14:anchorId="493E8937" wp14:editId="6CD38C1B">
            <wp:extent cx="5943600" cy="1567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567815"/>
                    </a:xfrm>
                    <a:prstGeom prst="rect">
                      <a:avLst/>
                    </a:prstGeom>
                  </pic:spPr>
                </pic:pic>
              </a:graphicData>
            </a:graphic>
          </wp:inline>
        </w:drawing>
      </w:r>
    </w:p>
    <w:p w14:paraId="38EA914C" w14:textId="0A968999" w:rsidR="00D55C90" w:rsidRPr="00632764" w:rsidRDefault="00632764" w:rsidP="00D55C90">
      <w:pPr>
        <w:pStyle w:val="NormalWeb"/>
        <w:rPr>
          <w:u w:val="single"/>
        </w:rPr>
      </w:pPr>
      <w:r w:rsidRPr="00632764">
        <w:rPr>
          <w:u w:val="single"/>
        </w:rPr>
        <w:t>Example Usage:</w:t>
      </w:r>
    </w:p>
    <w:p w14:paraId="4009E17F" w14:textId="77777777" w:rsidR="00632764" w:rsidRPr="00632764" w:rsidRDefault="00632764" w:rsidP="00632764">
      <w:pPr>
        <w:pStyle w:val="NormalWeb"/>
        <w:rPr>
          <w:rFonts w:asciiTheme="majorBidi" w:hAnsiTheme="majorBidi" w:cstheme="majorBidi"/>
          <w:sz w:val="18"/>
          <w:szCs w:val="18"/>
        </w:rPr>
      </w:pPr>
      <w:r w:rsidRPr="00632764">
        <w:rPr>
          <w:rFonts w:asciiTheme="majorBidi" w:hAnsiTheme="majorBidi" w:cstheme="majorBidi"/>
          <w:sz w:val="18"/>
          <w:szCs w:val="18"/>
        </w:rPr>
        <w:t>CREATE USER test_user WITH PASSWORD 'password';</w:t>
      </w:r>
    </w:p>
    <w:p w14:paraId="146B2BB8" w14:textId="561CA605" w:rsidR="00F7025D" w:rsidRPr="00632764" w:rsidRDefault="00632764" w:rsidP="00632764">
      <w:pPr>
        <w:pStyle w:val="NormalWeb"/>
        <w:rPr>
          <w:rFonts w:asciiTheme="majorBidi" w:hAnsiTheme="majorBidi" w:cstheme="majorBidi"/>
          <w:sz w:val="18"/>
          <w:szCs w:val="18"/>
        </w:rPr>
      </w:pPr>
      <w:r w:rsidRPr="00632764">
        <w:rPr>
          <w:rFonts w:asciiTheme="majorBidi" w:hAnsiTheme="majorBidi" w:cstheme="majorBidi"/>
          <w:sz w:val="18"/>
          <w:szCs w:val="18"/>
        </w:rPr>
        <w:t>GRANT SELECT, INSERT, UPDATE, DELETE ON Customer TO test_user;</w:t>
      </w:r>
    </w:p>
    <w:p w14:paraId="7C392E53" w14:textId="11D03570" w:rsidR="00742C7E" w:rsidRDefault="00742C7E" w:rsidP="00632764">
      <w:pPr>
        <w:pStyle w:val="NormalWeb"/>
        <w:rPr>
          <w:sz w:val="18"/>
          <w:szCs w:val="18"/>
        </w:rPr>
      </w:pPr>
    </w:p>
    <w:p w14:paraId="30835EFE" w14:textId="35531BA8" w:rsidR="005F2A47" w:rsidRDefault="00A94984" w:rsidP="005F2A47">
      <w:pPr>
        <w:pStyle w:val="NormalWeb"/>
        <w:rPr>
          <w:sz w:val="18"/>
          <w:szCs w:val="18"/>
        </w:rPr>
      </w:pPr>
      <w:r w:rsidRPr="00A94984">
        <w:rPr>
          <w:noProof/>
          <w:sz w:val="18"/>
          <w:szCs w:val="18"/>
        </w:rPr>
        <w:drawing>
          <wp:inline distT="0" distB="0" distL="0" distR="0" wp14:anchorId="5058D412" wp14:editId="6B3651C5">
            <wp:extent cx="5943600" cy="2152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152650"/>
                    </a:xfrm>
                    <a:prstGeom prst="rect">
                      <a:avLst/>
                    </a:prstGeom>
                  </pic:spPr>
                </pic:pic>
              </a:graphicData>
            </a:graphic>
          </wp:inline>
        </w:drawing>
      </w:r>
    </w:p>
    <w:p w14:paraId="75D8FAAA" w14:textId="786B8B88" w:rsidR="005E4A8F" w:rsidRDefault="005E4A8F" w:rsidP="005F2A47">
      <w:pPr>
        <w:pStyle w:val="NormalWeb"/>
        <w:rPr>
          <w:sz w:val="18"/>
          <w:szCs w:val="18"/>
        </w:rPr>
      </w:pPr>
      <w:r>
        <w:rPr>
          <w:sz w:val="18"/>
          <w:szCs w:val="18"/>
        </w:rPr>
        <w:t>--</w:t>
      </w:r>
      <w:r>
        <w:t>Switch to the Test User</w:t>
      </w:r>
    </w:p>
    <w:p w14:paraId="210D093F" w14:textId="654A7E37" w:rsidR="00632764" w:rsidRDefault="00632764" w:rsidP="005F2A47">
      <w:pPr>
        <w:pStyle w:val="NormalWeb"/>
        <w:rPr>
          <w:noProof/>
        </w:rPr>
      </w:pPr>
      <w:r w:rsidRPr="00632764">
        <w:rPr>
          <w:sz w:val="18"/>
          <w:szCs w:val="18"/>
        </w:rPr>
        <w:t>SET SESSION AUTHORIZATION test_user;</w:t>
      </w:r>
      <w:r w:rsidRPr="00632764">
        <w:rPr>
          <w:noProof/>
        </w:rPr>
        <w:t xml:space="preserve"> </w:t>
      </w:r>
    </w:p>
    <w:p w14:paraId="7F7A051E" w14:textId="2C17BE0E" w:rsidR="005F2A47" w:rsidRDefault="00632764" w:rsidP="005F2A47">
      <w:pPr>
        <w:pStyle w:val="NormalWeb"/>
        <w:rPr>
          <w:sz w:val="18"/>
          <w:szCs w:val="18"/>
        </w:rPr>
      </w:pPr>
      <w:r w:rsidRPr="00632764">
        <w:rPr>
          <w:noProof/>
          <w:sz w:val="18"/>
          <w:szCs w:val="18"/>
        </w:rPr>
        <w:drawing>
          <wp:inline distT="0" distB="0" distL="0" distR="0" wp14:anchorId="34EA0039" wp14:editId="0E01435F">
            <wp:extent cx="5943600" cy="1822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822450"/>
                    </a:xfrm>
                    <a:prstGeom prst="rect">
                      <a:avLst/>
                    </a:prstGeom>
                  </pic:spPr>
                </pic:pic>
              </a:graphicData>
            </a:graphic>
          </wp:inline>
        </w:drawing>
      </w:r>
    </w:p>
    <w:p w14:paraId="25E2D75C" w14:textId="1BA2249D" w:rsidR="005E4A8F" w:rsidRDefault="005E4A8F" w:rsidP="005F2A47">
      <w:pPr>
        <w:pStyle w:val="NormalWeb"/>
        <w:rPr>
          <w:sz w:val="18"/>
          <w:szCs w:val="18"/>
        </w:rPr>
      </w:pPr>
    </w:p>
    <w:p w14:paraId="1EFEAEEF" w14:textId="419E6A95" w:rsidR="00B47C46" w:rsidRDefault="005E4A8F" w:rsidP="005E4A8F">
      <w:pPr>
        <w:pStyle w:val="NormalWeb"/>
        <w:rPr>
          <w:sz w:val="18"/>
          <w:szCs w:val="18"/>
        </w:rPr>
      </w:pPr>
      <w:r>
        <w:rPr>
          <w:sz w:val="18"/>
          <w:szCs w:val="18"/>
        </w:rPr>
        <w:t>SELECT * FROM Customer;</w:t>
      </w:r>
    </w:p>
    <w:p w14:paraId="21D435FD" w14:textId="6A58E16C" w:rsidR="005E4A8F" w:rsidRPr="005E4A8F" w:rsidRDefault="00B47C46" w:rsidP="005E4A8F">
      <w:pPr>
        <w:pStyle w:val="NormalWeb"/>
        <w:rPr>
          <w:sz w:val="18"/>
          <w:szCs w:val="18"/>
        </w:rPr>
      </w:pPr>
      <w:r w:rsidRPr="00B47C46">
        <w:rPr>
          <w:noProof/>
          <w:sz w:val="18"/>
          <w:szCs w:val="18"/>
        </w:rPr>
        <w:drawing>
          <wp:inline distT="0" distB="0" distL="0" distR="0" wp14:anchorId="5BB098B3" wp14:editId="27587AB4">
            <wp:extent cx="5943600" cy="15735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573530"/>
                    </a:xfrm>
                    <a:prstGeom prst="rect">
                      <a:avLst/>
                    </a:prstGeom>
                  </pic:spPr>
                </pic:pic>
              </a:graphicData>
            </a:graphic>
          </wp:inline>
        </w:drawing>
      </w:r>
    </w:p>
    <w:p w14:paraId="47BD5F07" w14:textId="600E5B5F" w:rsidR="005E4A8F" w:rsidRPr="005E4A8F" w:rsidRDefault="005E4A8F" w:rsidP="005F2A47">
      <w:pPr>
        <w:pStyle w:val="NormalWeb"/>
        <w:rPr>
          <w:rFonts w:asciiTheme="majorBidi" w:hAnsiTheme="majorBidi" w:cstheme="majorBidi"/>
        </w:rPr>
      </w:pPr>
      <w:r w:rsidRPr="005E4A8F">
        <w:rPr>
          <w:rFonts w:asciiTheme="majorBidi" w:hAnsiTheme="majorBidi" w:cstheme="majorBidi"/>
        </w:rPr>
        <w:t xml:space="preserve">No tuple because only rows where </w:t>
      </w:r>
      <w:r w:rsidRPr="005E4A8F">
        <w:rPr>
          <w:rStyle w:val="HTMLCode"/>
          <w:rFonts w:asciiTheme="majorBidi" w:eastAsiaTheme="majorEastAsia" w:hAnsiTheme="majorBidi" w:cstheme="majorBidi"/>
          <w:sz w:val="24"/>
          <w:szCs w:val="24"/>
        </w:rPr>
        <w:t>Username = 'test_user'</w:t>
      </w:r>
      <w:r w:rsidRPr="005E4A8F">
        <w:rPr>
          <w:rFonts w:asciiTheme="majorBidi" w:hAnsiTheme="majorBidi" w:cstheme="majorBidi"/>
        </w:rPr>
        <w:t xml:space="preserve"> should be visible and this is not the case.</w:t>
      </w:r>
    </w:p>
    <w:p w14:paraId="7A8D8FE3" w14:textId="77777777" w:rsidR="003E51D1" w:rsidRDefault="005E4A8F" w:rsidP="003E51D1">
      <w:pPr>
        <w:pStyle w:val="NormalWeb"/>
        <w:keepNext/>
      </w:pPr>
      <w:r w:rsidRPr="005E4A8F">
        <w:rPr>
          <w:noProof/>
          <w:sz w:val="18"/>
          <w:szCs w:val="18"/>
        </w:rPr>
        <w:drawing>
          <wp:inline distT="0" distB="0" distL="0" distR="0" wp14:anchorId="152E7B1C" wp14:editId="0AC73284">
            <wp:extent cx="5943600" cy="16929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692910"/>
                    </a:xfrm>
                    <a:prstGeom prst="rect">
                      <a:avLst/>
                    </a:prstGeom>
                  </pic:spPr>
                </pic:pic>
              </a:graphicData>
            </a:graphic>
          </wp:inline>
        </w:drawing>
      </w:r>
    </w:p>
    <w:p w14:paraId="4D9F3F42" w14:textId="2F3F50EF" w:rsidR="005E4A8F" w:rsidRDefault="003E51D1" w:rsidP="003E51D1">
      <w:pPr>
        <w:pStyle w:val="Caption"/>
      </w:pPr>
      <w:bookmarkStart w:id="183" w:name="_Toc183091375"/>
      <w:r>
        <w:t xml:space="preserve">Figure </w:t>
      </w:r>
      <w:r w:rsidR="00626CE8">
        <w:fldChar w:fldCharType="begin"/>
      </w:r>
      <w:r w:rsidR="00626CE8">
        <w:instrText xml:space="preserve"> SEQ Figure \* ARABIC </w:instrText>
      </w:r>
      <w:r w:rsidR="00626CE8">
        <w:fldChar w:fldCharType="separate"/>
      </w:r>
      <w:r w:rsidR="00626CE8">
        <w:rPr>
          <w:noProof/>
        </w:rPr>
        <w:t>85</w:t>
      </w:r>
      <w:r w:rsidR="00626CE8">
        <w:rPr>
          <w:noProof/>
        </w:rPr>
        <w:fldChar w:fldCharType="end"/>
      </w:r>
      <w:r>
        <w:t xml:space="preserve">: </w:t>
      </w:r>
      <w:r w:rsidRPr="00F3646D">
        <w:t>Row Level Security</w:t>
      </w:r>
      <w:bookmarkEnd w:id="183"/>
    </w:p>
    <w:p w14:paraId="07B96909" w14:textId="77777777" w:rsidR="006E3623" w:rsidRDefault="006E3623" w:rsidP="006E3623">
      <w:pPr>
        <w:spacing w:before="100" w:beforeAutospacing="1" w:after="100" w:afterAutospacing="1" w:line="240" w:lineRule="auto"/>
        <w:rPr>
          <w:rFonts w:ascii="Times New Roman" w:eastAsia="Times New Roman" w:hAnsi="Times New Roman" w:cs="Times New Roman"/>
          <w:lang w:eastAsia="en-US"/>
        </w:rPr>
      </w:pPr>
      <w:r w:rsidRPr="006E3623">
        <w:rPr>
          <w:rFonts w:ascii="Times New Roman" w:eastAsia="Times New Roman" w:hAnsi="Times New Roman" w:cs="Times New Roman"/>
          <w:lang w:eastAsia="en-US"/>
        </w:rPr>
        <w:t>The insertion fail</w:t>
      </w:r>
      <w:r>
        <w:rPr>
          <w:rFonts w:ascii="Times New Roman" w:eastAsia="Times New Roman" w:hAnsi="Times New Roman" w:cs="Times New Roman"/>
          <w:lang w:eastAsia="en-US"/>
        </w:rPr>
        <w:t>s</w:t>
      </w:r>
      <w:r w:rsidRPr="006E3623">
        <w:rPr>
          <w:rFonts w:ascii="Times New Roman" w:eastAsia="Times New Roman" w:hAnsi="Times New Roman" w:cs="Times New Roman"/>
          <w:lang w:eastAsia="en-US"/>
        </w:rPr>
        <w:t xml:space="preserve"> because the Username does not match CURRENT_USER</w:t>
      </w:r>
      <w:r>
        <w:rPr>
          <w:rFonts w:ascii="Times New Roman" w:eastAsia="Times New Roman" w:hAnsi="Times New Roman" w:cs="Times New Roman"/>
          <w:lang w:eastAsia="en-US"/>
        </w:rPr>
        <w:t>.</w:t>
      </w:r>
    </w:p>
    <w:p w14:paraId="25B959E6" w14:textId="77777777" w:rsidR="006E3623" w:rsidRDefault="006E3623" w:rsidP="006E3623">
      <w:pPr>
        <w:spacing w:before="100" w:beforeAutospacing="1" w:after="100" w:afterAutospacing="1" w:line="240" w:lineRule="auto"/>
        <w:rPr>
          <w:rFonts w:ascii="Times New Roman" w:eastAsia="Times New Roman" w:hAnsi="Times New Roman" w:cs="Times New Roman"/>
          <w:lang w:eastAsia="en-US"/>
        </w:rPr>
      </w:pPr>
      <w:r>
        <w:rPr>
          <w:rFonts w:ascii="Times New Roman" w:eastAsia="Times New Roman" w:hAnsi="Times New Roman" w:cs="Times New Roman"/>
          <w:lang w:eastAsia="en-US"/>
        </w:rPr>
        <w:t>We get the following error:</w:t>
      </w:r>
    </w:p>
    <w:p w14:paraId="06ED9013" w14:textId="2C17BCF9" w:rsidR="006E3623" w:rsidRPr="006E3623" w:rsidRDefault="006E3623" w:rsidP="006E3623">
      <w:pPr>
        <w:spacing w:before="100" w:beforeAutospacing="1" w:after="100" w:afterAutospacing="1" w:line="240" w:lineRule="auto"/>
        <w:rPr>
          <w:rFonts w:ascii="Times New Roman" w:eastAsia="Times New Roman" w:hAnsi="Times New Roman" w:cs="Times New Roman"/>
          <w:sz w:val="18"/>
          <w:szCs w:val="18"/>
          <w:lang w:eastAsia="en-US"/>
        </w:rPr>
      </w:pPr>
      <w:r w:rsidRPr="006E3623">
        <w:rPr>
          <w:rFonts w:ascii="Times New Roman" w:eastAsia="Times New Roman" w:hAnsi="Times New Roman" w:cs="Times New Roman"/>
          <w:sz w:val="18"/>
          <w:szCs w:val="18"/>
          <w:lang w:eastAsia="en-US"/>
        </w:rPr>
        <w:t>ERROR:  new row violates row-level security policy for table "Customer".</w:t>
      </w:r>
    </w:p>
    <w:p w14:paraId="3947B2D7" w14:textId="77777777" w:rsidR="006E3623" w:rsidRPr="005F2A47" w:rsidRDefault="006E3623" w:rsidP="005F2A47">
      <w:pPr>
        <w:pStyle w:val="NormalWeb"/>
        <w:rPr>
          <w:sz w:val="18"/>
          <w:szCs w:val="18"/>
        </w:rPr>
      </w:pPr>
    </w:p>
    <w:p w14:paraId="07C432E4" w14:textId="326F967A" w:rsidR="005F2A47" w:rsidRDefault="006E3623" w:rsidP="006E3623">
      <w:pPr>
        <w:pStyle w:val="NormalWeb"/>
      </w:pPr>
      <w:r w:rsidRPr="006E3623">
        <w:t>In the Row-Level Security (RLS) implementation, we enabled fine</w:t>
      </w:r>
      <w:r>
        <w:t>-grained access control on the Customer</w:t>
      </w:r>
      <w:r w:rsidRPr="006E3623">
        <w:t xml:space="preserve"> table to restrict data visibility based on the current user's identity. By activating RLS and defining a security policy, we ensured that each user co</w:t>
      </w:r>
      <w:r>
        <w:t>uld only access rows where the Username matched the database username (CURRENT_USER</w:t>
      </w:r>
      <w:r w:rsidRPr="006E3623">
        <w:t xml:space="preserve">). </w:t>
      </w:r>
      <w:r>
        <w:t>W</w:t>
      </w:r>
      <w:r w:rsidRPr="006E3623">
        <w:t>e applie</w:t>
      </w:r>
      <w:r>
        <w:t>d the FORCE ROW LEVEL SECURITY</w:t>
      </w:r>
      <w:r w:rsidRPr="006E3623">
        <w:t xml:space="preserve"> command, preventing even privileged users from bypassing the policy. This mechanism enhances data privacy by ensuring that sensitive information is accessible only to authorized users.</w:t>
      </w:r>
    </w:p>
    <w:p w14:paraId="540D2E30" w14:textId="77777777" w:rsidR="00EA47A0" w:rsidRDefault="00EA47A0" w:rsidP="006E3623">
      <w:pPr>
        <w:pStyle w:val="NormalWeb"/>
      </w:pPr>
    </w:p>
    <w:p w14:paraId="77DD409D" w14:textId="77777777" w:rsidR="00EA47A0" w:rsidRDefault="00EA47A0" w:rsidP="006E3623">
      <w:pPr>
        <w:pStyle w:val="NormalWeb"/>
      </w:pPr>
    </w:p>
    <w:p w14:paraId="194DB60C" w14:textId="253A06F1" w:rsidR="00EA47A0" w:rsidRDefault="00EA47A0" w:rsidP="00EA47A0">
      <w:pPr>
        <w:pStyle w:val="Heading1"/>
        <w:numPr>
          <w:ilvl w:val="0"/>
          <w:numId w:val="29"/>
        </w:numPr>
        <w:rPr>
          <w:rFonts w:asciiTheme="majorBidi" w:hAnsiTheme="majorBidi"/>
          <w:b/>
          <w:bCs/>
          <w:color w:val="auto"/>
          <w:sz w:val="32"/>
          <w:szCs w:val="32"/>
        </w:rPr>
      </w:pPr>
      <w:bookmarkStart w:id="184" w:name="_Toc183960574"/>
      <w:r w:rsidRPr="00EA47A0">
        <w:rPr>
          <w:rFonts w:asciiTheme="majorBidi" w:hAnsiTheme="majorBidi"/>
          <w:b/>
          <w:bCs/>
          <w:color w:val="auto"/>
          <w:sz w:val="32"/>
          <w:szCs w:val="32"/>
        </w:rPr>
        <w:t>Normalization</w:t>
      </w:r>
      <w:bookmarkEnd w:id="184"/>
    </w:p>
    <w:p w14:paraId="145ACE70" w14:textId="33ED69F2" w:rsidR="00E47C5B" w:rsidRPr="00072154" w:rsidRDefault="00E47C5B" w:rsidP="00E47C5B">
      <w:pPr>
        <w:rPr>
          <w:rFonts w:asciiTheme="majorBidi" w:hAnsiTheme="majorBidi" w:cstheme="majorBidi"/>
        </w:rPr>
      </w:pPr>
      <w:r w:rsidRPr="00072154">
        <w:rPr>
          <w:rFonts w:asciiTheme="majorBidi" w:hAnsiTheme="majorBidi" w:cstheme="majorBidi"/>
        </w:rPr>
        <w:t xml:space="preserve">For each relation in our database, we specified </w:t>
      </w:r>
      <w:r w:rsidR="00366F8D" w:rsidRPr="00072154">
        <w:rPr>
          <w:rFonts w:asciiTheme="majorBidi" w:hAnsiTheme="majorBidi" w:cstheme="majorBidi"/>
        </w:rPr>
        <w:t xml:space="preserve">the functional dependencies </w:t>
      </w:r>
      <w:r w:rsidR="001B3F4F" w:rsidRPr="00072154">
        <w:rPr>
          <w:rFonts w:asciiTheme="majorBidi" w:hAnsiTheme="majorBidi" w:cstheme="majorBidi"/>
        </w:rPr>
        <w:t>and specified whether the relation satisfies 1NF, 2NF, 3NF, and BCNF. In case of violation, we</w:t>
      </w:r>
      <w:r w:rsidR="00DC5189" w:rsidRPr="00072154">
        <w:rPr>
          <w:rFonts w:asciiTheme="majorBidi" w:hAnsiTheme="majorBidi" w:cstheme="majorBidi"/>
        </w:rPr>
        <w:t xml:space="preserve"> determined </w:t>
      </w:r>
      <w:r w:rsidR="00060D96">
        <w:rPr>
          <w:rFonts w:asciiTheme="majorBidi" w:hAnsiTheme="majorBidi" w:cstheme="majorBidi"/>
        </w:rPr>
        <w:t>how to normalize</w:t>
      </w:r>
      <w:r w:rsidR="00072154" w:rsidRPr="00072154">
        <w:rPr>
          <w:rFonts w:asciiTheme="majorBidi" w:hAnsiTheme="majorBidi" w:cstheme="majorBidi"/>
        </w:rPr>
        <w:t xml:space="preserve"> the table.</w:t>
      </w:r>
    </w:p>
    <w:p w14:paraId="6D8C4891" w14:textId="77777777" w:rsidR="00531C1F" w:rsidRDefault="00531C1F" w:rsidP="00531C1F"/>
    <w:p w14:paraId="48D565E6" w14:textId="18C2DF1B" w:rsidR="00686AE7" w:rsidRPr="00686AE7" w:rsidRDefault="00531C1F" w:rsidP="00531C1F">
      <w:pPr>
        <w:rPr>
          <w:rFonts w:asciiTheme="majorBidi" w:hAnsiTheme="majorBidi" w:cstheme="majorBidi"/>
        </w:rPr>
      </w:pPr>
      <w:r w:rsidRPr="00686AE7">
        <w:rPr>
          <w:rFonts w:asciiTheme="majorBidi" w:hAnsiTheme="majorBidi" w:cstheme="majorBidi"/>
        </w:rPr>
        <w:t xml:space="preserve">Legend: </w:t>
      </w:r>
    </w:p>
    <w:p w14:paraId="370ECF3F" w14:textId="43CD8C66" w:rsidR="00686AE7" w:rsidRPr="00686AE7" w:rsidRDefault="00531C1F" w:rsidP="00686AE7">
      <w:pPr>
        <w:pStyle w:val="ListParagraph"/>
        <w:numPr>
          <w:ilvl w:val="0"/>
          <w:numId w:val="38"/>
        </w:numPr>
        <w:rPr>
          <w:rFonts w:asciiTheme="majorBidi" w:hAnsiTheme="majorBidi" w:cstheme="majorBidi"/>
        </w:rPr>
      </w:pPr>
      <w:r w:rsidRPr="00686AE7">
        <w:rPr>
          <w:rFonts w:asciiTheme="majorBidi" w:hAnsiTheme="majorBidi" w:cstheme="majorBidi"/>
        </w:rPr>
        <w:t>Bold + Underlined = Primary</w:t>
      </w:r>
      <w:r w:rsidR="00686AE7">
        <w:rPr>
          <w:rFonts w:asciiTheme="majorBidi" w:hAnsiTheme="majorBidi" w:cstheme="majorBidi"/>
        </w:rPr>
        <w:t xml:space="preserve"> Key</w:t>
      </w:r>
    </w:p>
    <w:p w14:paraId="1EF72780" w14:textId="57C4E194" w:rsidR="00686AE7" w:rsidRPr="00686AE7" w:rsidRDefault="00531C1F" w:rsidP="00686AE7">
      <w:pPr>
        <w:pStyle w:val="ListParagraph"/>
        <w:numPr>
          <w:ilvl w:val="0"/>
          <w:numId w:val="36"/>
        </w:numPr>
        <w:rPr>
          <w:rFonts w:asciiTheme="majorBidi" w:hAnsiTheme="majorBidi" w:cstheme="majorBidi"/>
        </w:rPr>
      </w:pPr>
      <w:r w:rsidRPr="00686AE7">
        <w:rPr>
          <w:rFonts w:asciiTheme="majorBidi" w:hAnsiTheme="majorBidi" w:cstheme="majorBidi"/>
        </w:rPr>
        <w:t xml:space="preserve">Italic = Foreign Key </w:t>
      </w:r>
    </w:p>
    <w:p w14:paraId="66003998" w14:textId="4BB0E77B" w:rsidR="00531C1F" w:rsidRPr="00686AE7" w:rsidRDefault="00531C1F" w:rsidP="00686AE7">
      <w:pPr>
        <w:pStyle w:val="ListParagraph"/>
        <w:numPr>
          <w:ilvl w:val="0"/>
          <w:numId w:val="36"/>
        </w:numPr>
        <w:rPr>
          <w:rFonts w:asciiTheme="majorBidi" w:hAnsiTheme="majorBidi" w:cstheme="majorBidi"/>
        </w:rPr>
      </w:pPr>
      <w:r w:rsidRPr="00686AE7">
        <w:rPr>
          <w:rFonts w:asciiTheme="majorBidi" w:hAnsiTheme="majorBidi" w:cstheme="majorBidi"/>
        </w:rPr>
        <w:t xml:space="preserve">Bold + Underlined + Italic = Part of the Primary Key + Foreign Key for Another Primary Key </w:t>
      </w:r>
    </w:p>
    <w:p w14:paraId="5D32DA64" w14:textId="77777777" w:rsidR="00EA47A0" w:rsidRDefault="00EA47A0" w:rsidP="00EA47A0"/>
    <w:p w14:paraId="107A9CA7" w14:textId="1531B97E" w:rsidR="00686AE7" w:rsidRDefault="00EA47A0" w:rsidP="00F107D4">
      <w:pPr>
        <w:rPr>
          <w:rFonts w:asciiTheme="majorBidi" w:hAnsiTheme="majorBidi" w:cstheme="majorBidi"/>
          <w:b/>
          <w:bCs/>
          <w:u w:val="single"/>
        </w:rPr>
      </w:pPr>
      <w:r w:rsidRPr="00EA47A0">
        <w:rPr>
          <w:rFonts w:asciiTheme="majorBidi" w:hAnsiTheme="majorBidi" w:cstheme="majorBidi"/>
          <w:b/>
          <w:bCs/>
          <w:u w:val="single"/>
        </w:rPr>
        <w:t>Relation1: Authentication_System</w:t>
      </w:r>
    </w:p>
    <w:p w14:paraId="30BA7F9D" w14:textId="77777777" w:rsidR="00F107D4" w:rsidRDefault="00F107D4" w:rsidP="00F107D4">
      <w:pPr>
        <w:rPr>
          <w:rFonts w:asciiTheme="majorBidi" w:hAnsiTheme="majorBidi" w:cstheme="majorBidi"/>
          <w:b/>
          <w:bCs/>
          <w:u w:val="single"/>
        </w:rPr>
      </w:pPr>
    </w:p>
    <w:tbl>
      <w:tblPr>
        <w:tblStyle w:val="TableGrid"/>
        <w:tblW w:w="0" w:type="auto"/>
        <w:tblLook w:val="04A0" w:firstRow="1" w:lastRow="0" w:firstColumn="1" w:lastColumn="0" w:noHBand="0" w:noVBand="1"/>
      </w:tblPr>
      <w:tblGrid>
        <w:gridCol w:w="4675"/>
        <w:gridCol w:w="4675"/>
      </w:tblGrid>
      <w:tr w:rsidR="00495980" w14:paraId="2BB6D72D" w14:textId="77777777" w:rsidTr="00495980">
        <w:tc>
          <w:tcPr>
            <w:tcW w:w="4675" w:type="dxa"/>
          </w:tcPr>
          <w:p w14:paraId="398D49D9" w14:textId="2DAF8287" w:rsidR="00495980" w:rsidRDefault="00495980" w:rsidP="00EA47A0">
            <w:pPr>
              <w:rPr>
                <w:rFonts w:asciiTheme="majorBidi" w:hAnsiTheme="majorBidi" w:cstheme="majorBidi"/>
                <w:b/>
                <w:bCs/>
                <w:u w:val="single"/>
              </w:rPr>
            </w:pPr>
            <w:r>
              <w:rPr>
                <w:rFonts w:asciiTheme="majorBidi" w:hAnsiTheme="majorBidi" w:cstheme="majorBidi"/>
                <w:b/>
                <w:bCs/>
                <w:u w:val="single"/>
              </w:rPr>
              <w:t>Email</w:t>
            </w:r>
          </w:p>
        </w:tc>
        <w:tc>
          <w:tcPr>
            <w:tcW w:w="4675" w:type="dxa"/>
          </w:tcPr>
          <w:p w14:paraId="7C56DF06" w14:textId="504F3753" w:rsidR="00495980" w:rsidRPr="00495980" w:rsidRDefault="00495980" w:rsidP="00EA47A0">
            <w:pPr>
              <w:rPr>
                <w:rFonts w:asciiTheme="majorBidi" w:hAnsiTheme="majorBidi" w:cstheme="majorBidi"/>
              </w:rPr>
            </w:pPr>
            <w:r w:rsidRPr="00495980">
              <w:rPr>
                <w:rFonts w:asciiTheme="majorBidi" w:hAnsiTheme="majorBidi" w:cstheme="majorBidi"/>
              </w:rPr>
              <w:t>Passcode</w:t>
            </w:r>
          </w:p>
        </w:tc>
      </w:tr>
    </w:tbl>
    <w:p w14:paraId="58A0BE01" w14:textId="48375A05" w:rsidR="00495980" w:rsidRPr="00EA47A0" w:rsidRDefault="00495980" w:rsidP="00EA47A0">
      <w:pPr>
        <w:rPr>
          <w:rFonts w:asciiTheme="majorBidi" w:hAnsiTheme="majorBidi" w:cstheme="majorBidi"/>
          <w:b/>
          <w:bCs/>
          <w:u w:val="single"/>
        </w:rPr>
      </w:pPr>
    </w:p>
    <w:p w14:paraId="7C00D6E2" w14:textId="2A082B1D" w:rsidR="005478B5" w:rsidRDefault="005478B5" w:rsidP="00F107D4">
      <w:pPr>
        <w:rPr>
          <w:rFonts w:asciiTheme="majorBidi" w:hAnsiTheme="majorBidi" w:cstheme="majorBidi"/>
        </w:rPr>
      </w:pPr>
      <w:r w:rsidRPr="00CC5ACC">
        <w:rPr>
          <w:rFonts w:asciiTheme="majorBidi" w:hAnsiTheme="majorBidi" w:cstheme="majorBidi"/>
        </w:rPr>
        <w:t xml:space="preserve">The </w:t>
      </w:r>
      <w:r w:rsidR="00072154">
        <w:rPr>
          <w:rFonts w:asciiTheme="majorBidi" w:hAnsiTheme="majorBidi" w:cstheme="majorBidi"/>
        </w:rPr>
        <w:t>f</w:t>
      </w:r>
      <w:r w:rsidR="00CC5ACC" w:rsidRPr="00CC5ACC">
        <w:rPr>
          <w:rFonts w:asciiTheme="majorBidi" w:hAnsiTheme="majorBidi" w:cstheme="majorBidi"/>
        </w:rPr>
        <w:t>unction</w:t>
      </w:r>
      <w:r w:rsidR="009F44E4">
        <w:rPr>
          <w:rFonts w:asciiTheme="majorBidi" w:hAnsiTheme="majorBidi" w:cstheme="majorBidi"/>
        </w:rPr>
        <w:t>al</w:t>
      </w:r>
      <w:r w:rsidR="00CC5ACC" w:rsidRPr="00CC5ACC">
        <w:rPr>
          <w:rFonts w:asciiTheme="majorBidi" w:hAnsiTheme="majorBidi" w:cstheme="majorBidi"/>
        </w:rPr>
        <w:t xml:space="preserve"> </w:t>
      </w:r>
      <w:r w:rsidR="00072154">
        <w:rPr>
          <w:rFonts w:asciiTheme="majorBidi" w:hAnsiTheme="majorBidi" w:cstheme="majorBidi"/>
        </w:rPr>
        <w:t>d</w:t>
      </w:r>
      <w:r w:rsidR="00CC5ACC" w:rsidRPr="00CC5ACC">
        <w:rPr>
          <w:rFonts w:asciiTheme="majorBidi" w:hAnsiTheme="majorBidi" w:cstheme="majorBidi"/>
        </w:rPr>
        <w:t>ependenc</w:t>
      </w:r>
      <w:r w:rsidR="009947FB">
        <w:rPr>
          <w:rFonts w:asciiTheme="majorBidi" w:hAnsiTheme="majorBidi" w:cstheme="majorBidi"/>
        </w:rPr>
        <w:t>y</w:t>
      </w:r>
      <w:r w:rsidR="00CC5ACC" w:rsidRPr="00CC5ACC">
        <w:rPr>
          <w:rFonts w:asciiTheme="majorBidi" w:hAnsiTheme="majorBidi" w:cstheme="majorBidi"/>
        </w:rPr>
        <w:t xml:space="preserve"> in this relation is:</w:t>
      </w:r>
    </w:p>
    <w:p w14:paraId="7F2DF4BD" w14:textId="534357D1" w:rsidR="00CC5ACC" w:rsidRPr="00651E52" w:rsidRDefault="00CC5ACC" w:rsidP="00651E52">
      <w:pPr>
        <w:rPr>
          <w:rFonts w:asciiTheme="majorBidi" w:hAnsiTheme="majorBidi" w:cstheme="majorBidi"/>
        </w:rPr>
      </w:pPr>
      <w:r>
        <w:rPr>
          <w:rFonts w:asciiTheme="majorBidi" w:hAnsiTheme="majorBidi" w:cstheme="majorBidi"/>
        </w:rPr>
        <w:t>Em</w:t>
      </w:r>
      <w:r w:rsidR="00E47F54">
        <w:rPr>
          <w:rFonts w:asciiTheme="majorBidi" w:hAnsiTheme="majorBidi" w:cstheme="majorBidi"/>
        </w:rPr>
        <w:t>a</w:t>
      </w:r>
      <w:r w:rsidR="00651E52">
        <w:rPr>
          <w:rFonts w:asciiTheme="majorBidi" w:hAnsiTheme="majorBidi" w:cstheme="majorBidi"/>
        </w:rPr>
        <w:t xml:space="preserve">il  </w:t>
      </w:r>
      <w:r w:rsidR="00651E52" w:rsidRPr="00651E52">
        <w:rPr>
          <w:rFonts w:asciiTheme="majorBidi" w:eastAsia="Wingdings" w:hAnsiTheme="majorBidi" w:cstheme="majorBidi"/>
        </w:rPr>
        <w:sym w:font="Wingdings" w:char="F0E0"/>
      </w:r>
      <w:r w:rsidR="00651E52">
        <w:rPr>
          <w:rFonts w:asciiTheme="majorBidi" w:hAnsiTheme="majorBidi" w:cstheme="majorBidi"/>
        </w:rPr>
        <w:t xml:space="preserve"> Passcode</w:t>
      </w:r>
    </w:p>
    <w:p w14:paraId="1D8D6F08" w14:textId="6ED1A701" w:rsidR="00F107D4" w:rsidRPr="00F107D4" w:rsidRDefault="00F107D4" w:rsidP="00F107D4">
      <w:pPr>
        <w:rPr>
          <w:rFonts w:asciiTheme="majorBidi" w:hAnsiTheme="majorBidi" w:cstheme="majorBidi"/>
        </w:rPr>
      </w:pPr>
      <w:r w:rsidRPr="00F107D4">
        <w:rPr>
          <w:rFonts w:asciiTheme="majorBidi" w:hAnsiTheme="majorBidi" w:cstheme="majorBidi"/>
          <w:b/>
          <w:bCs/>
        </w:rPr>
        <w:t>1NF</w:t>
      </w:r>
      <w:r w:rsidRPr="00F107D4">
        <w:rPr>
          <w:rFonts w:asciiTheme="majorBidi" w:hAnsiTheme="majorBidi" w:cstheme="majorBidi"/>
        </w:rPr>
        <w:t>: The table satisfies 1NF because all attributes contain atomic values, and there are no repeating groups or multi-valued attributes</w:t>
      </w:r>
      <w:r w:rsidR="000B1267">
        <w:rPr>
          <w:rFonts w:asciiTheme="majorBidi" w:hAnsiTheme="majorBidi" w:cstheme="majorBidi"/>
        </w:rPr>
        <w:t xml:space="preserve"> </w:t>
      </w:r>
      <w:r w:rsidR="004819CD">
        <w:rPr>
          <w:rFonts w:asciiTheme="majorBidi" w:hAnsiTheme="majorBidi" w:cstheme="majorBidi"/>
        </w:rPr>
        <w:t>(</w:t>
      </w:r>
      <w:r w:rsidR="000B1267">
        <w:rPr>
          <w:rFonts w:asciiTheme="majorBidi" w:hAnsiTheme="majorBidi" w:cstheme="majorBidi"/>
        </w:rPr>
        <w:t>e.g</w:t>
      </w:r>
      <w:r w:rsidR="004156ED">
        <w:rPr>
          <w:rFonts w:asciiTheme="majorBidi" w:hAnsiTheme="majorBidi" w:cstheme="majorBidi"/>
        </w:rPr>
        <w:t>.,</w:t>
      </w:r>
      <w:r w:rsidR="004819CD">
        <w:rPr>
          <w:rFonts w:asciiTheme="majorBidi" w:hAnsiTheme="majorBidi" w:cstheme="majorBidi"/>
        </w:rPr>
        <w:t xml:space="preserve"> </w:t>
      </w:r>
      <w:r w:rsidR="000B1267">
        <w:rPr>
          <w:rFonts w:asciiTheme="majorBidi" w:hAnsiTheme="majorBidi" w:cstheme="majorBidi"/>
        </w:rPr>
        <w:t>‘</w:t>
      </w:r>
      <w:hyperlink r:id="rId181" w:history="1">
        <w:r w:rsidR="000B1267" w:rsidRPr="0091284C">
          <w:rPr>
            <w:rStyle w:val="Hyperlink"/>
            <w:rFonts w:asciiTheme="majorBidi" w:hAnsiTheme="majorBidi" w:cstheme="majorBidi"/>
          </w:rPr>
          <w:t>elias.nasr@gmail.com</w:t>
        </w:r>
      </w:hyperlink>
      <w:r w:rsidR="000B1267">
        <w:rPr>
          <w:rFonts w:asciiTheme="majorBidi" w:hAnsiTheme="majorBidi" w:cstheme="majorBidi"/>
        </w:rPr>
        <w:t>’, ‘</w:t>
      </w:r>
      <w:r w:rsidR="00204BAA">
        <w:rPr>
          <w:rFonts w:asciiTheme="majorBidi" w:hAnsiTheme="majorBidi" w:cstheme="majorBidi"/>
        </w:rPr>
        <w:t>Nasr321#’)</w:t>
      </w:r>
      <w:r w:rsidR="000B1267">
        <w:rPr>
          <w:rFonts w:asciiTheme="majorBidi" w:hAnsiTheme="majorBidi" w:cstheme="majorBidi"/>
        </w:rPr>
        <w:t xml:space="preserve"> </w:t>
      </w:r>
    </w:p>
    <w:p w14:paraId="55E956D4" w14:textId="391487CF" w:rsidR="00F107D4" w:rsidRPr="00F107D4" w:rsidRDefault="00F107D4" w:rsidP="00F107D4">
      <w:pPr>
        <w:rPr>
          <w:rFonts w:asciiTheme="majorBidi" w:hAnsiTheme="majorBidi" w:cstheme="majorBidi"/>
        </w:rPr>
      </w:pPr>
      <w:r w:rsidRPr="00F107D4">
        <w:rPr>
          <w:rFonts w:asciiTheme="majorBidi" w:hAnsiTheme="majorBidi" w:cstheme="majorBidi"/>
          <w:b/>
          <w:bCs/>
        </w:rPr>
        <w:t>2NF</w:t>
      </w:r>
      <w:r w:rsidRPr="00F107D4">
        <w:rPr>
          <w:rFonts w:asciiTheme="majorBidi" w:hAnsiTheme="majorBidi" w:cstheme="majorBidi"/>
        </w:rPr>
        <w:t>: The table adheres to 2NF because it is already in 1NF, and all non-prime attributes (e.g., Passcode) are fully functionally dependent on the primary key (Email). Since there is no composite primary key, no partial dependency exists.</w:t>
      </w:r>
    </w:p>
    <w:p w14:paraId="73B4E372" w14:textId="226BD7C2" w:rsidR="00F107D4" w:rsidRDefault="00F107D4" w:rsidP="00F107D4">
      <w:pPr>
        <w:rPr>
          <w:rFonts w:asciiTheme="majorBidi" w:hAnsiTheme="majorBidi" w:cstheme="majorBidi"/>
          <w:b/>
          <w:bCs/>
        </w:rPr>
      </w:pPr>
      <w:r w:rsidRPr="00F107D4">
        <w:rPr>
          <w:rFonts w:asciiTheme="majorBidi" w:hAnsiTheme="majorBidi" w:cstheme="majorBidi"/>
          <w:b/>
          <w:bCs/>
        </w:rPr>
        <w:t>3NF</w:t>
      </w:r>
      <w:r w:rsidRPr="00F107D4">
        <w:rPr>
          <w:rFonts w:asciiTheme="majorBidi" w:hAnsiTheme="majorBidi" w:cstheme="majorBidi"/>
        </w:rPr>
        <w:t xml:space="preserve">: The table meets the requirements for 3NF because it is in 2NF, and there are no transitive dependencies. The non-prime attribute (Passcode) depends directly on the primary key (Email) and not </w:t>
      </w:r>
      <w:r w:rsidR="00204BAA">
        <w:rPr>
          <w:rFonts w:asciiTheme="majorBidi" w:hAnsiTheme="majorBidi" w:cstheme="majorBidi"/>
        </w:rPr>
        <w:t xml:space="preserve">on </w:t>
      </w:r>
      <w:r w:rsidRPr="00F107D4">
        <w:rPr>
          <w:rFonts w:asciiTheme="majorBidi" w:hAnsiTheme="majorBidi" w:cstheme="majorBidi"/>
        </w:rPr>
        <w:t>any other non-prime attribute</w:t>
      </w:r>
      <w:r w:rsidR="00004BE1" w:rsidRPr="00004BE1">
        <w:rPr>
          <w:rFonts w:asciiTheme="majorBidi" w:hAnsiTheme="majorBidi" w:cstheme="majorBidi"/>
        </w:rPr>
        <w:t>.</w:t>
      </w:r>
      <w:r w:rsidR="00004BE1" w:rsidRPr="00004BE1">
        <w:rPr>
          <w:rFonts w:asciiTheme="majorBidi" w:hAnsiTheme="majorBidi" w:cstheme="majorBidi"/>
          <w:b/>
          <w:bCs/>
        </w:rPr>
        <w:t xml:space="preserve"> </w:t>
      </w:r>
    </w:p>
    <w:p w14:paraId="7F16EA6E" w14:textId="267B34B1" w:rsidR="00AF5AA1" w:rsidRPr="00AF5AA1" w:rsidRDefault="00AF5AA1" w:rsidP="00AF5AA1">
      <w:pPr>
        <w:rPr>
          <w:rFonts w:asciiTheme="majorBidi" w:hAnsiTheme="majorBidi" w:cstheme="majorBidi"/>
          <w:u w:val="single"/>
        </w:rPr>
      </w:pPr>
      <w:r>
        <w:rPr>
          <w:rFonts w:asciiTheme="majorBidi" w:hAnsiTheme="majorBidi" w:cstheme="majorBidi"/>
          <w:b/>
          <w:bCs/>
        </w:rPr>
        <w:t xml:space="preserve">BCNF: </w:t>
      </w:r>
      <w:r w:rsidRPr="00AF5AA1">
        <w:rPr>
          <w:rFonts w:asciiTheme="majorBidi" w:hAnsiTheme="majorBidi" w:cstheme="majorBidi"/>
        </w:rPr>
        <w:t>The table satisfies BCNF because it meets the conditions required for Boyce-Codd Normal Form. In this table, the functional dependency Email → Passcode exists, where Email is the primary key and also a superkey. Since Email uniquely identifies each row in the table, and all non-prime attributes (Passcode) depend solely on the primary key, the table adheres to BCNF. There are no other functional dependencies that violate the BCNF rule, so no further decomposition is needed.</w:t>
      </w:r>
    </w:p>
    <w:p w14:paraId="0E2F2DE7" w14:textId="77777777" w:rsidR="00EA47A0" w:rsidRPr="00EA47A0" w:rsidRDefault="00EA47A0" w:rsidP="00EA47A0">
      <w:pPr>
        <w:rPr>
          <w:rFonts w:asciiTheme="majorBidi" w:hAnsiTheme="majorBidi" w:cstheme="majorBidi"/>
          <w:b/>
          <w:bCs/>
          <w:u w:val="single"/>
        </w:rPr>
      </w:pPr>
    </w:p>
    <w:p w14:paraId="3D8399F7" w14:textId="77777777" w:rsidR="00204BAA" w:rsidRDefault="00204BAA" w:rsidP="00EA47A0">
      <w:pPr>
        <w:rPr>
          <w:rFonts w:asciiTheme="majorBidi" w:hAnsiTheme="majorBidi" w:cstheme="majorBidi"/>
          <w:b/>
          <w:bCs/>
          <w:u w:val="single"/>
        </w:rPr>
      </w:pPr>
    </w:p>
    <w:p w14:paraId="0B425A1E" w14:textId="5772AA2F" w:rsidR="00EA47A0" w:rsidRDefault="00EA47A0" w:rsidP="00EA47A0">
      <w:pPr>
        <w:rPr>
          <w:rFonts w:asciiTheme="majorBidi" w:hAnsiTheme="majorBidi" w:cstheme="majorBidi"/>
          <w:b/>
          <w:bCs/>
          <w:u w:val="single"/>
        </w:rPr>
      </w:pPr>
      <w:r w:rsidRPr="00EA47A0">
        <w:rPr>
          <w:rFonts w:asciiTheme="majorBidi" w:hAnsiTheme="majorBidi" w:cstheme="majorBidi"/>
          <w:b/>
          <w:bCs/>
          <w:u w:val="single"/>
        </w:rPr>
        <w:t>Relation2: Customer</w:t>
      </w:r>
    </w:p>
    <w:p w14:paraId="4C3EF9D7" w14:textId="4902B647" w:rsidR="0057088B" w:rsidRDefault="00120DA0" w:rsidP="0057088B">
      <w:pPr>
        <w:rPr>
          <w:rFonts w:asciiTheme="majorBidi" w:hAnsiTheme="majorBidi" w:cstheme="majorBidi"/>
          <w:b/>
          <w:bCs/>
          <w:u w:val="single"/>
        </w:rPr>
      </w:pPr>
      <w:r w:rsidRPr="00120DA0">
        <w:rPr>
          <w:rFonts w:asciiTheme="majorBidi" w:hAnsiTheme="majorBidi" w:cstheme="majorBidi"/>
          <w:b/>
          <w:bCs/>
          <w:noProof/>
          <w:u w:val="single"/>
          <w:lang w:eastAsia="en-US"/>
        </w:rPr>
        <w:drawing>
          <wp:inline distT="0" distB="0" distL="0" distR="0" wp14:anchorId="2D462B3E" wp14:editId="0817926B">
            <wp:extent cx="4685665" cy="248421"/>
            <wp:effectExtent l="0" t="0" r="635" b="0"/>
            <wp:docPr id="99224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40785" name=""/>
                    <pic:cNvPicPr/>
                  </pic:nvPicPr>
                  <pic:blipFill rotWithShape="1">
                    <a:blip r:embed="rId182"/>
                    <a:srcRect t="41380" b="13646"/>
                    <a:stretch/>
                  </pic:blipFill>
                  <pic:spPr bwMode="auto">
                    <a:xfrm>
                      <a:off x="0" y="0"/>
                      <a:ext cx="4686541" cy="248467"/>
                    </a:xfrm>
                    <a:prstGeom prst="rect">
                      <a:avLst/>
                    </a:prstGeom>
                    <a:ln>
                      <a:noFill/>
                    </a:ln>
                    <a:extLst>
                      <a:ext uri="{53640926-AAD7-44D8-BBD7-CCE9431645EC}">
                        <a14:shadowObscured xmlns:a14="http://schemas.microsoft.com/office/drawing/2010/main"/>
                      </a:ext>
                    </a:extLst>
                  </pic:spPr>
                </pic:pic>
              </a:graphicData>
            </a:graphic>
          </wp:inline>
        </w:drawing>
      </w:r>
    </w:p>
    <w:p w14:paraId="3EBBB975" w14:textId="5DBD7A1E" w:rsidR="0057088B" w:rsidRDefault="0057088B" w:rsidP="0057088B">
      <w:pPr>
        <w:rPr>
          <w:rFonts w:asciiTheme="majorBidi" w:hAnsiTheme="majorBidi" w:cstheme="majorBidi"/>
          <w:b/>
          <w:bCs/>
          <w:u w:val="single"/>
        </w:rPr>
      </w:pPr>
    </w:p>
    <w:p w14:paraId="7C6CABAE" w14:textId="56B6EAC9" w:rsidR="0057088B" w:rsidRDefault="009F44E4" w:rsidP="0057088B">
      <w:pPr>
        <w:rPr>
          <w:rFonts w:asciiTheme="majorBidi" w:hAnsiTheme="majorBidi" w:cstheme="majorBidi"/>
        </w:rPr>
      </w:pPr>
      <w:r w:rsidRPr="005F4834">
        <w:rPr>
          <w:rFonts w:asciiTheme="majorBidi" w:hAnsiTheme="majorBidi" w:cstheme="majorBidi"/>
        </w:rPr>
        <w:t xml:space="preserve">The </w:t>
      </w:r>
      <w:r w:rsidR="00340A30">
        <w:rPr>
          <w:rFonts w:asciiTheme="majorBidi" w:hAnsiTheme="majorBidi" w:cstheme="majorBidi"/>
        </w:rPr>
        <w:t>f</w:t>
      </w:r>
      <w:r w:rsidRPr="005F4834">
        <w:rPr>
          <w:rFonts w:asciiTheme="majorBidi" w:hAnsiTheme="majorBidi" w:cstheme="majorBidi"/>
        </w:rPr>
        <w:t xml:space="preserve">unctional </w:t>
      </w:r>
      <w:r w:rsidR="00340A30">
        <w:rPr>
          <w:rFonts w:asciiTheme="majorBidi" w:hAnsiTheme="majorBidi" w:cstheme="majorBidi"/>
        </w:rPr>
        <w:t>d</w:t>
      </w:r>
      <w:r w:rsidRPr="005F4834">
        <w:rPr>
          <w:rFonts w:asciiTheme="majorBidi" w:hAnsiTheme="majorBidi" w:cstheme="majorBidi"/>
        </w:rPr>
        <w:t>ependenc</w:t>
      </w:r>
      <w:r w:rsidR="005F4834">
        <w:rPr>
          <w:rFonts w:asciiTheme="majorBidi" w:hAnsiTheme="majorBidi" w:cstheme="majorBidi"/>
        </w:rPr>
        <w:t>ies</w:t>
      </w:r>
      <w:r w:rsidRPr="005F4834">
        <w:rPr>
          <w:rFonts w:asciiTheme="majorBidi" w:hAnsiTheme="majorBidi" w:cstheme="majorBidi"/>
        </w:rPr>
        <w:t xml:space="preserve"> </w:t>
      </w:r>
      <w:r w:rsidR="005F4834" w:rsidRPr="005F4834">
        <w:rPr>
          <w:rFonts w:asciiTheme="majorBidi" w:hAnsiTheme="majorBidi" w:cstheme="majorBidi"/>
        </w:rPr>
        <w:t>in this relation are:</w:t>
      </w:r>
    </w:p>
    <w:p w14:paraId="35CD8A39" w14:textId="5C2B40C5" w:rsidR="005F4834" w:rsidRDefault="005F4834" w:rsidP="0057088B">
      <w:pPr>
        <w:rPr>
          <w:rFonts w:asciiTheme="majorBidi" w:hAnsiTheme="majorBidi" w:cstheme="majorBidi"/>
        </w:rPr>
      </w:pPr>
      <w:r>
        <w:rPr>
          <w:rFonts w:asciiTheme="majorBidi" w:hAnsiTheme="majorBidi" w:cstheme="majorBidi"/>
        </w:rPr>
        <w:t xml:space="preserve">Username </w:t>
      </w:r>
      <w:r w:rsidR="000D32C1" w:rsidRPr="000D32C1">
        <w:rPr>
          <w:rFonts w:asciiTheme="majorBidi" w:eastAsia="Wingdings" w:hAnsiTheme="majorBidi" w:cstheme="majorBidi"/>
        </w:rPr>
        <w:sym w:font="Wingdings" w:char="F0E0"/>
      </w:r>
      <w:r w:rsidR="000D32C1">
        <w:rPr>
          <w:rFonts w:asciiTheme="majorBidi" w:hAnsiTheme="majorBidi" w:cstheme="majorBidi"/>
        </w:rPr>
        <w:t xml:space="preserve"> </w:t>
      </w:r>
      <w:r w:rsidR="00340A30">
        <w:rPr>
          <w:rFonts w:asciiTheme="majorBidi" w:hAnsiTheme="majorBidi" w:cstheme="majorBidi"/>
        </w:rPr>
        <w:t>(</w:t>
      </w:r>
      <w:r w:rsidR="000D32C1">
        <w:rPr>
          <w:rFonts w:asciiTheme="majorBidi" w:hAnsiTheme="majorBidi" w:cstheme="majorBidi"/>
        </w:rPr>
        <w:t>Phone_Number</w:t>
      </w:r>
      <w:r w:rsidR="00340A30">
        <w:rPr>
          <w:rFonts w:asciiTheme="majorBidi" w:hAnsiTheme="majorBidi" w:cstheme="majorBidi"/>
        </w:rPr>
        <w:t>, Address, Sex,</w:t>
      </w:r>
      <w:r w:rsidR="00104C15">
        <w:rPr>
          <w:rFonts w:asciiTheme="majorBidi" w:hAnsiTheme="majorBidi" w:cstheme="majorBidi"/>
        </w:rPr>
        <w:t xml:space="preserve"> </w:t>
      </w:r>
      <w:r w:rsidR="00340A30">
        <w:rPr>
          <w:rFonts w:asciiTheme="majorBidi" w:hAnsiTheme="majorBidi" w:cstheme="majorBidi"/>
        </w:rPr>
        <w:t>First_Name, Last_Name, Ct_Email)</w:t>
      </w:r>
    </w:p>
    <w:p w14:paraId="72D0512D" w14:textId="77777777" w:rsidR="000D32C1" w:rsidRPr="005F4834" w:rsidRDefault="000D32C1" w:rsidP="0057088B">
      <w:pPr>
        <w:rPr>
          <w:rFonts w:asciiTheme="majorBidi" w:hAnsiTheme="majorBidi" w:cstheme="majorBidi"/>
        </w:rPr>
      </w:pPr>
    </w:p>
    <w:p w14:paraId="1D0F91DD" w14:textId="03DE3F6B" w:rsidR="00E94E44" w:rsidRDefault="00B943B2" w:rsidP="00E94E44">
      <w:pPr>
        <w:rPr>
          <w:rFonts w:asciiTheme="majorBidi" w:hAnsiTheme="majorBidi" w:cstheme="majorBidi"/>
        </w:rPr>
      </w:pPr>
      <w:r w:rsidRPr="00B943B2">
        <w:rPr>
          <w:rFonts w:asciiTheme="majorBidi" w:hAnsiTheme="majorBidi" w:cstheme="majorBidi"/>
          <w:b/>
          <w:bCs/>
        </w:rPr>
        <w:t>1NF</w:t>
      </w:r>
      <w:r w:rsidRPr="00B943B2">
        <w:rPr>
          <w:rFonts w:asciiTheme="majorBidi" w:hAnsiTheme="majorBidi" w:cstheme="majorBidi"/>
        </w:rPr>
        <w:t xml:space="preserve">: </w:t>
      </w:r>
      <w:r w:rsidR="00E94E44">
        <w:rPr>
          <w:rFonts w:asciiTheme="majorBidi" w:hAnsiTheme="majorBidi" w:cstheme="majorBidi"/>
        </w:rPr>
        <w:t>T</w:t>
      </w:r>
      <w:r w:rsidR="00E94E44" w:rsidRPr="00E94E44">
        <w:rPr>
          <w:rFonts w:asciiTheme="majorBidi" w:hAnsiTheme="majorBidi" w:cstheme="majorBidi"/>
        </w:rPr>
        <w:t>he table follows 1NF because all columns contain atomic values, there are no repeating groups, and each row is uniquely identified by the primary key (Username).</w:t>
      </w:r>
    </w:p>
    <w:p w14:paraId="2BAA69AA" w14:textId="378E6242" w:rsidR="00B943B2" w:rsidRPr="00B943B2" w:rsidRDefault="00B943B2" w:rsidP="00AF61F5">
      <w:pPr>
        <w:rPr>
          <w:rFonts w:asciiTheme="majorBidi" w:hAnsiTheme="majorBidi" w:cstheme="majorBidi"/>
        </w:rPr>
      </w:pPr>
      <w:r w:rsidRPr="00B943B2">
        <w:rPr>
          <w:rFonts w:asciiTheme="majorBidi" w:hAnsiTheme="majorBidi" w:cstheme="majorBidi"/>
          <w:b/>
          <w:bCs/>
        </w:rPr>
        <w:t>2NF</w:t>
      </w:r>
      <w:r w:rsidRPr="00B943B2">
        <w:rPr>
          <w:rFonts w:asciiTheme="majorBidi" w:hAnsiTheme="majorBidi" w:cstheme="majorBidi"/>
        </w:rPr>
        <w:t xml:space="preserve">: </w:t>
      </w:r>
      <w:r w:rsidR="00AF61F5" w:rsidRPr="00AF61F5">
        <w:rPr>
          <w:rFonts w:asciiTheme="majorBidi" w:hAnsiTheme="majorBidi" w:cstheme="majorBidi"/>
        </w:rPr>
        <w:t>The table follows 2NF because it is in 1NF, and all non-prime attributes (e.g., Phone_Number, Address, Sex, First_Name, Last_Name, and Ct_Email) depend entirely on the primary key (Username). There are no partial dependencies, as Username is a single-column primary key.</w:t>
      </w:r>
    </w:p>
    <w:p w14:paraId="6EDE21EB" w14:textId="7245A1C1" w:rsidR="00120DA0" w:rsidRDefault="00B943B2" w:rsidP="00435810">
      <w:pPr>
        <w:rPr>
          <w:rFonts w:asciiTheme="majorBidi" w:hAnsiTheme="majorBidi" w:cstheme="majorBidi"/>
        </w:rPr>
      </w:pPr>
      <w:r w:rsidRPr="00B943B2">
        <w:rPr>
          <w:rFonts w:asciiTheme="majorBidi" w:hAnsiTheme="majorBidi" w:cstheme="majorBidi"/>
          <w:b/>
          <w:bCs/>
        </w:rPr>
        <w:t>3NF</w:t>
      </w:r>
      <w:r w:rsidRPr="00B943B2">
        <w:rPr>
          <w:rFonts w:asciiTheme="majorBidi" w:hAnsiTheme="majorBidi" w:cstheme="majorBidi"/>
        </w:rPr>
        <w:t xml:space="preserve">: </w:t>
      </w:r>
      <w:r w:rsidR="00435810" w:rsidRPr="00435810">
        <w:rPr>
          <w:rFonts w:asciiTheme="majorBidi" w:hAnsiTheme="majorBidi" w:cstheme="majorBidi"/>
        </w:rPr>
        <w:t xml:space="preserve">The table follows 3NF because all non-prime attributes depend directly on the primary key (Username) and there are no transitive dependencies. </w:t>
      </w:r>
      <w:r w:rsidR="0057088B">
        <w:rPr>
          <w:rFonts w:asciiTheme="majorBidi" w:hAnsiTheme="majorBidi" w:cstheme="majorBidi"/>
        </w:rPr>
        <w:t>‘</w:t>
      </w:r>
      <w:r w:rsidR="00435810" w:rsidRPr="00435810">
        <w:rPr>
          <w:rFonts w:asciiTheme="majorBidi" w:hAnsiTheme="majorBidi" w:cstheme="majorBidi"/>
        </w:rPr>
        <w:t>Ct_Email</w:t>
      </w:r>
      <w:r w:rsidR="0057088B">
        <w:rPr>
          <w:rFonts w:asciiTheme="majorBidi" w:hAnsiTheme="majorBidi" w:cstheme="majorBidi"/>
        </w:rPr>
        <w:t>’</w:t>
      </w:r>
      <w:r w:rsidR="00435810" w:rsidRPr="00435810">
        <w:rPr>
          <w:rFonts w:asciiTheme="majorBidi" w:hAnsiTheme="majorBidi" w:cstheme="majorBidi"/>
        </w:rPr>
        <w:t>, even though it is unique and a foreign key, depends only on Username and does not introduce any dependency on another non-prime attribute.</w:t>
      </w:r>
    </w:p>
    <w:p w14:paraId="02299E97" w14:textId="4BF4FDFF" w:rsidR="00536FBB" w:rsidRPr="00536FBB" w:rsidRDefault="00536FBB" w:rsidP="00536FBB">
      <w:pPr>
        <w:rPr>
          <w:rFonts w:asciiTheme="majorBidi" w:hAnsiTheme="majorBidi" w:cstheme="majorBidi"/>
        </w:rPr>
      </w:pPr>
      <w:r w:rsidRPr="00536FBB">
        <w:rPr>
          <w:rFonts w:asciiTheme="majorBidi" w:hAnsiTheme="majorBidi" w:cstheme="majorBidi"/>
          <w:b/>
          <w:bCs/>
        </w:rPr>
        <w:t>BCNF:</w:t>
      </w:r>
      <w:r>
        <w:rPr>
          <w:rFonts w:asciiTheme="majorBidi" w:hAnsiTheme="majorBidi" w:cstheme="majorBidi"/>
        </w:rPr>
        <w:t xml:space="preserve"> </w:t>
      </w:r>
      <w:r w:rsidRPr="00536FBB">
        <w:rPr>
          <w:rFonts w:asciiTheme="majorBidi" w:hAnsiTheme="majorBidi" w:cstheme="majorBidi"/>
        </w:rPr>
        <w:t xml:space="preserve">This table satisfies BCNF because it is in 3NF, and every functional dependency has a </w:t>
      </w:r>
      <w:r w:rsidR="00CE6F52">
        <w:rPr>
          <w:rFonts w:asciiTheme="majorBidi" w:hAnsiTheme="majorBidi" w:cstheme="majorBidi"/>
        </w:rPr>
        <w:t>superkey determinant</w:t>
      </w:r>
      <w:r w:rsidRPr="00536FBB">
        <w:rPr>
          <w:rFonts w:asciiTheme="majorBidi" w:hAnsiTheme="majorBidi" w:cstheme="majorBidi"/>
        </w:rPr>
        <w:t>. The only functional dependencies are based on the primary key (Username), which uniquely identifies each row</w:t>
      </w:r>
      <w:r w:rsidR="00CE6F52">
        <w:rPr>
          <w:rFonts w:asciiTheme="majorBidi" w:hAnsiTheme="majorBidi" w:cstheme="majorBidi"/>
        </w:rPr>
        <w:t>.</w:t>
      </w:r>
    </w:p>
    <w:p w14:paraId="23B6CAC9" w14:textId="77777777" w:rsidR="004C7EB1" w:rsidRDefault="004C7EB1" w:rsidP="00BA720F">
      <w:pPr>
        <w:rPr>
          <w:rFonts w:asciiTheme="majorBidi" w:hAnsiTheme="majorBidi" w:cstheme="majorBidi"/>
          <w:b/>
          <w:bCs/>
          <w:u w:val="single"/>
        </w:rPr>
      </w:pPr>
    </w:p>
    <w:p w14:paraId="05B24381" w14:textId="77777777" w:rsidR="00CE6F52" w:rsidRDefault="00CE6F52" w:rsidP="00BA720F">
      <w:pPr>
        <w:rPr>
          <w:rFonts w:asciiTheme="majorBidi" w:hAnsiTheme="majorBidi" w:cstheme="majorBidi"/>
          <w:b/>
          <w:bCs/>
          <w:u w:val="single"/>
        </w:rPr>
      </w:pPr>
    </w:p>
    <w:p w14:paraId="17184A51" w14:textId="64C8C81F" w:rsidR="0091562C" w:rsidRDefault="00EA47A0" w:rsidP="00BA720F">
      <w:pPr>
        <w:rPr>
          <w:rFonts w:asciiTheme="majorBidi" w:hAnsiTheme="majorBidi" w:cstheme="majorBidi"/>
          <w:b/>
          <w:bCs/>
          <w:u w:val="single"/>
        </w:rPr>
      </w:pPr>
      <w:r w:rsidRPr="00EA47A0">
        <w:rPr>
          <w:rFonts w:asciiTheme="majorBidi" w:hAnsiTheme="majorBidi" w:cstheme="majorBidi"/>
          <w:b/>
          <w:bCs/>
          <w:u w:val="single"/>
        </w:rPr>
        <w:t xml:space="preserve">Relation3: </w:t>
      </w:r>
      <w:r w:rsidR="00110F42">
        <w:rPr>
          <w:rFonts w:asciiTheme="majorBidi" w:hAnsiTheme="majorBidi" w:cstheme="majorBidi"/>
          <w:b/>
          <w:bCs/>
          <w:u w:val="single"/>
        </w:rPr>
        <w:t>Libraryy</w:t>
      </w:r>
    </w:p>
    <w:p w14:paraId="6C060C8F" w14:textId="68888EA2" w:rsidR="0091562C" w:rsidRDefault="00BA720F" w:rsidP="00EA47A0">
      <w:pPr>
        <w:rPr>
          <w:rFonts w:asciiTheme="majorBidi" w:hAnsiTheme="majorBidi" w:cstheme="majorBidi"/>
          <w:b/>
          <w:bCs/>
          <w:u w:val="single"/>
        </w:rPr>
      </w:pPr>
      <w:r w:rsidRPr="00BA720F">
        <w:rPr>
          <w:rFonts w:asciiTheme="majorBidi" w:hAnsiTheme="majorBidi" w:cstheme="majorBidi"/>
          <w:b/>
          <w:bCs/>
          <w:noProof/>
          <w:u w:val="single"/>
          <w:lang w:eastAsia="en-US"/>
        </w:rPr>
        <w:drawing>
          <wp:inline distT="0" distB="0" distL="0" distR="0" wp14:anchorId="257A40F8" wp14:editId="59D4BAA9">
            <wp:extent cx="5930898" cy="394838"/>
            <wp:effectExtent l="0" t="0" r="0" b="5715"/>
            <wp:docPr id="70598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84321" name=""/>
                    <pic:cNvPicPr/>
                  </pic:nvPicPr>
                  <pic:blipFill rotWithShape="1">
                    <a:blip r:embed="rId183"/>
                    <a:srcRect t="14823"/>
                    <a:stretch/>
                  </pic:blipFill>
                  <pic:spPr bwMode="auto">
                    <a:xfrm>
                      <a:off x="0" y="0"/>
                      <a:ext cx="5931205" cy="394858"/>
                    </a:xfrm>
                    <a:prstGeom prst="rect">
                      <a:avLst/>
                    </a:prstGeom>
                    <a:ln>
                      <a:noFill/>
                    </a:ln>
                    <a:extLst>
                      <a:ext uri="{53640926-AAD7-44D8-BBD7-CCE9431645EC}">
                        <a14:shadowObscured xmlns:a14="http://schemas.microsoft.com/office/drawing/2010/main"/>
                      </a:ext>
                    </a:extLst>
                  </pic:spPr>
                </pic:pic>
              </a:graphicData>
            </a:graphic>
          </wp:inline>
        </w:drawing>
      </w:r>
    </w:p>
    <w:p w14:paraId="0B0A9959" w14:textId="77777777" w:rsidR="0057088B" w:rsidRDefault="0057088B" w:rsidP="00EA47A0">
      <w:pPr>
        <w:rPr>
          <w:rFonts w:asciiTheme="majorBidi" w:hAnsiTheme="majorBidi" w:cstheme="majorBidi"/>
          <w:b/>
          <w:bCs/>
          <w:u w:val="single"/>
        </w:rPr>
      </w:pPr>
    </w:p>
    <w:p w14:paraId="005B970E" w14:textId="1501A668" w:rsidR="006E6ECD" w:rsidRPr="006E1A0A" w:rsidRDefault="006E6ECD" w:rsidP="00EA47A0">
      <w:pPr>
        <w:rPr>
          <w:rFonts w:asciiTheme="majorBidi" w:hAnsiTheme="majorBidi" w:cstheme="majorBidi"/>
        </w:rPr>
      </w:pPr>
      <w:r w:rsidRPr="006E1A0A">
        <w:rPr>
          <w:rFonts w:asciiTheme="majorBidi" w:hAnsiTheme="majorBidi" w:cstheme="majorBidi"/>
        </w:rPr>
        <w:t>The Functional Dependencies in this relation are:</w:t>
      </w:r>
    </w:p>
    <w:p w14:paraId="37B908E4" w14:textId="303356E0" w:rsidR="006E6ECD" w:rsidRDefault="006E6ECD" w:rsidP="00EA47A0">
      <w:pPr>
        <w:rPr>
          <w:rFonts w:asciiTheme="majorBidi" w:hAnsiTheme="majorBidi" w:cstheme="majorBidi"/>
        </w:rPr>
      </w:pPr>
      <w:r w:rsidRPr="006E1A0A">
        <w:rPr>
          <w:rFonts w:asciiTheme="majorBidi" w:hAnsiTheme="majorBidi" w:cstheme="majorBidi"/>
        </w:rPr>
        <w:t>BranchID</w:t>
      </w:r>
      <w:r w:rsidR="006E1A0A">
        <w:rPr>
          <w:rFonts w:asciiTheme="majorBidi" w:hAnsiTheme="majorBidi" w:cstheme="majorBidi"/>
        </w:rPr>
        <w:t xml:space="preserve"> </w:t>
      </w:r>
      <w:r w:rsidRPr="000D32C1">
        <w:rPr>
          <w:rFonts w:asciiTheme="majorBidi" w:eastAsia="Wingdings" w:hAnsiTheme="majorBidi" w:cstheme="majorBidi"/>
        </w:rPr>
        <w:sym w:font="Wingdings" w:char="F0E0"/>
      </w:r>
      <w:r w:rsidR="006E1A0A">
        <w:rPr>
          <w:rFonts w:asciiTheme="majorBidi" w:hAnsiTheme="majorBidi" w:cstheme="majorBidi"/>
        </w:rPr>
        <w:t xml:space="preserve"> </w:t>
      </w:r>
      <w:r w:rsidR="00B7311D">
        <w:rPr>
          <w:rFonts w:asciiTheme="majorBidi" w:hAnsiTheme="majorBidi" w:cstheme="majorBidi"/>
        </w:rPr>
        <w:t>(</w:t>
      </w:r>
      <w:r>
        <w:rPr>
          <w:rFonts w:asciiTheme="majorBidi" w:hAnsiTheme="majorBidi" w:cstheme="majorBidi"/>
        </w:rPr>
        <w:t>Address</w:t>
      </w:r>
      <w:r w:rsidR="00B7311D">
        <w:rPr>
          <w:rFonts w:asciiTheme="majorBidi" w:hAnsiTheme="majorBidi" w:cstheme="majorBidi"/>
        </w:rPr>
        <w:t>, Phone_Number)</w:t>
      </w:r>
    </w:p>
    <w:p w14:paraId="74725589" w14:textId="1C8FCC71" w:rsidR="008910F3" w:rsidRPr="008910F3" w:rsidRDefault="008910F3" w:rsidP="008910F3">
      <w:pPr>
        <w:rPr>
          <w:rFonts w:asciiTheme="majorBidi" w:hAnsiTheme="majorBidi" w:cstheme="majorBidi"/>
        </w:rPr>
      </w:pPr>
      <w:r w:rsidRPr="008910F3">
        <w:rPr>
          <w:rFonts w:asciiTheme="majorBidi" w:hAnsiTheme="majorBidi" w:cstheme="majorBidi"/>
          <w:b/>
          <w:bCs/>
        </w:rPr>
        <w:t>1NF</w:t>
      </w:r>
      <w:r w:rsidRPr="008910F3">
        <w:rPr>
          <w:rFonts w:asciiTheme="majorBidi" w:hAnsiTheme="majorBidi" w:cstheme="majorBidi"/>
        </w:rPr>
        <w:t>: This table satisfies 1NF because all the attributes contain atomic values, with no repeating groups or arrays. Each row in the table is uniquely identified by the primary key</w:t>
      </w:r>
      <w:r>
        <w:rPr>
          <w:rFonts w:asciiTheme="majorBidi" w:hAnsiTheme="majorBidi" w:cstheme="majorBidi"/>
        </w:rPr>
        <w:t xml:space="preserve"> (</w:t>
      </w:r>
      <w:r w:rsidRPr="008910F3">
        <w:rPr>
          <w:rFonts w:asciiTheme="majorBidi" w:hAnsiTheme="majorBidi" w:cstheme="majorBidi"/>
        </w:rPr>
        <w:t>BranchID</w:t>
      </w:r>
      <w:r>
        <w:rPr>
          <w:rFonts w:asciiTheme="majorBidi" w:hAnsiTheme="majorBidi" w:cstheme="majorBidi"/>
        </w:rPr>
        <w:t>)</w:t>
      </w:r>
      <w:r w:rsidRPr="008910F3">
        <w:rPr>
          <w:rFonts w:asciiTheme="majorBidi" w:hAnsiTheme="majorBidi" w:cstheme="majorBidi"/>
        </w:rPr>
        <w:t>.</w:t>
      </w:r>
    </w:p>
    <w:p w14:paraId="61485D35" w14:textId="6183B7F2" w:rsidR="008910F3" w:rsidRPr="008910F3" w:rsidRDefault="008910F3" w:rsidP="008910F3">
      <w:pPr>
        <w:rPr>
          <w:rFonts w:asciiTheme="majorBidi" w:hAnsiTheme="majorBidi" w:cstheme="majorBidi"/>
        </w:rPr>
      </w:pPr>
      <w:r w:rsidRPr="008910F3">
        <w:rPr>
          <w:rFonts w:asciiTheme="majorBidi" w:hAnsiTheme="majorBidi" w:cstheme="majorBidi"/>
          <w:b/>
          <w:bCs/>
        </w:rPr>
        <w:t>2NF</w:t>
      </w:r>
      <w:r w:rsidRPr="008910F3">
        <w:rPr>
          <w:rFonts w:asciiTheme="majorBidi" w:hAnsiTheme="majorBidi" w:cstheme="majorBidi"/>
        </w:rPr>
        <w:t>: This table satisfies 2NF because it is already in 1NF, and all non-prime attributes (Address and Phone_Number) depend entirely on the primary key</w:t>
      </w:r>
      <w:r w:rsidR="00C14A1F">
        <w:rPr>
          <w:rFonts w:asciiTheme="majorBidi" w:hAnsiTheme="majorBidi" w:cstheme="majorBidi"/>
        </w:rPr>
        <w:t xml:space="preserve"> (</w:t>
      </w:r>
      <w:r w:rsidRPr="008910F3">
        <w:rPr>
          <w:rFonts w:asciiTheme="majorBidi" w:hAnsiTheme="majorBidi" w:cstheme="majorBidi"/>
        </w:rPr>
        <w:t>BranchID</w:t>
      </w:r>
      <w:r w:rsidR="00C14A1F">
        <w:rPr>
          <w:rFonts w:asciiTheme="majorBidi" w:hAnsiTheme="majorBidi" w:cstheme="majorBidi"/>
        </w:rPr>
        <w:t>)</w:t>
      </w:r>
      <w:r w:rsidRPr="008910F3">
        <w:rPr>
          <w:rFonts w:asciiTheme="majorBidi" w:hAnsiTheme="majorBidi" w:cstheme="majorBidi"/>
        </w:rPr>
        <w:t>. Since the primary key consists of a single attribute, there are no partial dependencies.</w:t>
      </w:r>
    </w:p>
    <w:p w14:paraId="25FA2913" w14:textId="4795F51E" w:rsidR="008910F3" w:rsidRDefault="008910F3" w:rsidP="005423E5">
      <w:pPr>
        <w:rPr>
          <w:rFonts w:asciiTheme="majorBidi" w:hAnsiTheme="majorBidi" w:cstheme="majorBidi"/>
        </w:rPr>
      </w:pPr>
      <w:r w:rsidRPr="008910F3">
        <w:rPr>
          <w:rFonts w:asciiTheme="majorBidi" w:hAnsiTheme="majorBidi" w:cstheme="majorBidi"/>
          <w:b/>
          <w:bCs/>
        </w:rPr>
        <w:t>3NF</w:t>
      </w:r>
      <w:r w:rsidRPr="008910F3">
        <w:rPr>
          <w:rFonts w:asciiTheme="majorBidi" w:hAnsiTheme="majorBidi" w:cstheme="majorBidi"/>
        </w:rPr>
        <w:t>: This table satisfies 3NF because it is in 2NF, and there are no transitive dependencies. Both Address and Phone_Number directly depend on the primary key</w:t>
      </w:r>
      <w:r w:rsidR="005423E5">
        <w:rPr>
          <w:rFonts w:asciiTheme="majorBidi" w:hAnsiTheme="majorBidi" w:cstheme="majorBidi"/>
        </w:rPr>
        <w:t xml:space="preserve"> (</w:t>
      </w:r>
      <w:r w:rsidRPr="008910F3">
        <w:rPr>
          <w:rFonts w:asciiTheme="majorBidi" w:hAnsiTheme="majorBidi" w:cstheme="majorBidi"/>
        </w:rPr>
        <w:t>BranchID</w:t>
      </w:r>
      <w:r w:rsidR="005423E5">
        <w:rPr>
          <w:rFonts w:asciiTheme="majorBidi" w:hAnsiTheme="majorBidi" w:cstheme="majorBidi"/>
        </w:rPr>
        <w:t>)</w:t>
      </w:r>
      <w:r w:rsidRPr="008910F3">
        <w:rPr>
          <w:rFonts w:asciiTheme="majorBidi" w:hAnsiTheme="majorBidi" w:cstheme="majorBidi"/>
        </w:rPr>
        <w:t>, and not on each other or any other non-prime attribute.</w:t>
      </w:r>
    </w:p>
    <w:p w14:paraId="093FC685" w14:textId="7F603E2C" w:rsidR="005423E5" w:rsidRDefault="009A4A9E" w:rsidP="00CE6F52">
      <w:pPr>
        <w:rPr>
          <w:rFonts w:asciiTheme="majorBidi" w:hAnsiTheme="majorBidi" w:cstheme="majorBidi"/>
          <w:b/>
          <w:bCs/>
          <w:u w:val="single"/>
        </w:rPr>
      </w:pPr>
      <w:r w:rsidRPr="009A4A9E">
        <w:rPr>
          <w:rFonts w:asciiTheme="majorBidi" w:hAnsiTheme="majorBidi" w:cstheme="majorBidi"/>
          <w:b/>
          <w:bCs/>
        </w:rPr>
        <w:t>BCNF:</w:t>
      </w:r>
      <w:r>
        <w:rPr>
          <w:rFonts w:asciiTheme="majorBidi" w:hAnsiTheme="majorBidi" w:cstheme="majorBidi"/>
        </w:rPr>
        <w:t xml:space="preserve"> </w:t>
      </w:r>
      <w:r w:rsidRPr="009A4A9E">
        <w:rPr>
          <w:rFonts w:asciiTheme="majorBidi" w:hAnsiTheme="majorBidi" w:cstheme="majorBidi"/>
        </w:rPr>
        <w:t xml:space="preserve">This table satisfies BCNF because it is in 3NF, and every functional dependency has a </w:t>
      </w:r>
      <w:r w:rsidR="00CE6F52">
        <w:rPr>
          <w:rFonts w:asciiTheme="majorBidi" w:hAnsiTheme="majorBidi" w:cstheme="majorBidi"/>
        </w:rPr>
        <w:t>superkey determinant</w:t>
      </w:r>
      <w:r w:rsidRPr="009A4A9E">
        <w:rPr>
          <w:rFonts w:asciiTheme="majorBidi" w:hAnsiTheme="majorBidi" w:cstheme="majorBidi"/>
        </w:rPr>
        <w:t>. The only functional dependencies are based on the primary key (BranchID), which uniquely identifies each row</w:t>
      </w:r>
      <w:r w:rsidR="00CE6F52">
        <w:rPr>
          <w:rFonts w:asciiTheme="majorBidi" w:hAnsiTheme="majorBidi" w:cstheme="majorBidi"/>
        </w:rPr>
        <w:t>.</w:t>
      </w:r>
    </w:p>
    <w:p w14:paraId="6162A273" w14:textId="77777777" w:rsidR="005423E5" w:rsidRDefault="005423E5" w:rsidP="00EA47A0">
      <w:pPr>
        <w:rPr>
          <w:rFonts w:asciiTheme="majorBidi" w:hAnsiTheme="majorBidi" w:cstheme="majorBidi"/>
          <w:b/>
          <w:bCs/>
          <w:u w:val="single"/>
        </w:rPr>
      </w:pPr>
    </w:p>
    <w:p w14:paraId="2A184453" w14:textId="77777777" w:rsidR="00060D96" w:rsidRDefault="00060D96" w:rsidP="00EA47A0">
      <w:pPr>
        <w:rPr>
          <w:rFonts w:asciiTheme="majorBidi" w:hAnsiTheme="majorBidi" w:cstheme="majorBidi"/>
          <w:b/>
          <w:bCs/>
          <w:u w:val="single"/>
        </w:rPr>
      </w:pPr>
    </w:p>
    <w:p w14:paraId="1EB490C6" w14:textId="0669F63D" w:rsidR="00EA47A0" w:rsidRDefault="00EA47A0" w:rsidP="00EA47A0">
      <w:pPr>
        <w:rPr>
          <w:rFonts w:asciiTheme="majorBidi" w:hAnsiTheme="majorBidi" w:cstheme="majorBidi"/>
          <w:b/>
          <w:bCs/>
          <w:u w:val="single"/>
        </w:rPr>
      </w:pPr>
      <w:r w:rsidRPr="00EA47A0">
        <w:rPr>
          <w:rFonts w:asciiTheme="majorBidi" w:hAnsiTheme="majorBidi" w:cstheme="majorBidi"/>
          <w:b/>
          <w:bCs/>
          <w:u w:val="single"/>
        </w:rPr>
        <w:t xml:space="preserve">Relation4: </w:t>
      </w:r>
      <w:r w:rsidR="00110F42">
        <w:rPr>
          <w:rFonts w:asciiTheme="majorBidi" w:hAnsiTheme="majorBidi" w:cstheme="majorBidi"/>
          <w:b/>
          <w:bCs/>
          <w:u w:val="single"/>
        </w:rPr>
        <w:t>Staff</w:t>
      </w:r>
    </w:p>
    <w:p w14:paraId="042780D0" w14:textId="09554272" w:rsidR="005423E5" w:rsidRDefault="00B20A5D" w:rsidP="00EA47A0">
      <w:pPr>
        <w:rPr>
          <w:rFonts w:asciiTheme="majorBidi" w:hAnsiTheme="majorBidi" w:cstheme="majorBidi"/>
          <w:b/>
          <w:bCs/>
          <w:u w:val="single"/>
        </w:rPr>
      </w:pPr>
      <w:r w:rsidRPr="00B20A5D">
        <w:rPr>
          <w:rFonts w:asciiTheme="majorBidi" w:hAnsiTheme="majorBidi" w:cstheme="majorBidi"/>
          <w:b/>
          <w:bCs/>
          <w:noProof/>
          <w:u w:val="single"/>
          <w:lang w:eastAsia="en-US"/>
        </w:rPr>
        <w:drawing>
          <wp:inline distT="0" distB="0" distL="0" distR="0" wp14:anchorId="26E2D553" wp14:editId="28EE1B9D">
            <wp:extent cx="5943600" cy="369570"/>
            <wp:effectExtent l="0" t="0" r="0" b="0"/>
            <wp:docPr id="95479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94339" name=""/>
                    <pic:cNvPicPr/>
                  </pic:nvPicPr>
                  <pic:blipFill>
                    <a:blip r:embed="rId184"/>
                    <a:stretch>
                      <a:fillRect/>
                    </a:stretch>
                  </pic:blipFill>
                  <pic:spPr>
                    <a:xfrm>
                      <a:off x="0" y="0"/>
                      <a:ext cx="5943600" cy="369570"/>
                    </a:xfrm>
                    <a:prstGeom prst="rect">
                      <a:avLst/>
                    </a:prstGeom>
                  </pic:spPr>
                </pic:pic>
              </a:graphicData>
            </a:graphic>
          </wp:inline>
        </w:drawing>
      </w:r>
    </w:p>
    <w:p w14:paraId="4B231967" w14:textId="77777777" w:rsidR="0093783B" w:rsidRDefault="0093783B" w:rsidP="00EA47A0">
      <w:pPr>
        <w:rPr>
          <w:rFonts w:asciiTheme="majorBidi" w:hAnsiTheme="majorBidi" w:cstheme="majorBidi"/>
          <w:b/>
          <w:bCs/>
          <w:u w:val="single"/>
        </w:rPr>
      </w:pPr>
    </w:p>
    <w:p w14:paraId="6CB5F681" w14:textId="4F1F1100" w:rsidR="00B20A5D" w:rsidRPr="0093783B" w:rsidRDefault="008A2350" w:rsidP="00EA47A0">
      <w:pPr>
        <w:rPr>
          <w:rFonts w:asciiTheme="majorBidi" w:hAnsiTheme="majorBidi" w:cstheme="majorBidi"/>
        </w:rPr>
      </w:pPr>
      <w:r w:rsidRPr="0093783B">
        <w:rPr>
          <w:rFonts w:asciiTheme="majorBidi" w:hAnsiTheme="majorBidi" w:cstheme="majorBidi"/>
        </w:rPr>
        <w:t>The functional dependencies in this relation</w:t>
      </w:r>
      <w:r w:rsidR="0093783B" w:rsidRPr="0093783B">
        <w:rPr>
          <w:rFonts w:asciiTheme="majorBidi" w:hAnsiTheme="majorBidi" w:cstheme="majorBidi"/>
        </w:rPr>
        <w:t xml:space="preserve"> are:</w:t>
      </w:r>
    </w:p>
    <w:p w14:paraId="5F70566D" w14:textId="482F7FA4" w:rsidR="0093783B" w:rsidRDefault="0093783B" w:rsidP="00EA47A0">
      <w:pPr>
        <w:rPr>
          <w:rFonts w:asciiTheme="majorBidi" w:hAnsiTheme="majorBidi" w:cstheme="majorBidi"/>
        </w:rPr>
      </w:pPr>
      <w:r w:rsidRPr="0093783B">
        <w:rPr>
          <w:rFonts w:asciiTheme="majorBidi" w:hAnsiTheme="majorBidi" w:cstheme="majorBidi"/>
        </w:rPr>
        <w:t>SSN</w:t>
      </w:r>
      <w:r>
        <w:rPr>
          <w:rFonts w:asciiTheme="majorBidi" w:hAnsiTheme="majorBidi" w:cstheme="majorBidi"/>
          <w:b/>
          <w:bCs/>
        </w:rPr>
        <w:t xml:space="preserve"> </w:t>
      </w:r>
      <w:r w:rsidRPr="000D32C1">
        <w:rPr>
          <w:rFonts w:asciiTheme="majorBidi" w:eastAsia="Wingdings" w:hAnsiTheme="majorBidi" w:cstheme="majorBidi"/>
        </w:rPr>
        <w:sym w:font="Wingdings" w:char="F0E0"/>
      </w:r>
      <w:r>
        <w:rPr>
          <w:rFonts w:asciiTheme="majorBidi" w:hAnsiTheme="majorBidi" w:cstheme="majorBidi"/>
        </w:rPr>
        <w:t xml:space="preserve"> </w:t>
      </w:r>
      <w:r w:rsidR="00B7311D">
        <w:rPr>
          <w:rFonts w:asciiTheme="majorBidi" w:hAnsiTheme="majorBidi" w:cstheme="majorBidi"/>
        </w:rPr>
        <w:t>(</w:t>
      </w:r>
      <w:r>
        <w:rPr>
          <w:rFonts w:asciiTheme="majorBidi" w:hAnsiTheme="majorBidi" w:cstheme="majorBidi"/>
        </w:rPr>
        <w:t>First_Name</w:t>
      </w:r>
      <w:r w:rsidR="00B7311D">
        <w:rPr>
          <w:rFonts w:asciiTheme="majorBidi" w:hAnsiTheme="majorBidi" w:cstheme="majorBidi"/>
        </w:rPr>
        <w:t>, Last_Name, DoB, Blood_Type, Address, Salary, Post, Super_SSN, St_Email, BranchID, Hours)</w:t>
      </w:r>
    </w:p>
    <w:p w14:paraId="0EA918E8" w14:textId="77777777" w:rsidR="0093783B" w:rsidRDefault="0093783B" w:rsidP="00EA47A0">
      <w:pPr>
        <w:rPr>
          <w:rFonts w:asciiTheme="majorBidi" w:hAnsiTheme="majorBidi" w:cstheme="majorBidi"/>
          <w:b/>
          <w:bCs/>
          <w:u w:val="single"/>
        </w:rPr>
      </w:pPr>
    </w:p>
    <w:p w14:paraId="76A3ED98" w14:textId="71BCCFC9" w:rsidR="00CB6FA8" w:rsidRPr="00CB6FA8" w:rsidRDefault="00CB6FA8" w:rsidP="00CB6FA8">
      <w:pPr>
        <w:rPr>
          <w:rFonts w:asciiTheme="majorBidi" w:hAnsiTheme="majorBidi" w:cstheme="majorBidi"/>
        </w:rPr>
      </w:pPr>
      <w:r w:rsidRPr="00CB6FA8">
        <w:rPr>
          <w:rFonts w:asciiTheme="majorBidi" w:hAnsiTheme="majorBidi" w:cstheme="majorBidi"/>
          <w:b/>
          <w:bCs/>
        </w:rPr>
        <w:t>1NF</w:t>
      </w:r>
      <w:r w:rsidRPr="00CB6FA8">
        <w:rPr>
          <w:rFonts w:asciiTheme="majorBidi" w:hAnsiTheme="majorBidi" w:cstheme="majorBidi"/>
        </w:rPr>
        <w:t>: This table satisfies 1NF because all attributes contain atomic values, meaning each field has a single value (e.g., First_Name, Last_Name, DoB, etc.), and there are no repeating groups or arrays. Each row in the table is uniquely identified by the primary key</w:t>
      </w:r>
      <w:r w:rsidR="007C2B51">
        <w:rPr>
          <w:rFonts w:asciiTheme="majorBidi" w:hAnsiTheme="majorBidi" w:cstheme="majorBidi"/>
        </w:rPr>
        <w:t xml:space="preserve"> (</w:t>
      </w:r>
      <w:r w:rsidRPr="00CB6FA8">
        <w:rPr>
          <w:rFonts w:asciiTheme="majorBidi" w:hAnsiTheme="majorBidi" w:cstheme="majorBidi"/>
        </w:rPr>
        <w:t>SSN</w:t>
      </w:r>
      <w:r w:rsidR="007C2B51">
        <w:rPr>
          <w:rFonts w:asciiTheme="majorBidi" w:hAnsiTheme="majorBidi" w:cstheme="majorBidi"/>
        </w:rPr>
        <w:t>)</w:t>
      </w:r>
      <w:r w:rsidRPr="00CB6FA8">
        <w:rPr>
          <w:rFonts w:asciiTheme="majorBidi" w:hAnsiTheme="majorBidi" w:cstheme="majorBidi"/>
        </w:rPr>
        <w:t>.</w:t>
      </w:r>
    </w:p>
    <w:p w14:paraId="09DEE872" w14:textId="77777777" w:rsidR="00CB6FA8" w:rsidRPr="00CB6FA8" w:rsidRDefault="00CB6FA8" w:rsidP="00CB6FA8">
      <w:pPr>
        <w:rPr>
          <w:rFonts w:asciiTheme="majorBidi" w:hAnsiTheme="majorBidi" w:cstheme="majorBidi"/>
        </w:rPr>
      </w:pPr>
      <w:r w:rsidRPr="00CB6FA8">
        <w:rPr>
          <w:rFonts w:asciiTheme="majorBidi" w:hAnsiTheme="majorBidi" w:cstheme="majorBidi"/>
          <w:b/>
          <w:bCs/>
        </w:rPr>
        <w:t>2NF</w:t>
      </w:r>
      <w:r w:rsidRPr="00CB6FA8">
        <w:rPr>
          <w:rFonts w:asciiTheme="majorBidi" w:hAnsiTheme="majorBidi" w:cstheme="majorBidi"/>
        </w:rPr>
        <w:t>: This table satisfies 2NF because it is already in 1NF, and all non-prime attributes (e.g., First_Name, Last_Name, DoB, Salary, etc.) depend entirely on the primary key (SSN). Since the primary key is a single attribute, there are no partial dependencies.</w:t>
      </w:r>
    </w:p>
    <w:p w14:paraId="47880A25" w14:textId="77777777" w:rsidR="00CB6FA8" w:rsidRDefault="00CB6FA8" w:rsidP="00CB6FA8">
      <w:pPr>
        <w:rPr>
          <w:rFonts w:asciiTheme="majorBidi" w:hAnsiTheme="majorBidi" w:cstheme="majorBidi"/>
        </w:rPr>
      </w:pPr>
      <w:r w:rsidRPr="00CB6FA8">
        <w:rPr>
          <w:rFonts w:asciiTheme="majorBidi" w:hAnsiTheme="majorBidi" w:cstheme="majorBidi"/>
          <w:b/>
          <w:bCs/>
        </w:rPr>
        <w:t>3NF</w:t>
      </w:r>
      <w:r w:rsidRPr="00CB6FA8">
        <w:rPr>
          <w:rFonts w:asciiTheme="majorBidi" w:hAnsiTheme="majorBidi" w:cstheme="majorBidi"/>
        </w:rPr>
        <w:t>: This table satisfies 3NF because it is in 2NF, and there are no transitive dependencies. All non-prime attributes directly depend on the primary key (SSN) and not on other non-prime attributes. For instance, while Super_SSN and BranchID are foreign keys, they do not introduce transitive dependencies within this table.</w:t>
      </w:r>
    </w:p>
    <w:p w14:paraId="4C7C452C" w14:textId="08001D47" w:rsidR="00EA47A0" w:rsidRPr="00EA47A0" w:rsidRDefault="003D75DE" w:rsidP="0037565D">
      <w:pPr>
        <w:rPr>
          <w:rFonts w:asciiTheme="majorBidi" w:hAnsiTheme="majorBidi" w:cstheme="majorBidi"/>
          <w:b/>
          <w:bCs/>
          <w:u w:val="single"/>
        </w:rPr>
      </w:pPr>
      <w:r w:rsidRPr="003D75DE">
        <w:rPr>
          <w:rFonts w:asciiTheme="majorBidi" w:hAnsiTheme="majorBidi" w:cstheme="majorBidi"/>
          <w:b/>
          <w:bCs/>
        </w:rPr>
        <w:t>BCNF:</w:t>
      </w:r>
      <w:r>
        <w:rPr>
          <w:rFonts w:asciiTheme="majorBidi" w:hAnsiTheme="majorBidi" w:cstheme="majorBidi"/>
        </w:rPr>
        <w:t xml:space="preserve"> </w:t>
      </w:r>
      <w:r w:rsidRPr="003D75DE">
        <w:rPr>
          <w:rFonts w:asciiTheme="majorBidi" w:hAnsiTheme="majorBidi" w:cstheme="majorBidi"/>
        </w:rPr>
        <w:t xml:space="preserve">This table satisfies BCNF because it is in 3NF, and every functional dependency has a </w:t>
      </w:r>
      <w:r w:rsidR="0037565D">
        <w:rPr>
          <w:rFonts w:asciiTheme="majorBidi" w:hAnsiTheme="majorBidi" w:cstheme="majorBidi"/>
        </w:rPr>
        <w:t>superkey determinant</w:t>
      </w:r>
      <w:r w:rsidRPr="003D75DE">
        <w:rPr>
          <w:rFonts w:asciiTheme="majorBidi" w:hAnsiTheme="majorBidi" w:cstheme="majorBidi"/>
        </w:rPr>
        <w:t>. The only functional dependencies are based on the primary key</w:t>
      </w:r>
      <w:r w:rsidR="006A7E48">
        <w:rPr>
          <w:rFonts w:asciiTheme="majorBidi" w:hAnsiTheme="majorBidi" w:cstheme="majorBidi"/>
        </w:rPr>
        <w:t xml:space="preserve"> (</w:t>
      </w:r>
      <w:r w:rsidRPr="003D75DE">
        <w:rPr>
          <w:rFonts w:asciiTheme="majorBidi" w:hAnsiTheme="majorBidi" w:cstheme="majorBidi"/>
        </w:rPr>
        <w:t>SS</w:t>
      </w:r>
      <w:r w:rsidR="006A7E48">
        <w:rPr>
          <w:rFonts w:asciiTheme="majorBidi" w:hAnsiTheme="majorBidi" w:cstheme="majorBidi"/>
        </w:rPr>
        <w:t>N)</w:t>
      </w:r>
      <w:r w:rsidRPr="003D75DE">
        <w:rPr>
          <w:rFonts w:asciiTheme="majorBidi" w:hAnsiTheme="majorBidi" w:cstheme="majorBidi"/>
        </w:rPr>
        <w:t xml:space="preserve">, which uniquely identifies each row. </w:t>
      </w:r>
    </w:p>
    <w:p w14:paraId="27D0C81D" w14:textId="77777777" w:rsidR="00CC7689" w:rsidRDefault="00CC7689" w:rsidP="00EA47A0">
      <w:pPr>
        <w:rPr>
          <w:rFonts w:asciiTheme="majorBidi" w:hAnsiTheme="majorBidi" w:cstheme="majorBidi"/>
          <w:b/>
          <w:bCs/>
          <w:u w:val="single"/>
        </w:rPr>
      </w:pPr>
    </w:p>
    <w:p w14:paraId="1CDBBAF0" w14:textId="57EC85AB" w:rsidR="00EA47A0" w:rsidRDefault="00EA47A0" w:rsidP="00EA47A0">
      <w:pPr>
        <w:rPr>
          <w:rFonts w:asciiTheme="majorBidi" w:hAnsiTheme="majorBidi" w:cstheme="majorBidi"/>
          <w:b/>
          <w:bCs/>
          <w:u w:val="single"/>
        </w:rPr>
      </w:pPr>
      <w:r w:rsidRPr="00EA47A0">
        <w:rPr>
          <w:rFonts w:asciiTheme="majorBidi" w:hAnsiTheme="majorBidi" w:cstheme="majorBidi"/>
          <w:b/>
          <w:bCs/>
          <w:u w:val="single"/>
        </w:rPr>
        <w:t xml:space="preserve">Relation5: </w:t>
      </w:r>
      <w:r w:rsidR="00110F42">
        <w:rPr>
          <w:rFonts w:asciiTheme="majorBidi" w:hAnsiTheme="majorBidi" w:cstheme="majorBidi"/>
          <w:b/>
          <w:bCs/>
          <w:u w:val="single"/>
        </w:rPr>
        <w:t>Dependents</w:t>
      </w:r>
    </w:p>
    <w:p w14:paraId="00FE4264" w14:textId="3536E74D" w:rsidR="007C2B51" w:rsidRDefault="00294EB1" w:rsidP="00EA47A0">
      <w:pPr>
        <w:rPr>
          <w:rFonts w:asciiTheme="majorBidi" w:hAnsiTheme="majorBidi" w:cstheme="majorBidi"/>
          <w:b/>
          <w:bCs/>
          <w:u w:val="single"/>
        </w:rPr>
      </w:pPr>
      <w:r w:rsidRPr="00294EB1">
        <w:rPr>
          <w:rFonts w:asciiTheme="majorBidi" w:hAnsiTheme="majorBidi" w:cstheme="majorBidi"/>
          <w:b/>
          <w:bCs/>
          <w:noProof/>
          <w:u w:val="single"/>
          <w:lang w:eastAsia="en-US"/>
        </w:rPr>
        <w:drawing>
          <wp:inline distT="0" distB="0" distL="0" distR="0" wp14:anchorId="70F0926F" wp14:editId="165433FD">
            <wp:extent cx="5797848" cy="501676"/>
            <wp:effectExtent l="0" t="0" r="0" b="0"/>
            <wp:docPr id="88838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3565" name=""/>
                    <pic:cNvPicPr/>
                  </pic:nvPicPr>
                  <pic:blipFill>
                    <a:blip r:embed="rId185"/>
                    <a:stretch>
                      <a:fillRect/>
                    </a:stretch>
                  </pic:blipFill>
                  <pic:spPr>
                    <a:xfrm>
                      <a:off x="0" y="0"/>
                      <a:ext cx="5797848" cy="501676"/>
                    </a:xfrm>
                    <a:prstGeom prst="rect">
                      <a:avLst/>
                    </a:prstGeom>
                  </pic:spPr>
                </pic:pic>
              </a:graphicData>
            </a:graphic>
          </wp:inline>
        </w:drawing>
      </w:r>
    </w:p>
    <w:p w14:paraId="0115D38F" w14:textId="77777777" w:rsidR="00294EB1" w:rsidRDefault="00294EB1" w:rsidP="00EA47A0">
      <w:pPr>
        <w:rPr>
          <w:rFonts w:asciiTheme="majorBidi" w:hAnsiTheme="majorBidi" w:cstheme="majorBidi"/>
          <w:b/>
          <w:bCs/>
          <w:u w:val="single"/>
        </w:rPr>
      </w:pPr>
    </w:p>
    <w:p w14:paraId="2131C595" w14:textId="5B5B482B" w:rsidR="00CC7689" w:rsidRDefault="00CC7689" w:rsidP="00EA47A0">
      <w:pPr>
        <w:rPr>
          <w:rFonts w:asciiTheme="majorBidi" w:hAnsiTheme="majorBidi" w:cstheme="majorBidi"/>
        </w:rPr>
      </w:pPr>
      <w:r w:rsidRPr="00CC7689">
        <w:rPr>
          <w:rFonts w:asciiTheme="majorBidi" w:hAnsiTheme="majorBidi" w:cstheme="majorBidi"/>
        </w:rPr>
        <w:t>The functional dependencies in this table are:</w:t>
      </w:r>
    </w:p>
    <w:p w14:paraId="30E5C086" w14:textId="016030D5" w:rsidR="00BE30EB" w:rsidRDefault="00BE30EB" w:rsidP="00B7311D">
      <w:pPr>
        <w:rPr>
          <w:rFonts w:asciiTheme="majorBidi" w:hAnsiTheme="majorBidi" w:cstheme="majorBidi"/>
        </w:rPr>
      </w:pPr>
      <w:r>
        <w:rPr>
          <w:rFonts w:asciiTheme="majorBidi" w:hAnsiTheme="majorBidi" w:cstheme="majorBidi"/>
        </w:rPr>
        <w:t xml:space="preserve">{SSN, Dep_Name} </w:t>
      </w:r>
      <w:r w:rsidRPr="000D32C1">
        <w:rPr>
          <w:rFonts w:asciiTheme="majorBidi" w:eastAsia="Wingdings" w:hAnsiTheme="majorBidi" w:cstheme="majorBidi"/>
        </w:rPr>
        <w:sym w:font="Wingdings" w:char="F0E0"/>
      </w:r>
      <w:r>
        <w:rPr>
          <w:rFonts w:asciiTheme="majorBidi" w:hAnsiTheme="majorBidi" w:cstheme="majorBidi"/>
        </w:rPr>
        <w:t xml:space="preserve"> </w:t>
      </w:r>
      <w:r w:rsidR="00B7311D">
        <w:rPr>
          <w:rFonts w:asciiTheme="majorBidi" w:hAnsiTheme="majorBidi" w:cstheme="majorBidi"/>
        </w:rPr>
        <w:t>(</w:t>
      </w:r>
      <w:r>
        <w:rPr>
          <w:rFonts w:asciiTheme="majorBidi" w:hAnsiTheme="majorBidi" w:cstheme="majorBidi"/>
        </w:rPr>
        <w:t>Relationship</w:t>
      </w:r>
      <w:r w:rsidR="00B7311D">
        <w:rPr>
          <w:rFonts w:asciiTheme="majorBidi" w:hAnsiTheme="majorBidi" w:cstheme="majorBidi"/>
        </w:rPr>
        <w:t>, Sex)</w:t>
      </w:r>
    </w:p>
    <w:p w14:paraId="00DD7FFD" w14:textId="77777777" w:rsidR="00BE30EB" w:rsidRPr="00CC7689" w:rsidRDefault="00BE30EB" w:rsidP="00EA47A0">
      <w:pPr>
        <w:rPr>
          <w:rFonts w:asciiTheme="majorBidi" w:hAnsiTheme="majorBidi" w:cstheme="majorBidi"/>
        </w:rPr>
      </w:pPr>
    </w:p>
    <w:p w14:paraId="4976D6FB" w14:textId="21C18A97" w:rsidR="00F27CE5" w:rsidRPr="00F27CE5" w:rsidRDefault="00F27CE5" w:rsidP="00F27CE5">
      <w:pPr>
        <w:rPr>
          <w:rFonts w:asciiTheme="majorBidi" w:hAnsiTheme="majorBidi" w:cstheme="majorBidi"/>
        </w:rPr>
      </w:pPr>
      <w:r w:rsidRPr="00F27CE5">
        <w:rPr>
          <w:rFonts w:asciiTheme="majorBidi" w:hAnsiTheme="majorBidi" w:cstheme="majorBidi"/>
          <w:b/>
          <w:bCs/>
        </w:rPr>
        <w:t>1NF:</w:t>
      </w:r>
      <w:r>
        <w:rPr>
          <w:rFonts w:asciiTheme="majorBidi" w:hAnsiTheme="majorBidi" w:cstheme="majorBidi"/>
          <w:b/>
          <w:bCs/>
        </w:rPr>
        <w:t xml:space="preserve"> </w:t>
      </w:r>
      <w:r w:rsidRPr="00F27CE5">
        <w:rPr>
          <w:rFonts w:asciiTheme="majorBidi" w:hAnsiTheme="majorBidi" w:cstheme="majorBidi"/>
        </w:rPr>
        <w:t>This table satisfies 1NF because all attributes contain atomic values</w:t>
      </w:r>
      <w:r w:rsidR="00CC298E">
        <w:rPr>
          <w:rFonts w:asciiTheme="majorBidi" w:hAnsiTheme="majorBidi" w:cstheme="majorBidi"/>
        </w:rPr>
        <w:t xml:space="preserve"> and </w:t>
      </w:r>
      <w:r w:rsidRPr="00F27CE5">
        <w:rPr>
          <w:rFonts w:asciiTheme="majorBidi" w:hAnsiTheme="majorBidi" w:cstheme="majorBidi"/>
        </w:rPr>
        <w:t>no repeating groups or arrays. Each row is uniquely identified by the composite primary key</w:t>
      </w:r>
      <w:r w:rsidR="00A77FDE">
        <w:rPr>
          <w:rFonts w:asciiTheme="majorBidi" w:hAnsiTheme="majorBidi" w:cstheme="majorBidi"/>
        </w:rPr>
        <w:t xml:space="preserve"> (</w:t>
      </w:r>
      <w:r w:rsidRPr="00F27CE5">
        <w:rPr>
          <w:rFonts w:asciiTheme="majorBidi" w:hAnsiTheme="majorBidi" w:cstheme="majorBidi"/>
        </w:rPr>
        <w:t>SSN + Dep_Name</w:t>
      </w:r>
      <w:r w:rsidR="00A77FDE">
        <w:rPr>
          <w:rFonts w:asciiTheme="majorBidi" w:hAnsiTheme="majorBidi" w:cstheme="majorBidi"/>
        </w:rPr>
        <w:t>)</w:t>
      </w:r>
      <w:r w:rsidRPr="00F27CE5">
        <w:rPr>
          <w:rFonts w:asciiTheme="majorBidi" w:hAnsiTheme="majorBidi" w:cstheme="majorBidi"/>
        </w:rPr>
        <w:t>.</w:t>
      </w:r>
    </w:p>
    <w:p w14:paraId="6F222A88" w14:textId="35A16076" w:rsidR="00F27CE5" w:rsidRPr="00F27CE5" w:rsidRDefault="00F27CE5" w:rsidP="00F27CE5">
      <w:pPr>
        <w:rPr>
          <w:rFonts w:asciiTheme="majorBidi" w:hAnsiTheme="majorBidi" w:cstheme="majorBidi"/>
        </w:rPr>
      </w:pPr>
      <w:r w:rsidRPr="00F27CE5">
        <w:rPr>
          <w:rFonts w:asciiTheme="majorBidi" w:hAnsiTheme="majorBidi" w:cstheme="majorBidi"/>
          <w:b/>
          <w:bCs/>
        </w:rPr>
        <w:t>2NF:</w:t>
      </w:r>
      <w:r>
        <w:rPr>
          <w:rFonts w:asciiTheme="majorBidi" w:hAnsiTheme="majorBidi" w:cstheme="majorBidi"/>
          <w:b/>
          <w:bCs/>
        </w:rPr>
        <w:t xml:space="preserve"> </w:t>
      </w:r>
      <w:r w:rsidRPr="00F27CE5">
        <w:rPr>
          <w:rFonts w:asciiTheme="majorBidi" w:hAnsiTheme="majorBidi" w:cstheme="majorBidi"/>
        </w:rPr>
        <w:t>This table satisfies 2NF because it is in 1NF, and all non-prime attributes (Relationship and Sex) depend entirely on the composite primary key (SSN + Dep_Name). Since there are no partial dependencies (neither Relationship nor Sex depends on just SSN or Dep_Name alone), the table adheres to 2NF.</w:t>
      </w:r>
      <w:r w:rsidR="00EA0D95">
        <w:rPr>
          <w:rFonts w:asciiTheme="majorBidi" w:hAnsiTheme="majorBidi" w:cstheme="majorBidi"/>
        </w:rPr>
        <w:t xml:space="preserve"> </w:t>
      </w:r>
      <w:r w:rsidR="005F4A3B">
        <w:rPr>
          <w:rFonts w:asciiTheme="majorBidi" w:hAnsiTheme="majorBidi" w:cstheme="majorBidi"/>
        </w:rPr>
        <w:t xml:space="preserve">Indeed, </w:t>
      </w:r>
      <w:r w:rsidR="00EA0D95">
        <w:rPr>
          <w:rFonts w:asciiTheme="majorBidi" w:hAnsiTheme="majorBidi" w:cstheme="majorBidi"/>
        </w:rPr>
        <w:t xml:space="preserve">Sex </w:t>
      </w:r>
      <w:r w:rsidR="003511CC">
        <w:rPr>
          <w:rFonts w:asciiTheme="majorBidi" w:hAnsiTheme="majorBidi" w:cstheme="majorBidi"/>
        </w:rPr>
        <w:t xml:space="preserve">could have been thought of as dependent solely on Dep_Name, but </w:t>
      </w:r>
      <w:r w:rsidR="00B7473D">
        <w:rPr>
          <w:rFonts w:asciiTheme="majorBidi" w:hAnsiTheme="majorBidi" w:cstheme="majorBidi"/>
        </w:rPr>
        <w:t>here is a counter-example:</w:t>
      </w:r>
      <w:r w:rsidR="003D37B6">
        <w:rPr>
          <w:rFonts w:asciiTheme="majorBidi" w:hAnsiTheme="majorBidi" w:cstheme="majorBidi"/>
        </w:rPr>
        <w:t xml:space="preserve"> consider </w:t>
      </w:r>
      <w:r w:rsidR="00D54CA6">
        <w:rPr>
          <w:rFonts w:asciiTheme="majorBidi" w:hAnsiTheme="majorBidi" w:cstheme="majorBidi"/>
        </w:rPr>
        <w:t xml:space="preserve">a dependent whose name is </w:t>
      </w:r>
      <w:r w:rsidR="000F494D">
        <w:rPr>
          <w:rFonts w:asciiTheme="majorBidi" w:hAnsiTheme="majorBidi" w:cstheme="majorBidi"/>
        </w:rPr>
        <w:t>“Nour</w:t>
      </w:r>
      <w:r w:rsidR="005804E1">
        <w:rPr>
          <w:rFonts w:asciiTheme="majorBidi" w:hAnsiTheme="majorBidi" w:cstheme="majorBidi"/>
        </w:rPr>
        <w:t>”</w:t>
      </w:r>
      <w:r w:rsidR="00DC7A23">
        <w:rPr>
          <w:rFonts w:asciiTheme="majorBidi" w:hAnsiTheme="majorBidi" w:cstheme="majorBidi"/>
        </w:rPr>
        <w:t xml:space="preserve">, no one can determine </w:t>
      </w:r>
      <w:r w:rsidR="00226300">
        <w:rPr>
          <w:rFonts w:asciiTheme="majorBidi" w:hAnsiTheme="majorBidi" w:cstheme="majorBidi"/>
        </w:rPr>
        <w:t>the sex of this dependent from the name solely since “Nour” could be a male or a female.</w:t>
      </w:r>
      <w:r w:rsidR="00E71CF5">
        <w:rPr>
          <w:rFonts w:asciiTheme="majorBidi" w:hAnsiTheme="majorBidi" w:cstheme="majorBidi"/>
        </w:rPr>
        <w:t xml:space="preserve"> Thus, Sex is fully dependent on the </w:t>
      </w:r>
      <w:r w:rsidR="00D2468A">
        <w:rPr>
          <w:rFonts w:asciiTheme="majorBidi" w:hAnsiTheme="majorBidi" w:cstheme="majorBidi"/>
        </w:rPr>
        <w:t xml:space="preserve">composite primary key (SSN + Dep_Name) that uniquely identifies each </w:t>
      </w:r>
      <w:r w:rsidR="004322A7">
        <w:rPr>
          <w:rFonts w:asciiTheme="majorBidi" w:hAnsiTheme="majorBidi" w:cstheme="majorBidi"/>
        </w:rPr>
        <w:t>dependent.</w:t>
      </w:r>
    </w:p>
    <w:p w14:paraId="0CC68AF6" w14:textId="2BC7D4B2" w:rsidR="00F27CE5" w:rsidRPr="00F27CE5" w:rsidRDefault="00F27CE5" w:rsidP="00F27CE5">
      <w:pPr>
        <w:rPr>
          <w:rFonts w:asciiTheme="majorBidi" w:hAnsiTheme="majorBidi" w:cstheme="majorBidi"/>
        </w:rPr>
      </w:pPr>
      <w:r w:rsidRPr="00F27CE5">
        <w:rPr>
          <w:rFonts w:asciiTheme="majorBidi" w:hAnsiTheme="majorBidi" w:cstheme="majorBidi"/>
          <w:b/>
          <w:bCs/>
        </w:rPr>
        <w:t>3NF:</w:t>
      </w:r>
      <w:r>
        <w:rPr>
          <w:rFonts w:asciiTheme="majorBidi" w:hAnsiTheme="majorBidi" w:cstheme="majorBidi"/>
          <w:b/>
          <w:bCs/>
        </w:rPr>
        <w:t xml:space="preserve"> </w:t>
      </w:r>
      <w:r w:rsidRPr="00F27CE5">
        <w:rPr>
          <w:rFonts w:asciiTheme="majorBidi" w:hAnsiTheme="majorBidi" w:cstheme="majorBidi"/>
        </w:rPr>
        <w:t>This table satisfies 3NF because it is in 2NF, and there are no transitive dependencies. Both Relationship and Sex directly depend on the composite primary key (SSN + Dep_Name), and not on each other or any other non-prime attributes.</w:t>
      </w:r>
    </w:p>
    <w:p w14:paraId="37CDB40B" w14:textId="23AA403C" w:rsidR="00F27CE5" w:rsidRPr="00F27CE5" w:rsidRDefault="00F27CE5" w:rsidP="00F27CE5">
      <w:pPr>
        <w:rPr>
          <w:rFonts w:asciiTheme="majorBidi" w:hAnsiTheme="majorBidi" w:cstheme="majorBidi"/>
          <w:b/>
          <w:bCs/>
        </w:rPr>
      </w:pPr>
      <w:r w:rsidRPr="00F27CE5">
        <w:rPr>
          <w:rFonts w:asciiTheme="majorBidi" w:hAnsiTheme="majorBidi" w:cstheme="majorBidi"/>
          <w:b/>
          <w:bCs/>
        </w:rPr>
        <w:t>BCNF:</w:t>
      </w:r>
      <w:r>
        <w:rPr>
          <w:rFonts w:asciiTheme="majorBidi" w:hAnsiTheme="majorBidi" w:cstheme="majorBidi"/>
          <w:b/>
          <w:bCs/>
        </w:rPr>
        <w:t xml:space="preserve"> </w:t>
      </w:r>
      <w:r w:rsidRPr="00F27CE5">
        <w:rPr>
          <w:rFonts w:asciiTheme="majorBidi" w:hAnsiTheme="majorBidi" w:cstheme="majorBidi"/>
        </w:rPr>
        <w:t xml:space="preserve">This table satisfies BCNF because it is in 3NF, and every functional dependency has a </w:t>
      </w:r>
      <w:r w:rsidR="00FB0EEA">
        <w:rPr>
          <w:rFonts w:asciiTheme="majorBidi" w:hAnsiTheme="majorBidi" w:cstheme="majorBidi"/>
        </w:rPr>
        <w:t>superkey determinant</w:t>
      </w:r>
      <w:r w:rsidRPr="00F27CE5">
        <w:rPr>
          <w:rFonts w:asciiTheme="majorBidi" w:hAnsiTheme="majorBidi" w:cstheme="majorBidi"/>
        </w:rPr>
        <w:t>. The composite primary key (SSN + Dep_Name) uniquely identifies each row</w:t>
      </w:r>
      <w:r w:rsidR="00FB0EEA">
        <w:rPr>
          <w:rFonts w:asciiTheme="majorBidi" w:hAnsiTheme="majorBidi" w:cstheme="majorBidi"/>
        </w:rPr>
        <w:t>.</w:t>
      </w:r>
    </w:p>
    <w:p w14:paraId="62CA0286" w14:textId="77777777" w:rsidR="00EA47A0" w:rsidRPr="00EA47A0" w:rsidRDefault="00EA47A0" w:rsidP="00EA47A0">
      <w:pPr>
        <w:rPr>
          <w:rFonts w:asciiTheme="majorBidi" w:hAnsiTheme="majorBidi" w:cstheme="majorBidi"/>
          <w:b/>
          <w:bCs/>
          <w:u w:val="single"/>
        </w:rPr>
      </w:pPr>
    </w:p>
    <w:p w14:paraId="10104346" w14:textId="6F00EDB5" w:rsidR="006A7E48" w:rsidRDefault="00EA47A0" w:rsidP="0025194A">
      <w:pPr>
        <w:rPr>
          <w:rFonts w:asciiTheme="majorBidi" w:hAnsiTheme="majorBidi" w:cstheme="majorBidi"/>
          <w:b/>
          <w:bCs/>
          <w:u w:val="single"/>
        </w:rPr>
      </w:pPr>
      <w:r w:rsidRPr="00EA47A0">
        <w:rPr>
          <w:rFonts w:asciiTheme="majorBidi" w:hAnsiTheme="majorBidi" w:cstheme="majorBidi"/>
          <w:b/>
          <w:bCs/>
          <w:u w:val="single"/>
        </w:rPr>
        <w:t xml:space="preserve">Relation6: </w:t>
      </w:r>
      <w:r w:rsidR="00C70D8D">
        <w:rPr>
          <w:rFonts w:asciiTheme="majorBidi" w:hAnsiTheme="majorBidi" w:cstheme="majorBidi"/>
          <w:b/>
          <w:bCs/>
          <w:u w:val="single"/>
        </w:rPr>
        <w:t>Supplier</w:t>
      </w:r>
    </w:p>
    <w:p w14:paraId="7E25CA64" w14:textId="3449D832" w:rsidR="006A7E48" w:rsidRDefault="0025194A" w:rsidP="00EA47A0">
      <w:pPr>
        <w:rPr>
          <w:rFonts w:asciiTheme="majorBidi" w:hAnsiTheme="majorBidi" w:cstheme="majorBidi"/>
          <w:b/>
          <w:bCs/>
          <w:u w:val="single"/>
        </w:rPr>
      </w:pPr>
      <w:r w:rsidRPr="0025194A">
        <w:rPr>
          <w:rFonts w:asciiTheme="majorBidi" w:hAnsiTheme="majorBidi" w:cstheme="majorBidi"/>
          <w:b/>
          <w:bCs/>
          <w:noProof/>
          <w:u w:val="single"/>
          <w:lang w:eastAsia="en-US"/>
        </w:rPr>
        <w:drawing>
          <wp:inline distT="0" distB="0" distL="0" distR="0" wp14:anchorId="3AFF3E24" wp14:editId="0FF7C4D8">
            <wp:extent cx="5855001" cy="387370"/>
            <wp:effectExtent l="0" t="0" r="0" b="0"/>
            <wp:docPr id="153720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06174" name=""/>
                    <pic:cNvPicPr/>
                  </pic:nvPicPr>
                  <pic:blipFill>
                    <a:blip r:embed="rId186"/>
                    <a:stretch>
                      <a:fillRect/>
                    </a:stretch>
                  </pic:blipFill>
                  <pic:spPr>
                    <a:xfrm>
                      <a:off x="0" y="0"/>
                      <a:ext cx="5855001" cy="387370"/>
                    </a:xfrm>
                    <a:prstGeom prst="rect">
                      <a:avLst/>
                    </a:prstGeom>
                  </pic:spPr>
                </pic:pic>
              </a:graphicData>
            </a:graphic>
          </wp:inline>
        </w:drawing>
      </w:r>
    </w:p>
    <w:p w14:paraId="4ACED706" w14:textId="77777777" w:rsidR="009C5BBD" w:rsidRDefault="009C5BBD" w:rsidP="00EA47A0">
      <w:pPr>
        <w:rPr>
          <w:rFonts w:asciiTheme="majorBidi" w:hAnsiTheme="majorBidi" w:cstheme="majorBidi"/>
          <w:b/>
          <w:bCs/>
          <w:u w:val="single"/>
        </w:rPr>
      </w:pPr>
    </w:p>
    <w:p w14:paraId="24B1F3AC" w14:textId="034A9C45" w:rsidR="0025194A" w:rsidRPr="009C5BBD" w:rsidRDefault="009C5BBD" w:rsidP="00EA47A0">
      <w:pPr>
        <w:rPr>
          <w:rFonts w:asciiTheme="majorBidi" w:hAnsiTheme="majorBidi" w:cstheme="majorBidi"/>
        </w:rPr>
      </w:pPr>
      <w:r w:rsidRPr="009C5BBD">
        <w:rPr>
          <w:rFonts w:asciiTheme="majorBidi" w:hAnsiTheme="majorBidi" w:cstheme="majorBidi"/>
        </w:rPr>
        <w:t>The functional dependency in this table is:</w:t>
      </w:r>
    </w:p>
    <w:p w14:paraId="6D3B3E7A" w14:textId="553D0D91" w:rsidR="009C5BBD" w:rsidRDefault="009C5BBD" w:rsidP="00EA47A0">
      <w:pPr>
        <w:rPr>
          <w:rFonts w:asciiTheme="majorBidi" w:hAnsiTheme="majorBidi" w:cstheme="majorBidi"/>
          <w:b/>
          <w:bCs/>
          <w:u w:val="single"/>
        </w:rPr>
      </w:pPr>
      <w:r w:rsidRPr="009C5BBD">
        <w:rPr>
          <w:rFonts w:asciiTheme="majorBidi" w:hAnsiTheme="majorBidi" w:cstheme="majorBidi"/>
        </w:rPr>
        <w:t xml:space="preserve">{Name, Address} </w:t>
      </w:r>
      <w:r w:rsidRPr="000D32C1">
        <w:rPr>
          <w:rFonts w:asciiTheme="majorBidi" w:eastAsia="Wingdings" w:hAnsiTheme="majorBidi" w:cstheme="majorBidi"/>
        </w:rPr>
        <w:sym w:font="Wingdings" w:char="F0E0"/>
      </w:r>
      <w:r>
        <w:rPr>
          <w:rFonts w:asciiTheme="majorBidi" w:hAnsiTheme="majorBidi" w:cstheme="majorBidi"/>
        </w:rPr>
        <w:t xml:space="preserve"> Phone_Number</w:t>
      </w:r>
    </w:p>
    <w:p w14:paraId="1BAAAB76" w14:textId="61F0C675" w:rsidR="008B2E30" w:rsidRPr="008B2E30" w:rsidRDefault="008B2E30" w:rsidP="008B2E30">
      <w:pPr>
        <w:rPr>
          <w:rFonts w:asciiTheme="majorBidi" w:hAnsiTheme="majorBidi" w:cstheme="majorBidi"/>
        </w:rPr>
      </w:pPr>
      <w:r w:rsidRPr="008B2E30">
        <w:rPr>
          <w:rFonts w:asciiTheme="majorBidi" w:hAnsiTheme="majorBidi" w:cstheme="majorBidi"/>
          <w:b/>
          <w:bCs/>
        </w:rPr>
        <w:t>1NF</w:t>
      </w:r>
      <w:r w:rsidRPr="008B2E30">
        <w:rPr>
          <w:rFonts w:asciiTheme="majorBidi" w:hAnsiTheme="majorBidi" w:cstheme="majorBidi"/>
        </w:rPr>
        <w:t>:</w:t>
      </w:r>
      <w:r>
        <w:rPr>
          <w:rFonts w:asciiTheme="majorBidi" w:hAnsiTheme="majorBidi" w:cstheme="majorBidi"/>
        </w:rPr>
        <w:t xml:space="preserve"> </w:t>
      </w:r>
      <w:r w:rsidRPr="008B2E30">
        <w:rPr>
          <w:rFonts w:asciiTheme="majorBidi" w:hAnsiTheme="majorBidi" w:cstheme="majorBidi"/>
        </w:rPr>
        <w:t>This table satisfies 1NF because all attributes contain atomic values, and there are no repeating groups or arrays. Each row is uniquely identified by the composite primary key (Name, Address).</w:t>
      </w:r>
    </w:p>
    <w:p w14:paraId="7D809186" w14:textId="4E713F0F" w:rsidR="008B2E30" w:rsidRPr="008B2E30" w:rsidRDefault="008B2E30" w:rsidP="008B2E30">
      <w:pPr>
        <w:rPr>
          <w:rFonts w:asciiTheme="majorBidi" w:hAnsiTheme="majorBidi" w:cstheme="majorBidi"/>
        </w:rPr>
      </w:pPr>
      <w:r w:rsidRPr="008B2E30">
        <w:rPr>
          <w:rFonts w:asciiTheme="majorBidi" w:hAnsiTheme="majorBidi" w:cstheme="majorBidi"/>
          <w:b/>
          <w:bCs/>
        </w:rPr>
        <w:t>2NF</w:t>
      </w:r>
      <w:r w:rsidRPr="008B2E30">
        <w:rPr>
          <w:rFonts w:asciiTheme="majorBidi" w:hAnsiTheme="majorBidi" w:cstheme="majorBidi"/>
        </w:rPr>
        <w:t>:</w:t>
      </w:r>
      <w:r>
        <w:rPr>
          <w:rFonts w:asciiTheme="majorBidi" w:hAnsiTheme="majorBidi" w:cstheme="majorBidi"/>
        </w:rPr>
        <w:t xml:space="preserve"> </w:t>
      </w:r>
      <w:r w:rsidRPr="008B2E30">
        <w:rPr>
          <w:rFonts w:asciiTheme="majorBidi" w:hAnsiTheme="majorBidi" w:cstheme="majorBidi"/>
        </w:rPr>
        <w:t>This table satisfies 2NF because it is in 1NF, and all non-prime attributes (Phone_Number) depend entirely on the composite primary key (Name, Address). Since there are no partial dependencies (i.e., Phone_Number depends on both Name and Address together, not on either individually), the table adheres to 2NF.</w:t>
      </w:r>
    </w:p>
    <w:p w14:paraId="485BC2B5" w14:textId="3EC36E25" w:rsidR="008B2E30" w:rsidRPr="008B2E30" w:rsidRDefault="008B2E30" w:rsidP="008B2E30">
      <w:pPr>
        <w:rPr>
          <w:rFonts w:asciiTheme="majorBidi" w:hAnsiTheme="majorBidi" w:cstheme="majorBidi"/>
        </w:rPr>
      </w:pPr>
      <w:r w:rsidRPr="008B2E30">
        <w:rPr>
          <w:rFonts w:asciiTheme="majorBidi" w:hAnsiTheme="majorBidi" w:cstheme="majorBidi"/>
          <w:b/>
          <w:bCs/>
        </w:rPr>
        <w:t>3NF</w:t>
      </w:r>
      <w:r w:rsidRPr="008B2E30">
        <w:rPr>
          <w:rFonts w:asciiTheme="majorBidi" w:hAnsiTheme="majorBidi" w:cstheme="majorBidi"/>
        </w:rPr>
        <w:t>:</w:t>
      </w:r>
      <w:r>
        <w:rPr>
          <w:rFonts w:asciiTheme="majorBidi" w:hAnsiTheme="majorBidi" w:cstheme="majorBidi"/>
        </w:rPr>
        <w:t xml:space="preserve"> </w:t>
      </w:r>
      <w:r w:rsidRPr="008B2E30">
        <w:rPr>
          <w:rFonts w:asciiTheme="majorBidi" w:hAnsiTheme="majorBidi" w:cstheme="majorBidi"/>
        </w:rPr>
        <w:t>This table satisfies 3NF because it is in 2NF, and there are no transitive dependencies. The non-prime attribute Phone_Number directly depends on the composite primary key (Name, Address) and not on any other non-prime attribute.</w:t>
      </w:r>
    </w:p>
    <w:p w14:paraId="03496B81" w14:textId="1B0DCE99" w:rsidR="008B2E30" w:rsidRPr="008B2E30" w:rsidRDefault="008B2E30" w:rsidP="008B2E30">
      <w:pPr>
        <w:rPr>
          <w:rFonts w:asciiTheme="majorBidi" w:hAnsiTheme="majorBidi" w:cstheme="majorBidi"/>
        </w:rPr>
      </w:pPr>
      <w:r w:rsidRPr="008B2E30">
        <w:rPr>
          <w:rFonts w:asciiTheme="majorBidi" w:hAnsiTheme="majorBidi" w:cstheme="majorBidi"/>
          <w:b/>
          <w:bCs/>
        </w:rPr>
        <w:t>BCNF</w:t>
      </w:r>
      <w:r w:rsidRPr="008B2E30">
        <w:rPr>
          <w:rFonts w:asciiTheme="majorBidi" w:hAnsiTheme="majorBidi" w:cstheme="majorBidi"/>
        </w:rPr>
        <w:t>:</w:t>
      </w:r>
      <w:r>
        <w:rPr>
          <w:rFonts w:asciiTheme="majorBidi" w:hAnsiTheme="majorBidi" w:cstheme="majorBidi"/>
        </w:rPr>
        <w:t xml:space="preserve"> </w:t>
      </w:r>
      <w:r w:rsidRPr="008B2E30">
        <w:rPr>
          <w:rFonts w:asciiTheme="majorBidi" w:hAnsiTheme="majorBidi" w:cstheme="majorBidi"/>
        </w:rPr>
        <w:t xml:space="preserve">This table satisfies BCNF because it is in 3NF, and every functional dependency has a </w:t>
      </w:r>
      <w:r w:rsidR="00673BDD">
        <w:rPr>
          <w:rFonts w:asciiTheme="majorBidi" w:hAnsiTheme="majorBidi" w:cstheme="majorBidi"/>
        </w:rPr>
        <w:t>superkey determinant</w:t>
      </w:r>
      <w:r w:rsidRPr="008B2E30">
        <w:rPr>
          <w:rFonts w:asciiTheme="majorBidi" w:hAnsiTheme="majorBidi" w:cstheme="majorBidi"/>
        </w:rPr>
        <w:t>. The composite primary key (Name, Address) uniquely determines all rows in the table</w:t>
      </w:r>
      <w:r w:rsidR="00673BDD">
        <w:rPr>
          <w:rFonts w:asciiTheme="majorBidi" w:hAnsiTheme="majorBidi" w:cstheme="majorBidi"/>
        </w:rPr>
        <w:t>.</w:t>
      </w:r>
    </w:p>
    <w:p w14:paraId="2BDBA80F" w14:textId="77777777" w:rsidR="0025194A" w:rsidRPr="00EA47A0" w:rsidRDefault="0025194A" w:rsidP="00EA47A0">
      <w:pPr>
        <w:rPr>
          <w:rFonts w:asciiTheme="majorBidi" w:hAnsiTheme="majorBidi" w:cstheme="majorBidi"/>
          <w:b/>
          <w:bCs/>
          <w:u w:val="single"/>
        </w:rPr>
      </w:pPr>
    </w:p>
    <w:p w14:paraId="001A7904" w14:textId="77777777" w:rsidR="00EA47A0" w:rsidRPr="00EA47A0" w:rsidRDefault="00EA47A0" w:rsidP="00EA47A0">
      <w:pPr>
        <w:rPr>
          <w:rFonts w:asciiTheme="majorBidi" w:hAnsiTheme="majorBidi" w:cstheme="majorBidi"/>
          <w:b/>
          <w:bCs/>
          <w:u w:val="single"/>
        </w:rPr>
      </w:pPr>
    </w:p>
    <w:p w14:paraId="693C2CC8" w14:textId="2DFA82CB" w:rsidR="00EA47A0" w:rsidRPr="00EA47A0" w:rsidRDefault="458DCBEE" w:rsidP="7161D015">
      <w:pPr>
        <w:rPr>
          <w:rFonts w:asciiTheme="majorBidi" w:hAnsiTheme="majorBidi" w:cstheme="majorBidi"/>
          <w:b/>
          <w:bCs/>
          <w:u w:val="single"/>
        </w:rPr>
      </w:pPr>
      <w:r w:rsidRPr="7161D015">
        <w:rPr>
          <w:rFonts w:asciiTheme="majorBidi" w:hAnsiTheme="majorBidi" w:cstheme="majorBidi"/>
          <w:b/>
          <w:bCs/>
          <w:u w:val="single"/>
        </w:rPr>
        <w:t xml:space="preserve">Relation7: </w:t>
      </w:r>
      <w:r w:rsidR="19338B94" w:rsidRPr="7161D015">
        <w:rPr>
          <w:rFonts w:asciiTheme="majorBidi" w:hAnsiTheme="majorBidi" w:cstheme="majorBidi"/>
          <w:b/>
          <w:bCs/>
          <w:u w:val="single"/>
        </w:rPr>
        <w:t>Publisher</w:t>
      </w:r>
    </w:p>
    <w:p w14:paraId="778ACDA2" w14:textId="3E29FAA8" w:rsidR="7161D015" w:rsidRDefault="7161D015" w:rsidP="7161D015">
      <w:pPr>
        <w:rPr>
          <w:rFonts w:asciiTheme="majorBidi" w:hAnsiTheme="majorBidi" w:cstheme="majorBidi"/>
          <w:sz w:val="22"/>
          <w:szCs w:val="22"/>
        </w:rPr>
      </w:pPr>
    </w:p>
    <w:p w14:paraId="27B3DB9B" w14:textId="479623A4" w:rsidR="62EF330F" w:rsidRDefault="62EF330F" w:rsidP="7161D015">
      <w:pPr>
        <w:spacing w:line="257" w:lineRule="auto"/>
      </w:pPr>
      <w:r>
        <w:rPr>
          <w:noProof/>
          <w:lang w:eastAsia="en-US"/>
        </w:rPr>
        <w:drawing>
          <wp:inline distT="0" distB="0" distL="0" distR="0" wp14:anchorId="1E50911B" wp14:editId="47703F56">
            <wp:extent cx="5943600" cy="358815"/>
            <wp:effectExtent l="0" t="0" r="0" b="3175"/>
            <wp:docPr id="1112842797" name="Picture 111284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extLst>
                        <a:ext uri="{28A0092B-C50C-407E-A947-70E740481C1C}">
                          <a14:useLocalDpi xmlns:a14="http://schemas.microsoft.com/office/drawing/2010/main" val="0"/>
                        </a:ext>
                      </a:extLst>
                    </a:blip>
                    <a:srcRect b="49093"/>
                    <a:stretch/>
                  </pic:blipFill>
                  <pic:spPr bwMode="auto">
                    <a:xfrm>
                      <a:off x="0" y="0"/>
                      <a:ext cx="5943600" cy="358815"/>
                    </a:xfrm>
                    <a:prstGeom prst="rect">
                      <a:avLst/>
                    </a:prstGeom>
                    <a:ln>
                      <a:noFill/>
                    </a:ln>
                    <a:extLst>
                      <a:ext uri="{53640926-AAD7-44D8-BBD7-CCE9431645EC}">
                        <a14:shadowObscured xmlns:a14="http://schemas.microsoft.com/office/drawing/2010/main"/>
                      </a:ext>
                    </a:extLst>
                  </pic:spPr>
                </pic:pic>
              </a:graphicData>
            </a:graphic>
          </wp:inline>
        </w:drawing>
      </w:r>
    </w:p>
    <w:p w14:paraId="7B4B2833" w14:textId="77777777" w:rsidR="00673BDD" w:rsidRDefault="00673BDD" w:rsidP="7161D015">
      <w:pPr>
        <w:spacing w:line="257" w:lineRule="auto"/>
      </w:pPr>
    </w:p>
    <w:p w14:paraId="316555E9" w14:textId="5BB44180" w:rsidR="00673BDD" w:rsidRPr="00C6230C" w:rsidRDefault="00673BDD" w:rsidP="7161D015">
      <w:pPr>
        <w:spacing w:line="257" w:lineRule="auto"/>
        <w:rPr>
          <w:rFonts w:asciiTheme="majorBidi" w:hAnsiTheme="majorBidi" w:cstheme="majorBidi"/>
        </w:rPr>
      </w:pPr>
      <w:r w:rsidRPr="00C6230C">
        <w:rPr>
          <w:rFonts w:asciiTheme="majorBidi" w:hAnsiTheme="majorBidi" w:cstheme="majorBidi"/>
        </w:rPr>
        <w:t>The functional dependen</w:t>
      </w:r>
      <w:r w:rsidR="00CD3B2C" w:rsidRPr="00C6230C">
        <w:rPr>
          <w:rFonts w:asciiTheme="majorBidi" w:hAnsiTheme="majorBidi" w:cstheme="majorBidi"/>
        </w:rPr>
        <w:t>cies</w:t>
      </w:r>
      <w:r w:rsidRPr="00C6230C">
        <w:rPr>
          <w:rFonts w:asciiTheme="majorBidi" w:hAnsiTheme="majorBidi" w:cstheme="majorBidi"/>
        </w:rPr>
        <w:t xml:space="preserve"> in this table </w:t>
      </w:r>
      <w:r w:rsidR="00C6230C" w:rsidRPr="00C6230C">
        <w:rPr>
          <w:rFonts w:asciiTheme="majorBidi" w:hAnsiTheme="majorBidi" w:cstheme="majorBidi"/>
        </w:rPr>
        <w:t>are</w:t>
      </w:r>
      <w:r w:rsidRPr="00C6230C">
        <w:rPr>
          <w:rFonts w:asciiTheme="majorBidi" w:hAnsiTheme="majorBidi" w:cstheme="majorBidi"/>
        </w:rPr>
        <w:t>:</w:t>
      </w:r>
    </w:p>
    <w:p w14:paraId="14155A02" w14:textId="30876DF9" w:rsidR="00673BDD" w:rsidRPr="00C6230C" w:rsidRDefault="00C6230C" w:rsidP="7161D015">
      <w:pPr>
        <w:spacing w:line="257" w:lineRule="auto"/>
        <w:rPr>
          <w:rFonts w:asciiTheme="majorBidi" w:hAnsiTheme="majorBidi" w:cstheme="majorBidi"/>
        </w:rPr>
      </w:pPr>
      <w:r w:rsidRPr="00C6230C">
        <w:rPr>
          <w:rFonts w:asciiTheme="majorBidi" w:hAnsiTheme="majorBidi" w:cstheme="majorBidi"/>
        </w:rPr>
        <w:t xml:space="preserve">Name </w:t>
      </w:r>
      <w:r w:rsidRPr="00C6230C">
        <w:rPr>
          <w:rFonts w:asciiTheme="majorBidi" w:eastAsia="Wingdings" w:hAnsiTheme="majorBidi" w:cstheme="majorBidi"/>
        </w:rPr>
        <w:sym w:font="Wingdings" w:char="F0E0"/>
      </w:r>
      <w:r w:rsidRPr="00C6230C">
        <w:rPr>
          <w:rFonts w:asciiTheme="majorBidi" w:hAnsiTheme="majorBidi" w:cstheme="majorBidi"/>
        </w:rPr>
        <w:t xml:space="preserve"> </w:t>
      </w:r>
      <w:r w:rsidR="00132219">
        <w:rPr>
          <w:rFonts w:asciiTheme="majorBidi" w:hAnsiTheme="majorBidi" w:cstheme="majorBidi"/>
        </w:rPr>
        <w:t>(</w:t>
      </w:r>
      <w:r w:rsidRPr="00C6230C">
        <w:rPr>
          <w:rFonts w:asciiTheme="majorBidi" w:hAnsiTheme="majorBidi" w:cstheme="majorBidi"/>
        </w:rPr>
        <w:t>Address</w:t>
      </w:r>
      <w:r w:rsidR="00132219">
        <w:rPr>
          <w:rFonts w:asciiTheme="majorBidi" w:hAnsiTheme="majorBidi" w:cstheme="majorBidi"/>
        </w:rPr>
        <w:t>, Phone_Number)</w:t>
      </w:r>
    </w:p>
    <w:p w14:paraId="4CD8B359" w14:textId="193ED52A" w:rsidR="104E2A33" w:rsidRDefault="104E2A33" w:rsidP="7161D015">
      <w:pPr>
        <w:spacing w:line="257" w:lineRule="auto"/>
      </w:pPr>
      <w:r w:rsidRPr="7161D015">
        <w:rPr>
          <w:rFonts w:ascii="Times New Roman" w:eastAsia="Times New Roman" w:hAnsi="Times New Roman" w:cs="Times New Roman"/>
          <w:b/>
          <w:bCs/>
          <w:sz w:val="22"/>
          <w:szCs w:val="22"/>
        </w:rPr>
        <w:t xml:space="preserve">1NF: </w:t>
      </w:r>
      <w:r w:rsidRPr="7161D015">
        <w:rPr>
          <w:rFonts w:ascii="Times New Roman" w:eastAsia="Times New Roman" w:hAnsi="Times New Roman" w:cs="Times New Roman"/>
          <w:sz w:val="22"/>
          <w:szCs w:val="22"/>
        </w:rPr>
        <w:t>The table satisfies</w:t>
      </w:r>
      <w:r w:rsidR="3CA9338C" w:rsidRPr="7161D015">
        <w:rPr>
          <w:rFonts w:ascii="Times New Roman" w:eastAsia="Times New Roman" w:hAnsi="Times New Roman" w:cs="Times New Roman"/>
          <w:sz w:val="22"/>
          <w:szCs w:val="22"/>
        </w:rPr>
        <w:t xml:space="preserve"> </w:t>
      </w:r>
      <w:r w:rsidRPr="7161D015">
        <w:rPr>
          <w:rFonts w:ascii="Times New Roman" w:eastAsia="Times New Roman" w:hAnsi="Times New Roman" w:cs="Times New Roman"/>
          <w:sz w:val="22"/>
          <w:szCs w:val="22"/>
        </w:rPr>
        <w:t>1NF because all columns contain atomic values. There are no repeating groups. Each row is uniquely identified by the primary key (Name).</w:t>
      </w:r>
    </w:p>
    <w:p w14:paraId="658E7034" w14:textId="30C842CB" w:rsidR="104E2A33" w:rsidRDefault="104E2A33" w:rsidP="7161D015">
      <w:r w:rsidRPr="7161D015">
        <w:rPr>
          <w:rFonts w:ascii="Times New Roman" w:eastAsia="Times New Roman" w:hAnsi="Times New Roman" w:cs="Times New Roman"/>
          <w:b/>
          <w:bCs/>
          <w:sz w:val="22"/>
          <w:szCs w:val="22"/>
        </w:rPr>
        <w:t xml:space="preserve">2NF: </w:t>
      </w:r>
      <w:r w:rsidRPr="7161D015">
        <w:rPr>
          <w:rFonts w:ascii="Times New Roman" w:eastAsia="Times New Roman" w:hAnsi="Times New Roman" w:cs="Times New Roman"/>
          <w:sz w:val="22"/>
          <w:szCs w:val="22"/>
        </w:rPr>
        <w:t xml:space="preserve">The table </w:t>
      </w:r>
      <w:r w:rsidR="6D32D2F2"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2NF because it is in 1NF, and all non-prime attributes (Address, Phone_Number) depend entirely on the primary key (Name).</w:t>
      </w:r>
      <w:r w:rsidRPr="7161D015">
        <w:rPr>
          <w:rFonts w:ascii="Times New Roman" w:eastAsia="Times New Roman" w:hAnsi="Times New Roman" w:cs="Times New Roman"/>
          <w:b/>
          <w:bCs/>
          <w:sz w:val="22"/>
          <w:szCs w:val="22"/>
        </w:rPr>
        <w:t xml:space="preserve"> </w:t>
      </w:r>
      <w:r w:rsidRPr="7161D015">
        <w:rPr>
          <w:rFonts w:ascii="Times New Roman" w:eastAsia="Times New Roman" w:hAnsi="Times New Roman" w:cs="Times New Roman"/>
          <w:sz w:val="22"/>
          <w:szCs w:val="22"/>
        </w:rPr>
        <w:t>There are no partial dependencies since Name is the single-column primary key.</w:t>
      </w:r>
    </w:p>
    <w:p w14:paraId="35E7269A" w14:textId="723B6A01" w:rsidR="104E2A33" w:rsidRDefault="104E2A33" w:rsidP="7161D015">
      <w:r w:rsidRPr="7161D015">
        <w:rPr>
          <w:rFonts w:ascii="Times New Roman" w:eastAsia="Times New Roman" w:hAnsi="Times New Roman" w:cs="Times New Roman"/>
          <w:b/>
          <w:bCs/>
          <w:sz w:val="22"/>
          <w:szCs w:val="22"/>
        </w:rPr>
        <w:t xml:space="preserve">3NF: </w:t>
      </w:r>
      <w:r w:rsidRPr="7161D015">
        <w:rPr>
          <w:rFonts w:ascii="Times New Roman" w:eastAsia="Times New Roman" w:hAnsi="Times New Roman" w:cs="Times New Roman"/>
          <w:sz w:val="22"/>
          <w:szCs w:val="22"/>
        </w:rPr>
        <w:t xml:space="preserve">The table </w:t>
      </w:r>
      <w:r w:rsidR="794DF86A" w:rsidRPr="7161D015">
        <w:rPr>
          <w:rFonts w:ascii="Times New Roman" w:eastAsia="Times New Roman" w:hAnsi="Times New Roman" w:cs="Times New Roman"/>
          <w:sz w:val="22"/>
          <w:szCs w:val="22"/>
        </w:rPr>
        <w:t xml:space="preserve">satisfies </w:t>
      </w:r>
      <w:r w:rsidRPr="7161D015">
        <w:rPr>
          <w:rFonts w:ascii="Times New Roman" w:eastAsia="Times New Roman" w:hAnsi="Times New Roman" w:cs="Times New Roman"/>
          <w:sz w:val="22"/>
          <w:szCs w:val="22"/>
        </w:rPr>
        <w:t>3NF because it is in 2NF, and all non-prime attributes (Address, Phone_Number) depend directly on the primary key (Name). There are no transitive dependencies since there is no attribute that depends on another non-prime attribute.</w:t>
      </w:r>
    </w:p>
    <w:p w14:paraId="24784EBD" w14:textId="78D4209C" w:rsidR="7161D015" w:rsidRPr="00626CE8" w:rsidRDefault="104E2A33" w:rsidP="00626CE8">
      <w:r w:rsidRPr="7161D015">
        <w:rPr>
          <w:rFonts w:ascii="Times New Roman" w:eastAsia="Times New Roman" w:hAnsi="Times New Roman" w:cs="Times New Roman"/>
          <w:b/>
          <w:bCs/>
          <w:sz w:val="22"/>
          <w:szCs w:val="22"/>
        </w:rPr>
        <w:t>BCNF:</w:t>
      </w:r>
      <w:r w:rsidRPr="7161D015">
        <w:rPr>
          <w:rFonts w:ascii="Times New Roman" w:eastAsia="Times New Roman" w:hAnsi="Times New Roman" w:cs="Times New Roman"/>
          <w:b/>
          <w:bCs/>
        </w:rPr>
        <w:t xml:space="preserve"> </w:t>
      </w:r>
      <w:r w:rsidRPr="7161D015">
        <w:rPr>
          <w:rFonts w:ascii="Times New Roman" w:eastAsia="Times New Roman" w:hAnsi="Times New Roman" w:cs="Times New Roman"/>
          <w:sz w:val="22"/>
          <w:szCs w:val="22"/>
        </w:rPr>
        <w:t xml:space="preserve">The table </w:t>
      </w:r>
      <w:r w:rsidR="7967F5A9" w:rsidRPr="7161D015">
        <w:rPr>
          <w:rFonts w:ascii="Times New Roman" w:eastAsia="Times New Roman" w:hAnsi="Times New Roman" w:cs="Times New Roman"/>
          <w:sz w:val="22"/>
          <w:szCs w:val="22"/>
        </w:rPr>
        <w:t xml:space="preserve">satisfies </w:t>
      </w:r>
      <w:r w:rsidRPr="7161D015">
        <w:rPr>
          <w:rFonts w:ascii="Times New Roman" w:eastAsia="Times New Roman" w:hAnsi="Times New Roman" w:cs="Times New Roman"/>
          <w:sz w:val="22"/>
          <w:szCs w:val="22"/>
        </w:rPr>
        <w:t xml:space="preserve">BCNF because it is in 3NF, and every functional dependency has a </w:t>
      </w:r>
      <w:r w:rsidR="00071FEB">
        <w:rPr>
          <w:rFonts w:ascii="Times New Roman" w:eastAsia="Times New Roman" w:hAnsi="Times New Roman" w:cs="Times New Roman"/>
          <w:sz w:val="22"/>
          <w:szCs w:val="22"/>
        </w:rPr>
        <w:t>superkey determinant</w:t>
      </w:r>
      <w:r w:rsidRPr="7161D015">
        <w:rPr>
          <w:rFonts w:ascii="Times New Roman" w:eastAsia="Times New Roman" w:hAnsi="Times New Roman" w:cs="Times New Roman"/>
          <w:sz w:val="22"/>
          <w:szCs w:val="22"/>
        </w:rPr>
        <w:t>. The only functional dependencies in this table are based on the primary key (Name), which uniquely identifies each row.</w:t>
      </w:r>
    </w:p>
    <w:p w14:paraId="79416E69" w14:textId="77777777" w:rsidR="004D1057" w:rsidRDefault="004D1057" w:rsidP="7161D015">
      <w:pPr>
        <w:rPr>
          <w:rFonts w:asciiTheme="majorBidi" w:hAnsiTheme="majorBidi" w:cstheme="majorBidi"/>
          <w:b/>
          <w:bCs/>
          <w:u w:val="single"/>
        </w:rPr>
      </w:pPr>
    </w:p>
    <w:p w14:paraId="7594FD80" w14:textId="7EC2263A" w:rsidR="00EA47A0" w:rsidRPr="00EA47A0" w:rsidRDefault="458DCBEE" w:rsidP="7161D015">
      <w:pPr>
        <w:rPr>
          <w:rFonts w:asciiTheme="majorBidi" w:hAnsiTheme="majorBidi" w:cstheme="majorBidi"/>
          <w:b/>
          <w:bCs/>
          <w:u w:val="single"/>
        </w:rPr>
      </w:pPr>
      <w:r w:rsidRPr="7161D015">
        <w:rPr>
          <w:rFonts w:asciiTheme="majorBidi" w:hAnsiTheme="majorBidi" w:cstheme="majorBidi"/>
          <w:b/>
          <w:bCs/>
          <w:u w:val="single"/>
        </w:rPr>
        <w:t xml:space="preserve">Relation8: </w:t>
      </w:r>
      <w:r w:rsidR="19338B94" w:rsidRPr="7161D015">
        <w:rPr>
          <w:rFonts w:asciiTheme="majorBidi" w:hAnsiTheme="majorBidi" w:cstheme="majorBidi"/>
          <w:b/>
          <w:bCs/>
          <w:u w:val="single"/>
        </w:rPr>
        <w:t>Items</w:t>
      </w:r>
    </w:p>
    <w:p w14:paraId="42B1FFF3" w14:textId="51EFBB27" w:rsidR="00EA47A0" w:rsidRDefault="2AC41EA4" w:rsidP="7161D015">
      <w:r>
        <w:rPr>
          <w:noProof/>
          <w:lang w:eastAsia="en-US"/>
        </w:rPr>
        <w:drawing>
          <wp:inline distT="0" distB="0" distL="0" distR="0" wp14:anchorId="2D962818" wp14:editId="3ED506CE">
            <wp:extent cx="5943600" cy="266218"/>
            <wp:effectExtent l="0" t="0" r="0" b="635"/>
            <wp:docPr id="249828592" name="Picture 2498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extLst>
                        <a:ext uri="{28A0092B-C50C-407E-A947-70E740481C1C}">
                          <a14:useLocalDpi xmlns:a14="http://schemas.microsoft.com/office/drawing/2010/main" val="0"/>
                        </a:ext>
                      </a:extLst>
                    </a:blip>
                    <a:srcRect b="58284"/>
                    <a:stretch/>
                  </pic:blipFill>
                  <pic:spPr bwMode="auto">
                    <a:xfrm>
                      <a:off x="0" y="0"/>
                      <a:ext cx="5943600" cy="266218"/>
                    </a:xfrm>
                    <a:prstGeom prst="rect">
                      <a:avLst/>
                    </a:prstGeom>
                    <a:ln>
                      <a:noFill/>
                    </a:ln>
                    <a:extLst>
                      <a:ext uri="{53640926-AAD7-44D8-BBD7-CCE9431645EC}">
                        <a14:shadowObscured xmlns:a14="http://schemas.microsoft.com/office/drawing/2010/main"/>
                      </a:ext>
                    </a:extLst>
                  </pic:spPr>
                </pic:pic>
              </a:graphicData>
            </a:graphic>
          </wp:inline>
        </w:drawing>
      </w:r>
    </w:p>
    <w:p w14:paraId="08CC71C5" w14:textId="2E3A7181" w:rsidR="004D1057" w:rsidRPr="00B641F9" w:rsidRDefault="004D1057" w:rsidP="7161D015">
      <w:pPr>
        <w:rPr>
          <w:rFonts w:asciiTheme="majorBidi" w:hAnsiTheme="majorBidi" w:cstheme="majorBidi"/>
        </w:rPr>
      </w:pPr>
      <w:r w:rsidRPr="00B641F9">
        <w:rPr>
          <w:rFonts w:asciiTheme="majorBidi" w:hAnsiTheme="majorBidi" w:cstheme="majorBidi"/>
        </w:rPr>
        <w:t>The functional dependencies in this table are:</w:t>
      </w:r>
      <w:r w:rsidR="005C27FA" w:rsidRPr="00B641F9">
        <w:rPr>
          <w:rFonts w:asciiTheme="majorBidi" w:hAnsiTheme="majorBidi" w:cstheme="majorBidi"/>
        </w:rPr>
        <w:t xml:space="preserve"> </w:t>
      </w:r>
    </w:p>
    <w:p w14:paraId="12EAE153" w14:textId="359159EF" w:rsidR="005C27FA" w:rsidRDefault="005C27FA" w:rsidP="7161D015">
      <w:pPr>
        <w:rPr>
          <w:rFonts w:asciiTheme="majorBidi" w:hAnsiTheme="majorBidi" w:cstheme="majorBidi"/>
        </w:rPr>
      </w:pPr>
      <w:r w:rsidRPr="00B641F9">
        <w:rPr>
          <w:rFonts w:asciiTheme="majorBidi" w:hAnsiTheme="majorBidi" w:cstheme="majorBidi"/>
        </w:rPr>
        <w:t xml:space="preserve">Barcode </w:t>
      </w:r>
      <w:r w:rsidRPr="000D32C1">
        <w:rPr>
          <w:rFonts w:asciiTheme="majorBidi" w:eastAsia="Wingdings" w:hAnsiTheme="majorBidi" w:cstheme="majorBidi"/>
        </w:rPr>
        <w:sym w:font="Wingdings" w:char="F0E0"/>
      </w:r>
      <w:r>
        <w:rPr>
          <w:rFonts w:asciiTheme="majorBidi" w:hAnsiTheme="majorBidi" w:cstheme="majorBidi"/>
        </w:rPr>
        <w:t xml:space="preserve"> </w:t>
      </w:r>
      <w:r w:rsidR="00D76B1D">
        <w:rPr>
          <w:rFonts w:asciiTheme="majorBidi" w:hAnsiTheme="majorBidi" w:cstheme="majorBidi"/>
        </w:rPr>
        <w:t>(</w:t>
      </w:r>
      <w:r>
        <w:rPr>
          <w:rFonts w:asciiTheme="majorBidi" w:hAnsiTheme="majorBidi" w:cstheme="majorBidi"/>
        </w:rPr>
        <w:t>Name</w:t>
      </w:r>
      <w:r w:rsidR="00D76B1D">
        <w:rPr>
          <w:rFonts w:asciiTheme="majorBidi" w:hAnsiTheme="majorBidi" w:cstheme="majorBidi"/>
        </w:rPr>
        <w:t>, Age_Group, Price, Genre)</w:t>
      </w:r>
    </w:p>
    <w:p w14:paraId="69670F4F" w14:textId="68B45F4E" w:rsidR="00164BEC" w:rsidRDefault="00E6735F" w:rsidP="00C06667">
      <w:pPr>
        <w:rPr>
          <w:rFonts w:asciiTheme="majorBidi" w:hAnsiTheme="majorBidi" w:cstheme="majorBidi"/>
        </w:rPr>
      </w:pPr>
      <w:r>
        <w:rPr>
          <w:rFonts w:asciiTheme="majorBidi" w:hAnsiTheme="majorBidi" w:cstheme="majorBidi"/>
        </w:rPr>
        <w:t xml:space="preserve">{Barcode, </w:t>
      </w:r>
      <w:r w:rsidR="00E50534">
        <w:rPr>
          <w:rFonts w:asciiTheme="majorBidi" w:hAnsiTheme="majorBidi" w:cstheme="majorBidi"/>
        </w:rPr>
        <w:t xml:space="preserve">Supp_Name, </w:t>
      </w:r>
      <w:ins w:id="185" w:author="Microsoft Word" w:date="2024-12-02T12:36:00Z">
        <w:r w:rsidR="007F13C4">
          <w:rPr>
            <w:rFonts w:asciiTheme="majorBidi" w:hAnsiTheme="majorBidi" w:cstheme="majorBidi"/>
          </w:rPr>
          <w:t xml:space="preserve">Supp_Address, </w:t>
        </w:r>
      </w:ins>
      <w:r>
        <w:rPr>
          <w:rFonts w:asciiTheme="majorBidi" w:hAnsiTheme="majorBidi" w:cstheme="majorBidi"/>
        </w:rPr>
        <w:t>Date_Supplied}</w:t>
      </w:r>
      <w:r w:rsidR="00D63961">
        <w:rPr>
          <w:rFonts w:asciiTheme="majorBidi" w:hAnsiTheme="majorBidi" w:cstheme="majorBidi"/>
        </w:rPr>
        <w:t xml:space="preserve"> </w:t>
      </w:r>
      <w:r w:rsidR="00D63961" w:rsidRPr="00D63961">
        <w:rPr>
          <w:rFonts w:asciiTheme="majorBidi" w:hAnsiTheme="majorBidi" w:cstheme="majorBidi"/>
        </w:rPr>
        <w:sym w:font="Wingdings" w:char="F0E0"/>
      </w:r>
      <w:r w:rsidR="00F95A32">
        <w:rPr>
          <w:rFonts w:asciiTheme="majorBidi" w:hAnsiTheme="majorBidi" w:cstheme="majorBidi"/>
        </w:rPr>
        <w:t xml:space="preserve"> </w:t>
      </w:r>
      <w:r w:rsidR="000079FB">
        <w:rPr>
          <w:rFonts w:asciiTheme="majorBidi" w:hAnsiTheme="majorBidi" w:cstheme="majorBidi"/>
        </w:rPr>
        <w:t>Qty_Supplie</w:t>
      </w:r>
      <w:r w:rsidR="00F95A32">
        <w:rPr>
          <w:rFonts w:asciiTheme="majorBidi" w:hAnsiTheme="majorBidi" w:cstheme="majorBidi"/>
        </w:rPr>
        <w:t>d</w:t>
      </w:r>
    </w:p>
    <w:p w14:paraId="0251093B" w14:textId="77777777" w:rsidR="00AE3490" w:rsidRPr="00B641F9" w:rsidRDefault="00AE3490" w:rsidP="7161D015"/>
    <w:p w14:paraId="445F2A6A" w14:textId="77777777" w:rsidR="004D1057" w:rsidRPr="00B641F9" w:rsidRDefault="004D1057" w:rsidP="7161D015"/>
    <w:p w14:paraId="69D4CCB8" w14:textId="24E2607D" w:rsidR="00EA47A0" w:rsidRPr="00EA47A0" w:rsidRDefault="11ABC8F7" w:rsidP="7161D015">
      <w:r w:rsidRPr="7161D015">
        <w:rPr>
          <w:rFonts w:ascii="Times New Roman" w:eastAsia="Times New Roman" w:hAnsi="Times New Roman" w:cs="Times New Roman"/>
          <w:b/>
          <w:bCs/>
          <w:sz w:val="22"/>
          <w:szCs w:val="22"/>
        </w:rPr>
        <w:t>1NF:</w:t>
      </w:r>
      <w:r w:rsidRPr="7161D015">
        <w:rPr>
          <w:rFonts w:ascii="Times New Roman" w:eastAsia="Times New Roman" w:hAnsi="Times New Roman" w:cs="Times New Roman"/>
          <w:b/>
          <w:bCs/>
        </w:rPr>
        <w:t xml:space="preserve"> </w:t>
      </w:r>
      <w:r w:rsidRPr="7161D015">
        <w:rPr>
          <w:rFonts w:ascii="Times New Roman" w:eastAsia="Times New Roman" w:hAnsi="Times New Roman" w:cs="Times New Roman"/>
          <w:sz w:val="22"/>
          <w:szCs w:val="22"/>
        </w:rPr>
        <w:t xml:space="preserve">The table </w:t>
      </w:r>
      <w:r w:rsidR="27974D5B"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1NF because all attributes contain atomic values (e.g., Name, Age_Group, Price, Genre, etc.). There are no repeating groups or multivalued attributes. Each row is uniquely identified by the primary key (Barcode).</w:t>
      </w:r>
    </w:p>
    <w:p w14:paraId="521A6B07" w14:textId="1148DD0F" w:rsidR="00EA47A0" w:rsidRPr="00EA47A0" w:rsidRDefault="11ABC8F7" w:rsidP="007C5B3D">
      <w:r w:rsidRPr="7161D015">
        <w:rPr>
          <w:rFonts w:ascii="Times New Roman" w:eastAsia="Times New Roman" w:hAnsi="Times New Roman" w:cs="Times New Roman"/>
          <w:b/>
          <w:bCs/>
          <w:sz w:val="22"/>
          <w:szCs w:val="22"/>
        </w:rPr>
        <w:t>2NF:</w:t>
      </w:r>
      <w:r w:rsidRPr="7161D015">
        <w:rPr>
          <w:rFonts w:ascii="Times New Roman" w:eastAsia="Times New Roman" w:hAnsi="Times New Roman" w:cs="Times New Roman"/>
          <w:b/>
          <w:bCs/>
        </w:rPr>
        <w:t xml:space="preserve"> </w:t>
      </w:r>
      <w:r w:rsidR="007C5B3D" w:rsidRPr="007C5B3D">
        <w:rPr>
          <w:rFonts w:ascii="Times New Roman" w:eastAsia="Times New Roman" w:hAnsi="Times New Roman" w:cs="Times New Roman"/>
          <w:sz w:val="22"/>
          <w:szCs w:val="22"/>
        </w:rPr>
        <w:t>The table does not satisfy 2NF because there are attributes</w:t>
      </w:r>
      <w:r w:rsidR="00987B9D">
        <w:rPr>
          <w:rFonts w:ascii="Times New Roman" w:eastAsia="Times New Roman" w:hAnsi="Times New Roman" w:cs="Times New Roman"/>
          <w:sz w:val="22"/>
          <w:szCs w:val="22"/>
        </w:rPr>
        <w:t xml:space="preserve"> (</w:t>
      </w:r>
      <w:r w:rsidR="007C5B3D" w:rsidRPr="007C5B3D">
        <w:rPr>
          <w:rFonts w:ascii="Times New Roman" w:eastAsia="Times New Roman" w:hAnsi="Times New Roman" w:cs="Times New Roman"/>
          <w:sz w:val="22"/>
          <w:szCs w:val="22"/>
        </w:rPr>
        <w:t>Qty_Supplied) that do not depend solely on the primary key (Barcode) but instead on combinations of attributes.</w:t>
      </w:r>
    </w:p>
    <w:p w14:paraId="386ACFBC" w14:textId="77777777" w:rsidR="00AD16BB" w:rsidRDefault="11ABC8F7" w:rsidP="00AD16BB">
      <w:pPr>
        <w:rPr>
          <w:rFonts w:ascii="Times New Roman" w:eastAsia="Times New Roman" w:hAnsi="Times New Roman" w:cs="Times New Roman"/>
          <w:sz w:val="22"/>
          <w:szCs w:val="22"/>
        </w:rPr>
      </w:pPr>
      <w:r w:rsidRPr="7161D015">
        <w:rPr>
          <w:rFonts w:ascii="Times New Roman" w:eastAsia="Times New Roman" w:hAnsi="Times New Roman" w:cs="Times New Roman"/>
          <w:b/>
          <w:bCs/>
          <w:sz w:val="22"/>
          <w:szCs w:val="22"/>
        </w:rPr>
        <w:t>3NF:</w:t>
      </w:r>
      <w:r w:rsidRPr="7161D015">
        <w:rPr>
          <w:rFonts w:ascii="Times New Roman" w:eastAsia="Times New Roman" w:hAnsi="Times New Roman" w:cs="Times New Roman"/>
          <w:b/>
          <w:bCs/>
        </w:rPr>
        <w:t xml:space="preserve"> </w:t>
      </w:r>
      <w:r w:rsidRPr="7161D015">
        <w:rPr>
          <w:rFonts w:ascii="Times New Roman" w:eastAsia="Times New Roman" w:hAnsi="Times New Roman" w:cs="Times New Roman"/>
          <w:sz w:val="22"/>
          <w:szCs w:val="22"/>
        </w:rPr>
        <w:t xml:space="preserve">The table </w:t>
      </w:r>
      <w:r w:rsidR="002A198D">
        <w:rPr>
          <w:rFonts w:ascii="Times New Roman" w:eastAsia="Times New Roman" w:hAnsi="Times New Roman" w:cs="Times New Roman"/>
          <w:sz w:val="22"/>
          <w:szCs w:val="22"/>
        </w:rPr>
        <w:t xml:space="preserve"> does not </w:t>
      </w:r>
      <w:r w:rsidR="3294A350" w:rsidRPr="7161D015">
        <w:rPr>
          <w:rFonts w:ascii="Times New Roman" w:eastAsia="Times New Roman" w:hAnsi="Times New Roman" w:cs="Times New Roman"/>
          <w:sz w:val="22"/>
          <w:szCs w:val="22"/>
        </w:rPr>
        <w:t>satisf</w:t>
      </w:r>
      <w:r w:rsidR="002A198D">
        <w:rPr>
          <w:rFonts w:ascii="Times New Roman" w:eastAsia="Times New Roman" w:hAnsi="Times New Roman" w:cs="Times New Roman"/>
          <w:sz w:val="22"/>
          <w:szCs w:val="22"/>
        </w:rPr>
        <w:t>y</w:t>
      </w:r>
      <w:r w:rsidRPr="7161D015">
        <w:rPr>
          <w:rFonts w:ascii="Times New Roman" w:eastAsia="Times New Roman" w:hAnsi="Times New Roman" w:cs="Times New Roman"/>
          <w:sz w:val="22"/>
          <w:szCs w:val="22"/>
        </w:rPr>
        <w:t xml:space="preserve"> 3NF because it is</w:t>
      </w:r>
      <w:r w:rsidR="002A198D">
        <w:rPr>
          <w:rFonts w:ascii="Times New Roman" w:eastAsia="Times New Roman" w:hAnsi="Times New Roman" w:cs="Times New Roman"/>
          <w:sz w:val="22"/>
          <w:szCs w:val="22"/>
        </w:rPr>
        <w:t xml:space="preserve"> not</w:t>
      </w:r>
      <w:r w:rsidRPr="7161D015">
        <w:rPr>
          <w:rFonts w:ascii="Times New Roman" w:eastAsia="Times New Roman" w:hAnsi="Times New Roman" w:cs="Times New Roman"/>
          <w:sz w:val="22"/>
          <w:szCs w:val="22"/>
        </w:rPr>
        <w:t xml:space="preserve"> in 2NF</w:t>
      </w:r>
      <w:r w:rsidR="006F010D">
        <w:rPr>
          <w:rFonts w:ascii="Times New Roman" w:eastAsia="Times New Roman" w:hAnsi="Times New Roman" w:cs="Times New Roman"/>
          <w:sz w:val="22"/>
          <w:szCs w:val="22"/>
        </w:rPr>
        <w:t xml:space="preserve"> although</w:t>
      </w:r>
      <w:r w:rsidR="00CB3BAA">
        <w:rPr>
          <w:rFonts w:ascii="Times New Roman" w:eastAsia="Times New Roman" w:hAnsi="Times New Roman" w:cs="Times New Roman"/>
          <w:sz w:val="22"/>
          <w:szCs w:val="22"/>
        </w:rPr>
        <w:t xml:space="preserve"> </w:t>
      </w:r>
      <w:r w:rsidR="00AD16BB">
        <w:rPr>
          <w:rFonts w:ascii="Times New Roman" w:eastAsia="Times New Roman" w:hAnsi="Times New Roman" w:cs="Times New Roman"/>
          <w:sz w:val="22"/>
          <w:szCs w:val="22"/>
        </w:rPr>
        <w:t>t</w:t>
      </w:r>
      <w:r w:rsidR="00AD16BB" w:rsidRPr="00AD16BB">
        <w:rPr>
          <w:rFonts w:ascii="Times New Roman" w:eastAsia="Times New Roman" w:hAnsi="Times New Roman" w:cs="Times New Roman"/>
          <w:sz w:val="22"/>
          <w:szCs w:val="22"/>
        </w:rPr>
        <w:t>here is no direct transitive dependency (no non-prime attribute depends on another non-prime attribute), but the failure to satisfy 2NF disqualifies 3NF.</w:t>
      </w:r>
    </w:p>
    <w:p w14:paraId="593471A9" w14:textId="03F3A43A" w:rsidR="7161D015" w:rsidRDefault="11ABC8F7" w:rsidP="000423CF">
      <w:pPr>
        <w:rPr>
          <w:rFonts w:ascii="Times New Roman" w:eastAsia="Times New Roman" w:hAnsi="Times New Roman" w:cs="Times New Roman"/>
          <w:sz w:val="22"/>
          <w:szCs w:val="22"/>
        </w:rPr>
      </w:pPr>
      <w:r w:rsidRPr="7161D015">
        <w:rPr>
          <w:rFonts w:ascii="Times New Roman" w:eastAsia="Times New Roman" w:hAnsi="Times New Roman" w:cs="Times New Roman"/>
          <w:b/>
          <w:bCs/>
          <w:sz w:val="22"/>
          <w:szCs w:val="22"/>
        </w:rPr>
        <w:t>BCNF:</w:t>
      </w:r>
      <w:r w:rsidRPr="7161D015">
        <w:rPr>
          <w:rFonts w:ascii="Times New Roman" w:eastAsia="Times New Roman" w:hAnsi="Times New Roman" w:cs="Times New Roman"/>
          <w:b/>
          <w:bCs/>
        </w:rPr>
        <w:t xml:space="preserve"> </w:t>
      </w:r>
      <w:r w:rsidR="000423CF" w:rsidRPr="000423CF">
        <w:rPr>
          <w:rFonts w:ascii="Times New Roman" w:eastAsia="Times New Roman" w:hAnsi="Times New Roman" w:cs="Times New Roman"/>
          <w:sz w:val="22"/>
          <w:szCs w:val="22"/>
        </w:rPr>
        <w:t xml:space="preserve">The table </w:t>
      </w:r>
      <w:r w:rsidR="000423CF" w:rsidRPr="00B779A2">
        <w:rPr>
          <w:rFonts w:ascii="Times New Roman" w:eastAsia="Times New Roman" w:hAnsi="Times New Roman" w:cs="Times New Roman"/>
          <w:sz w:val="22"/>
          <w:szCs w:val="22"/>
        </w:rPr>
        <w:t>does not satisfy BCNF</w:t>
      </w:r>
      <w:r w:rsidR="000423CF" w:rsidRPr="000423CF">
        <w:rPr>
          <w:rFonts w:ascii="Times New Roman" w:eastAsia="Times New Roman" w:hAnsi="Times New Roman" w:cs="Times New Roman"/>
          <w:sz w:val="22"/>
          <w:szCs w:val="22"/>
        </w:rPr>
        <w:t xml:space="preserve"> because {Barcode, Supp_Name, Supp_Address, Date_Supplied} is not a superkey but determines Qty_Supplied.</w:t>
      </w:r>
    </w:p>
    <w:p w14:paraId="3CEB9970" w14:textId="77777777" w:rsidR="00107D10" w:rsidRDefault="00107D10" w:rsidP="000423CF">
      <w:pPr>
        <w:rPr>
          <w:rFonts w:ascii="Times New Roman" w:eastAsia="Times New Roman" w:hAnsi="Times New Roman" w:cs="Times New Roman"/>
          <w:sz w:val="22"/>
          <w:szCs w:val="22"/>
        </w:rPr>
      </w:pPr>
    </w:p>
    <w:p w14:paraId="7210B891" w14:textId="6A4F0546" w:rsidR="00B779A2" w:rsidRDefault="00B779A2" w:rsidP="000423CF">
      <w:pPr>
        <w:rPr>
          <w:rFonts w:ascii="Times New Roman" w:eastAsia="Times New Roman" w:hAnsi="Times New Roman" w:cs="Times New Roman"/>
          <w:b/>
          <w:bCs/>
          <w:sz w:val="22"/>
          <w:szCs w:val="22"/>
        </w:rPr>
      </w:pPr>
      <w:r w:rsidRPr="00B779A2">
        <w:rPr>
          <w:rFonts w:ascii="Times New Roman" w:eastAsia="Times New Roman" w:hAnsi="Times New Roman" w:cs="Times New Roman"/>
          <w:b/>
          <w:bCs/>
          <w:sz w:val="22"/>
          <w:szCs w:val="22"/>
        </w:rPr>
        <w:t>Normalizing “Items”:</w:t>
      </w:r>
    </w:p>
    <w:p w14:paraId="7673345A" w14:textId="4B424D9C" w:rsidR="005351EE" w:rsidRDefault="005351EE" w:rsidP="005351EE">
      <w:pPr>
        <w:rPr>
          <w:rFonts w:ascii="Times New Roman" w:eastAsia="Times New Roman" w:hAnsi="Times New Roman" w:cs="Times New Roman"/>
          <w:sz w:val="22"/>
          <w:szCs w:val="22"/>
        </w:rPr>
      </w:pPr>
      <w:r w:rsidRPr="005351EE">
        <w:rPr>
          <w:rFonts w:ascii="Times New Roman" w:eastAsia="Times New Roman" w:hAnsi="Times New Roman" w:cs="Times New Roman"/>
          <w:sz w:val="22"/>
          <w:szCs w:val="22"/>
        </w:rPr>
        <w:t>To normalize the table and ensure it satisfies BCNF, we propose decomposing it into two tables. The first table, Product Table, will store product-specific information. This table will include the attributes Barcode, Name, Age_Group, Price, and Genre, with the functional dependency Barcode → (Name, Age_Group, Price, Genre). The second table, Supply Table, will store supply-specific details. This table will include the attributes Barcode, Supp_Name, Supp_Address, Date_Supplied, and Qty_Supplied, with the functional dependency {Barcode, Supp_Name, Supp_Address, Date_Supplied} → Qty_Supplied. This decomposition removes the partial dependency and ensures that both tables adhere to BCNF, as all functional dependencies now have determinants that are superkeys.</w:t>
      </w:r>
    </w:p>
    <w:p w14:paraId="53C8D0BC" w14:textId="77777777" w:rsidR="00381BA0" w:rsidRDefault="00381BA0" w:rsidP="005351EE">
      <w:pPr>
        <w:rPr>
          <w:rFonts w:ascii="Times New Roman" w:eastAsia="Times New Roman" w:hAnsi="Times New Roman" w:cs="Times New Roman"/>
          <w:sz w:val="22"/>
          <w:szCs w:val="22"/>
        </w:rPr>
      </w:pPr>
    </w:p>
    <w:p w14:paraId="4BB67BC3" w14:textId="420A2A16" w:rsidR="00381BA0" w:rsidRPr="0044226F" w:rsidRDefault="0044226F" w:rsidP="005351EE">
      <w:pPr>
        <w:rPr>
          <w:rFonts w:ascii="Times New Roman" w:eastAsia="Times New Roman" w:hAnsi="Times New Roman" w:cs="Times New Roman"/>
          <w:sz w:val="22"/>
          <w:szCs w:val="22"/>
          <w:u w:val="single"/>
        </w:rPr>
      </w:pPr>
      <w:r w:rsidRPr="0044226F">
        <w:rPr>
          <w:rFonts w:ascii="Times New Roman" w:eastAsia="Times New Roman" w:hAnsi="Times New Roman" w:cs="Times New Roman"/>
          <w:sz w:val="22"/>
          <w:szCs w:val="22"/>
          <w:u w:val="single"/>
        </w:rPr>
        <w:t>Relation: Items A</w:t>
      </w:r>
    </w:p>
    <w:tbl>
      <w:tblPr>
        <w:tblStyle w:val="TableGrid"/>
        <w:tblW w:w="0" w:type="auto"/>
        <w:tblLook w:val="04A0" w:firstRow="1" w:lastRow="0" w:firstColumn="1" w:lastColumn="0" w:noHBand="0" w:noVBand="1"/>
      </w:tblPr>
      <w:tblGrid>
        <w:gridCol w:w="1870"/>
        <w:gridCol w:w="1870"/>
        <w:gridCol w:w="1870"/>
        <w:gridCol w:w="1870"/>
        <w:gridCol w:w="1870"/>
      </w:tblGrid>
      <w:tr w:rsidR="0044226F" w14:paraId="4EB29C5A" w14:textId="77777777" w:rsidTr="0044226F">
        <w:tc>
          <w:tcPr>
            <w:tcW w:w="1870" w:type="dxa"/>
          </w:tcPr>
          <w:p w14:paraId="12566F40" w14:textId="5D194C5B" w:rsidR="0044226F" w:rsidRPr="0044226F" w:rsidRDefault="0044226F" w:rsidP="005351EE">
            <w:pPr>
              <w:rPr>
                <w:rFonts w:ascii="Times New Roman" w:eastAsia="Times New Roman" w:hAnsi="Times New Roman" w:cs="Times New Roman"/>
                <w:b/>
                <w:bCs/>
                <w:sz w:val="22"/>
                <w:szCs w:val="22"/>
              </w:rPr>
            </w:pPr>
            <w:r w:rsidRPr="0044226F">
              <w:rPr>
                <w:rFonts w:ascii="Times New Roman" w:eastAsia="Times New Roman" w:hAnsi="Times New Roman" w:cs="Times New Roman"/>
                <w:b/>
                <w:bCs/>
                <w:sz w:val="22"/>
                <w:szCs w:val="22"/>
              </w:rPr>
              <w:t>Barcode</w:t>
            </w:r>
          </w:p>
        </w:tc>
        <w:tc>
          <w:tcPr>
            <w:tcW w:w="1870" w:type="dxa"/>
          </w:tcPr>
          <w:p w14:paraId="18F69C74" w14:textId="7A6A446B" w:rsidR="0044226F" w:rsidRDefault="0044226F" w:rsidP="005351EE">
            <w:pPr>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tc>
        <w:tc>
          <w:tcPr>
            <w:tcW w:w="1870" w:type="dxa"/>
          </w:tcPr>
          <w:p w14:paraId="47DCDC71" w14:textId="60739DBA" w:rsidR="0044226F" w:rsidRDefault="0044226F" w:rsidP="005351EE">
            <w:pPr>
              <w:rPr>
                <w:rFonts w:ascii="Times New Roman" w:eastAsia="Times New Roman" w:hAnsi="Times New Roman" w:cs="Times New Roman"/>
                <w:sz w:val="22"/>
                <w:szCs w:val="22"/>
              </w:rPr>
            </w:pPr>
            <w:r>
              <w:rPr>
                <w:rFonts w:ascii="Times New Roman" w:eastAsia="Times New Roman" w:hAnsi="Times New Roman" w:cs="Times New Roman"/>
                <w:sz w:val="22"/>
                <w:szCs w:val="22"/>
              </w:rPr>
              <w:t>Age_Group</w:t>
            </w:r>
          </w:p>
        </w:tc>
        <w:tc>
          <w:tcPr>
            <w:tcW w:w="1870" w:type="dxa"/>
          </w:tcPr>
          <w:p w14:paraId="7F01ADC5" w14:textId="059A3076" w:rsidR="0044226F" w:rsidRDefault="0044226F" w:rsidP="005351EE">
            <w:pPr>
              <w:rPr>
                <w:rFonts w:ascii="Times New Roman" w:eastAsia="Times New Roman" w:hAnsi="Times New Roman" w:cs="Times New Roman"/>
                <w:sz w:val="22"/>
                <w:szCs w:val="22"/>
              </w:rPr>
            </w:pPr>
            <w:r>
              <w:rPr>
                <w:rFonts w:ascii="Times New Roman" w:eastAsia="Times New Roman" w:hAnsi="Times New Roman" w:cs="Times New Roman"/>
                <w:sz w:val="22"/>
                <w:szCs w:val="22"/>
              </w:rPr>
              <w:t>Price</w:t>
            </w:r>
          </w:p>
        </w:tc>
        <w:tc>
          <w:tcPr>
            <w:tcW w:w="1870" w:type="dxa"/>
          </w:tcPr>
          <w:p w14:paraId="7E744CC8" w14:textId="60070917" w:rsidR="0044226F" w:rsidRDefault="0044226F" w:rsidP="005351EE">
            <w:pPr>
              <w:rPr>
                <w:rFonts w:ascii="Times New Roman" w:eastAsia="Times New Roman" w:hAnsi="Times New Roman" w:cs="Times New Roman"/>
                <w:sz w:val="22"/>
                <w:szCs w:val="22"/>
              </w:rPr>
            </w:pPr>
            <w:r>
              <w:rPr>
                <w:rFonts w:ascii="Times New Roman" w:eastAsia="Times New Roman" w:hAnsi="Times New Roman" w:cs="Times New Roman"/>
                <w:sz w:val="22"/>
                <w:szCs w:val="22"/>
              </w:rPr>
              <w:t>Genre</w:t>
            </w:r>
          </w:p>
        </w:tc>
      </w:tr>
    </w:tbl>
    <w:p w14:paraId="052397F6" w14:textId="77777777" w:rsidR="0044226F" w:rsidRDefault="0044226F" w:rsidP="005351EE">
      <w:pPr>
        <w:rPr>
          <w:rFonts w:ascii="Times New Roman" w:eastAsia="Times New Roman" w:hAnsi="Times New Roman" w:cs="Times New Roman"/>
          <w:sz w:val="22"/>
          <w:szCs w:val="22"/>
        </w:rPr>
      </w:pPr>
    </w:p>
    <w:p w14:paraId="6EF19B6C" w14:textId="14D73B6A" w:rsidR="00444ECC" w:rsidRDefault="00220EDA" w:rsidP="005351EE">
      <w:pPr>
        <w:rPr>
          <w:rFonts w:ascii="Times New Roman" w:eastAsia="Times New Roman" w:hAnsi="Times New Roman" w:cs="Times New Roman"/>
          <w:sz w:val="22"/>
          <w:szCs w:val="22"/>
        </w:rPr>
      </w:pPr>
      <w:r>
        <w:rPr>
          <w:rFonts w:ascii="Times New Roman" w:eastAsia="Times New Roman" w:hAnsi="Times New Roman" w:cs="Times New Roman"/>
          <w:sz w:val="22"/>
          <w:szCs w:val="22"/>
        </w:rPr>
        <w:t>The functional dependencies are:</w:t>
      </w:r>
    </w:p>
    <w:p w14:paraId="7E69A4BF" w14:textId="72CB2586" w:rsidR="00220EDA" w:rsidRDefault="00220EDA" w:rsidP="005351EE">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Barcode </w:t>
      </w:r>
      <w:r w:rsidRPr="00220EDA">
        <w:rPr>
          <w:rFonts w:ascii="Times New Roman" w:eastAsia="Times New Roman" w:hAnsi="Times New Roman" w:cs="Times New Roman"/>
          <w:sz w:val="22"/>
          <w:szCs w:val="22"/>
        </w:rPr>
        <w:sym w:font="Wingdings" w:char="F0E0"/>
      </w:r>
      <w:r>
        <w:rPr>
          <w:rFonts w:ascii="Times New Roman" w:eastAsia="Times New Roman" w:hAnsi="Times New Roman" w:cs="Times New Roman"/>
          <w:sz w:val="22"/>
          <w:szCs w:val="22"/>
        </w:rPr>
        <w:t xml:space="preserve"> (Name, Age_Group, Price, Genre)</w:t>
      </w:r>
    </w:p>
    <w:p w14:paraId="446E4139" w14:textId="77777777" w:rsidR="00107D10" w:rsidRPr="005351EE" w:rsidRDefault="00107D10" w:rsidP="005351EE">
      <w:pPr>
        <w:rPr>
          <w:rFonts w:ascii="Times New Roman" w:eastAsia="Times New Roman" w:hAnsi="Times New Roman" w:cs="Times New Roman"/>
          <w:sz w:val="22"/>
          <w:szCs w:val="22"/>
        </w:rPr>
      </w:pPr>
    </w:p>
    <w:p w14:paraId="7742822E" w14:textId="013413EF" w:rsidR="00B779A2" w:rsidRDefault="0044226F" w:rsidP="000423CF">
      <w:pPr>
        <w:rPr>
          <w:rFonts w:ascii="Times New Roman" w:eastAsia="Times New Roman" w:hAnsi="Times New Roman" w:cs="Times New Roman"/>
          <w:sz w:val="22"/>
          <w:szCs w:val="22"/>
          <w:u w:val="single"/>
        </w:rPr>
      </w:pPr>
      <w:r w:rsidRPr="0044226F">
        <w:rPr>
          <w:rFonts w:ascii="Times New Roman" w:eastAsia="Times New Roman" w:hAnsi="Times New Roman" w:cs="Times New Roman"/>
          <w:sz w:val="22"/>
          <w:szCs w:val="22"/>
          <w:u w:val="single"/>
        </w:rPr>
        <w:t>Relation: Items B</w:t>
      </w:r>
    </w:p>
    <w:tbl>
      <w:tblPr>
        <w:tblStyle w:val="TableGrid"/>
        <w:tblW w:w="0" w:type="auto"/>
        <w:tblLook w:val="04A0" w:firstRow="1" w:lastRow="0" w:firstColumn="1" w:lastColumn="0" w:noHBand="0" w:noVBand="1"/>
      </w:tblPr>
      <w:tblGrid>
        <w:gridCol w:w="1870"/>
        <w:gridCol w:w="1870"/>
        <w:gridCol w:w="1870"/>
        <w:gridCol w:w="1870"/>
        <w:gridCol w:w="1870"/>
      </w:tblGrid>
      <w:tr w:rsidR="000A1643" w14:paraId="76C63390" w14:textId="77777777" w:rsidTr="000A1643">
        <w:tc>
          <w:tcPr>
            <w:tcW w:w="1870" w:type="dxa"/>
          </w:tcPr>
          <w:p w14:paraId="11357859" w14:textId="625C3477" w:rsidR="000A1643" w:rsidRPr="000A1643" w:rsidRDefault="000A1643" w:rsidP="000423CF">
            <w:pPr>
              <w:rPr>
                <w:rFonts w:ascii="Times New Roman" w:eastAsia="Times New Roman" w:hAnsi="Times New Roman" w:cs="Times New Roman"/>
                <w:b/>
                <w:bCs/>
                <w:sz w:val="22"/>
                <w:szCs w:val="22"/>
              </w:rPr>
            </w:pPr>
            <w:r w:rsidRPr="000A1643">
              <w:rPr>
                <w:rFonts w:ascii="Times New Roman" w:eastAsia="Times New Roman" w:hAnsi="Times New Roman" w:cs="Times New Roman"/>
                <w:b/>
                <w:bCs/>
                <w:sz w:val="22"/>
                <w:szCs w:val="22"/>
              </w:rPr>
              <w:t>Barcode</w:t>
            </w:r>
          </w:p>
        </w:tc>
        <w:tc>
          <w:tcPr>
            <w:tcW w:w="1870" w:type="dxa"/>
          </w:tcPr>
          <w:p w14:paraId="4B569EBC" w14:textId="255F533F" w:rsidR="000A1643" w:rsidRPr="00220EDA" w:rsidRDefault="000A1643" w:rsidP="000423CF">
            <w:pPr>
              <w:rPr>
                <w:rFonts w:ascii="Times New Roman" w:eastAsia="Times New Roman" w:hAnsi="Times New Roman" w:cs="Times New Roman"/>
                <w:b/>
                <w:bCs/>
                <w:sz w:val="22"/>
                <w:szCs w:val="22"/>
              </w:rPr>
            </w:pPr>
            <w:r w:rsidRPr="00220EDA">
              <w:rPr>
                <w:rFonts w:ascii="Times New Roman" w:eastAsia="Times New Roman" w:hAnsi="Times New Roman" w:cs="Times New Roman"/>
                <w:b/>
                <w:bCs/>
                <w:sz w:val="22"/>
                <w:szCs w:val="22"/>
              </w:rPr>
              <w:t>Supp_Name</w:t>
            </w:r>
          </w:p>
        </w:tc>
        <w:tc>
          <w:tcPr>
            <w:tcW w:w="1870" w:type="dxa"/>
          </w:tcPr>
          <w:p w14:paraId="5514792C" w14:textId="677BD923" w:rsidR="000A1643" w:rsidRPr="00107D10" w:rsidRDefault="000A1643" w:rsidP="000423CF">
            <w:pPr>
              <w:rPr>
                <w:rFonts w:ascii="Times New Roman" w:eastAsia="Times New Roman" w:hAnsi="Times New Roman" w:cs="Times New Roman"/>
                <w:b/>
                <w:bCs/>
                <w:sz w:val="22"/>
                <w:szCs w:val="22"/>
              </w:rPr>
            </w:pPr>
            <w:r w:rsidRPr="00107D10">
              <w:rPr>
                <w:rFonts w:ascii="Times New Roman" w:eastAsia="Times New Roman" w:hAnsi="Times New Roman" w:cs="Times New Roman"/>
                <w:b/>
                <w:bCs/>
                <w:sz w:val="22"/>
                <w:szCs w:val="22"/>
              </w:rPr>
              <w:t>Supp_Address</w:t>
            </w:r>
          </w:p>
        </w:tc>
        <w:tc>
          <w:tcPr>
            <w:tcW w:w="1870" w:type="dxa"/>
          </w:tcPr>
          <w:p w14:paraId="0D7975E3" w14:textId="7FE429DE" w:rsidR="000A1643" w:rsidRPr="00107D10" w:rsidRDefault="000A1643" w:rsidP="000423CF">
            <w:pPr>
              <w:rPr>
                <w:rFonts w:ascii="Times New Roman" w:eastAsia="Times New Roman" w:hAnsi="Times New Roman" w:cs="Times New Roman"/>
                <w:b/>
                <w:bCs/>
                <w:sz w:val="22"/>
                <w:szCs w:val="22"/>
              </w:rPr>
            </w:pPr>
            <w:r w:rsidRPr="00107D10">
              <w:rPr>
                <w:rFonts w:ascii="Times New Roman" w:eastAsia="Times New Roman" w:hAnsi="Times New Roman" w:cs="Times New Roman"/>
                <w:b/>
                <w:bCs/>
                <w:sz w:val="22"/>
                <w:szCs w:val="22"/>
              </w:rPr>
              <w:t>Date_Supplied</w:t>
            </w:r>
          </w:p>
        </w:tc>
        <w:tc>
          <w:tcPr>
            <w:tcW w:w="1870" w:type="dxa"/>
          </w:tcPr>
          <w:p w14:paraId="07AC4455" w14:textId="7D4DE1C0" w:rsidR="000A1643" w:rsidRPr="000A1643" w:rsidRDefault="000A1643" w:rsidP="000423CF">
            <w:pPr>
              <w:rPr>
                <w:rFonts w:ascii="Times New Roman" w:eastAsia="Times New Roman" w:hAnsi="Times New Roman" w:cs="Times New Roman"/>
                <w:sz w:val="22"/>
                <w:szCs w:val="22"/>
              </w:rPr>
            </w:pPr>
            <w:r w:rsidRPr="000A1643">
              <w:rPr>
                <w:rFonts w:ascii="Times New Roman" w:eastAsia="Times New Roman" w:hAnsi="Times New Roman" w:cs="Times New Roman"/>
                <w:sz w:val="22"/>
                <w:szCs w:val="22"/>
              </w:rPr>
              <w:t>Qty_</w:t>
            </w:r>
            <w:r>
              <w:rPr>
                <w:rFonts w:ascii="Times New Roman" w:eastAsia="Times New Roman" w:hAnsi="Times New Roman" w:cs="Times New Roman"/>
                <w:sz w:val="22"/>
                <w:szCs w:val="22"/>
              </w:rPr>
              <w:t>Su</w:t>
            </w:r>
            <w:r w:rsidRPr="000A1643">
              <w:rPr>
                <w:rFonts w:ascii="Times New Roman" w:eastAsia="Times New Roman" w:hAnsi="Times New Roman" w:cs="Times New Roman"/>
                <w:sz w:val="22"/>
                <w:szCs w:val="22"/>
              </w:rPr>
              <w:t>pplied</w:t>
            </w:r>
          </w:p>
        </w:tc>
      </w:tr>
    </w:tbl>
    <w:p w14:paraId="749A93CE" w14:textId="77777777" w:rsidR="000A1643" w:rsidRDefault="000A1643" w:rsidP="000423CF">
      <w:pPr>
        <w:rPr>
          <w:rFonts w:ascii="Times New Roman" w:eastAsia="Times New Roman" w:hAnsi="Times New Roman" w:cs="Times New Roman"/>
          <w:sz w:val="22"/>
          <w:szCs w:val="22"/>
          <w:u w:val="single"/>
        </w:rPr>
      </w:pPr>
    </w:p>
    <w:p w14:paraId="16779B5D" w14:textId="07F80F18" w:rsidR="00220EDA" w:rsidRPr="00220EDA" w:rsidRDefault="00220EDA" w:rsidP="000423CF">
      <w:pPr>
        <w:rPr>
          <w:rFonts w:ascii="Times New Roman" w:eastAsia="Times New Roman" w:hAnsi="Times New Roman" w:cs="Times New Roman"/>
          <w:sz w:val="22"/>
          <w:szCs w:val="22"/>
        </w:rPr>
      </w:pPr>
      <w:r w:rsidRPr="00220EDA">
        <w:rPr>
          <w:rFonts w:ascii="Times New Roman" w:eastAsia="Times New Roman" w:hAnsi="Times New Roman" w:cs="Times New Roman"/>
          <w:sz w:val="22"/>
          <w:szCs w:val="22"/>
        </w:rPr>
        <w:t>The functional dependency is:</w:t>
      </w:r>
    </w:p>
    <w:p w14:paraId="73E792C3" w14:textId="68EE7324" w:rsidR="00220EDA" w:rsidRDefault="00220EDA" w:rsidP="000423CF">
      <w:pPr>
        <w:rPr>
          <w:rFonts w:ascii="Times New Roman" w:eastAsia="Times New Roman" w:hAnsi="Times New Roman" w:cs="Times New Roman"/>
          <w:sz w:val="22"/>
          <w:szCs w:val="22"/>
        </w:rPr>
      </w:pPr>
      <w:r w:rsidRPr="00220EDA">
        <w:rPr>
          <w:rFonts w:ascii="Times New Roman" w:eastAsia="Times New Roman" w:hAnsi="Times New Roman" w:cs="Times New Roman"/>
          <w:sz w:val="22"/>
          <w:szCs w:val="22"/>
        </w:rPr>
        <w:t xml:space="preserve">{Barcode, Supp_Name, Supp_Address, Date_Supplied} </w:t>
      </w:r>
      <w:r w:rsidRPr="00220EDA">
        <w:rPr>
          <w:rFonts w:ascii="Times New Roman" w:eastAsia="Times New Roman" w:hAnsi="Times New Roman" w:cs="Times New Roman"/>
          <w:sz w:val="22"/>
          <w:szCs w:val="22"/>
        </w:rPr>
        <w:sym w:font="Wingdings" w:char="F0E0"/>
      </w:r>
      <w:r w:rsidRPr="00220EDA">
        <w:rPr>
          <w:rFonts w:ascii="Times New Roman" w:eastAsia="Times New Roman" w:hAnsi="Times New Roman" w:cs="Times New Roman"/>
          <w:sz w:val="22"/>
          <w:szCs w:val="22"/>
        </w:rPr>
        <w:t xml:space="preserve"> Qty_Supplied</w:t>
      </w:r>
    </w:p>
    <w:p w14:paraId="771AD823" w14:textId="77777777" w:rsidR="00220EDA" w:rsidRDefault="00220EDA" w:rsidP="000423CF">
      <w:pPr>
        <w:rPr>
          <w:rFonts w:ascii="Times New Roman" w:eastAsia="Times New Roman" w:hAnsi="Times New Roman" w:cs="Times New Roman"/>
          <w:sz w:val="22"/>
          <w:szCs w:val="22"/>
        </w:rPr>
      </w:pPr>
    </w:p>
    <w:p w14:paraId="222BB728" w14:textId="77777777" w:rsidR="00220EDA" w:rsidRPr="00220EDA" w:rsidRDefault="00220EDA" w:rsidP="000423CF">
      <w:pPr>
        <w:rPr>
          <w:rFonts w:ascii="Times New Roman" w:eastAsia="Times New Roman" w:hAnsi="Times New Roman" w:cs="Times New Roman"/>
          <w:sz w:val="22"/>
          <w:szCs w:val="22"/>
        </w:rPr>
      </w:pPr>
    </w:p>
    <w:p w14:paraId="315CC7DC" w14:textId="6C992910" w:rsidR="00EA47A0" w:rsidRDefault="458DCBEE" w:rsidP="7161D015">
      <w:pPr>
        <w:rPr>
          <w:rFonts w:asciiTheme="majorBidi" w:hAnsiTheme="majorBidi" w:cstheme="majorBidi"/>
          <w:b/>
          <w:bCs/>
          <w:u w:val="single"/>
        </w:rPr>
      </w:pPr>
      <w:r w:rsidRPr="7161D015">
        <w:rPr>
          <w:rFonts w:asciiTheme="majorBidi" w:hAnsiTheme="majorBidi" w:cstheme="majorBidi"/>
          <w:b/>
          <w:bCs/>
          <w:u w:val="single"/>
        </w:rPr>
        <w:t>Relation9: Books_for_Sale</w:t>
      </w:r>
    </w:p>
    <w:p w14:paraId="642ED6FE" w14:textId="77777777" w:rsidR="00220EDA" w:rsidRPr="00EA47A0" w:rsidRDefault="00220EDA" w:rsidP="7161D015">
      <w:pPr>
        <w:rPr>
          <w:rFonts w:asciiTheme="majorBidi" w:hAnsiTheme="majorBidi" w:cstheme="majorBidi"/>
          <w:b/>
          <w:bCs/>
          <w:u w:val="single"/>
        </w:rPr>
      </w:pPr>
    </w:p>
    <w:p w14:paraId="6B4994CF" w14:textId="105BDC31" w:rsidR="00EA47A0" w:rsidRDefault="25280BD1" w:rsidP="7161D015">
      <w:r>
        <w:rPr>
          <w:noProof/>
          <w:lang w:eastAsia="en-US"/>
        </w:rPr>
        <w:drawing>
          <wp:inline distT="0" distB="0" distL="0" distR="0" wp14:anchorId="7E0921F8" wp14:editId="54B32559">
            <wp:extent cx="5943600" cy="269563"/>
            <wp:effectExtent l="0" t="0" r="0" b="0"/>
            <wp:docPr id="1838180761" name="Picture 183818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extLst>
                        <a:ext uri="{28A0092B-C50C-407E-A947-70E740481C1C}">
                          <a14:useLocalDpi xmlns:a14="http://schemas.microsoft.com/office/drawing/2010/main" val="0"/>
                        </a:ext>
                      </a:extLst>
                    </a:blip>
                    <a:srcRect b="57760"/>
                    <a:stretch/>
                  </pic:blipFill>
                  <pic:spPr bwMode="auto">
                    <a:xfrm>
                      <a:off x="0" y="0"/>
                      <a:ext cx="5943600" cy="269563"/>
                    </a:xfrm>
                    <a:prstGeom prst="rect">
                      <a:avLst/>
                    </a:prstGeom>
                    <a:ln>
                      <a:noFill/>
                    </a:ln>
                    <a:extLst>
                      <a:ext uri="{53640926-AAD7-44D8-BBD7-CCE9431645EC}">
                        <a14:shadowObscured xmlns:a14="http://schemas.microsoft.com/office/drawing/2010/main"/>
                      </a:ext>
                    </a:extLst>
                  </pic:spPr>
                </pic:pic>
              </a:graphicData>
            </a:graphic>
          </wp:inline>
        </w:drawing>
      </w:r>
    </w:p>
    <w:p w14:paraId="1866D38B" w14:textId="7893CA98" w:rsidR="000461B8" w:rsidRPr="001E388A" w:rsidRDefault="000461B8" w:rsidP="7161D015">
      <w:pPr>
        <w:rPr>
          <w:rFonts w:asciiTheme="majorBidi" w:hAnsiTheme="majorBidi" w:cstheme="majorBidi"/>
        </w:rPr>
      </w:pPr>
      <w:r w:rsidRPr="001E388A">
        <w:rPr>
          <w:rFonts w:asciiTheme="majorBidi" w:hAnsiTheme="majorBidi" w:cstheme="majorBidi"/>
        </w:rPr>
        <w:t>The functional dependency in this table is:</w:t>
      </w:r>
    </w:p>
    <w:p w14:paraId="42B29E80" w14:textId="01A9C5A6" w:rsidR="000461B8" w:rsidRPr="001E388A" w:rsidRDefault="000461B8" w:rsidP="7161D015">
      <w:pPr>
        <w:rPr>
          <w:rFonts w:asciiTheme="majorBidi" w:hAnsiTheme="majorBidi" w:cstheme="majorBidi"/>
        </w:rPr>
      </w:pPr>
      <w:r w:rsidRPr="001E388A">
        <w:rPr>
          <w:rFonts w:asciiTheme="majorBidi" w:hAnsiTheme="majorBidi" w:cstheme="majorBidi"/>
        </w:rPr>
        <w:t xml:space="preserve">ISBN </w:t>
      </w:r>
      <w:r w:rsidRPr="001E388A">
        <w:rPr>
          <w:rFonts w:asciiTheme="majorBidi" w:eastAsia="Wingdings" w:hAnsiTheme="majorBidi" w:cstheme="majorBidi"/>
        </w:rPr>
        <w:sym w:font="Wingdings" w:char="F0E0"/>
      </w:r>
      <w:r w:rsidRPr="001E388A">
        <w:rPr>
          <w:rFonts w:asciiTheme="majorBidi" w:hAnsiTheme="majorBidi" w:cstheme="majorBidi"/>
        </w:rPr>
        <w:t xml:space="preserve"> (Title, Genre, Price, Translator, Edition, Pages, Language, Publisher_Name)</w:t>
      </w:r>
    </w:p>
    <w:p w14:paraId="2957EF56" w14:textId="168C69A1" w:rsidR="25280BD1" w:rsidRDefault="25280BD1" w:rsidP="7161D015">
      <w:r w:rsidRPr="7161D015">
        <w:rPr>
          <w:rFonts w:ascii="Times New Roman" w:eastAsia="Times New Roman" w:hAnsi="Times New Roman" w:cs="Times New Roman"/>
          <w:b/>
          <w:bCs/>
          <w:sz w:val="22"/>
          <w:szCs w:val="22"/>
        </w:rPr>
        <w:t>1NF:</w:t>
      </w:r>
      <w:r w:rsidRPr="7161D015">
        <w:rPr>
          <w:rFonts w:ascii="Times New Roman" w:eastAsia="Times New Roman" w:hAnsi="Times New Roman" w:cs="Times New Roman"/>
          <w:b/>
          <w:bCs/>
        </w:rPr>
        <w:t xml:space="preserve"> </w:t>
      </w:r>
      <w:r w:rsidRPr="7161D015">
        <w:rPr>
          <w:rFonts w:ascii="Times New Roman" w:eastAsia="Times New Roman" w:hAnsi="Times New Roman" w:cs="Times New Roman"/>
          <w:sz w:val="22"/>
          <w:szCs w:val="22"/>
        </w:rPr>
        <w:t xml:space="preserve">The table </w:t>
      </w:r>
      <w:r w:rsidR="29EA1E56"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1NF because all attributes contain atomic values (e.g., Title, Genre, Price, Edition, etc.). There are no repeating groups or multivalued attributes</w:t>
      </w:r>
      <w:r w:rsidR="77C0E35D" w:rsidRPr="7161D015">
        <w:rPr>
          <w:rFonts w:ascii="Times New Roman" w:eastAsia="Times New Roman" w:hAnsi="Times New Roman" w:cs="Times New Roman"/>
          <w:sz w:val="22"/>
          <w:szCs w:val="22"/>
        </w:rPr>
        <w:t xml:space="preserve"> within the table itself</w:t>
      </w:r>
      <w:r w:rsidRPr="7161D015">
        <w:rPr>
          <w:rFonts w:ascii="Times New Roman" w:eastAsia="Times New Roman" w:hAnsi="Times New Roman" w:cs="Times New Roman"/>
          <w:sz w:val="22"/>
          <w:szCs w:val="22"/>
        </w:rPr>
        <w:t>. Each row is uniquely identified by the primary key (ISBN).</w:t>
      </w:r>
      <w:r w:rsidR="0ABA1FEF" w:rsidRPr="7161D015">
        <w:rPr>
          <w:rFonts w:ascii="Times New Roman" w:eastAsia="Times New Roman" w:hAnsi="Times New Roman" w:cs="Times New Roman"/>
          <w:sz w:val="22"/>
          <w:szCs w:val="22"/>
        </w:rPr>
        <w:t xml:space="preserve"> Multivalued attributes, such as authors</w:t>
      </w:r>
      <w:r w:rsidR="1D46EADD" w:rsidRPr="7161D015">
        <w:rPr>
          <w:rFonts w:ascii="Times New Roman" w:eastAsia="Times New Roman" w:hAnsi="Times New Roman" w:cs="Times New Roman"/>
          <w:sz w:val="22"/>
          <w:szCs w:val="22"/>
        </w:rPr>
        <w:t>_b</w:t>
      </w:r>
      <w:r w:rsidR="0ABA1FEF" w:rsidRPr="7161D015">
        <w:rPr>
          <w:rFonts w:ascii="Times New Roman" w:eastAsia="Times New Roman" w:hAnsi="Times New Roman" w:cs="Times New Roman"/>
          <w:sz w:val="22"/>
          <w:szCs w:val="22"/>
        </w:rPr>
        <w:t>ooks</w:t>
      </w:r>
      <w:r w:rsidR="3909A802" w:rsidRPr="7161D015">
        <w:rPr>
          <w:rFonts w:ascii="Times New Roman" w:eastAsia="Times New Roman" w:hAnsi="Times New Roman" w:cs="Times New Roman"/>
          <w:sz w:val="22"/>
          <w:szCs w:val="22"/>
        </w:rPr>
        <w:t>ale</w:t>
      </w:r>
      <w:r w:rsidR="0ABA1FEF" w:rsidRPr="7161D015">
        <w:rPr>
          <w:rFonts w:ascii="Times New Roman" w:eastAsia="Times New Roman" w:hAnsi="Times New Roman" w:cs="Times New Roman"/>
          <w:sz w:val="22"/>
          <w:szCs w:val="22"/>
        </w:rPr>
        <w:t>, are stored in a separate table (</w:t>
      </w:r>
      <w:r w:rsidR="0ABA1FEF" w:rsidRPr="00DD2653">
        <w:rPr>
          <w:rFonts w:ascii="Times New Roman" w:eastAsia="Times New Roman" w:hAnsi="Times New Roman" w:cs="Times New Roman"/>
          <w:sz w:val="22"/>
          <w:szCs w:val="22"/>
        </w:rPr>
        <w:t>Authors_BookSale), ensuring normalization</w:t>
      </w:r>
      <w:r w:rsidR="0ABA1FEF" w:rsidRPr="7161D015">
        <w:rPr>
          <w:sz w:val="22"/>
          <w:szCs w:val="22"/>
        </w:rPr>
        <w:t>.</w:t>
      </w:r>
    </w:p>
    <w:p w14:paraId="0925DCD1" w14:textId="49ED14D8" w:rsidR="25280BD1" w:rsidRDefault="25280BD1" w:rsidP="7161D015">
      <w:pPr>
        <w:spacing w:line="257" w:lineRule="auto"/>
        <w:rPr>
          <w:rFonts w:ascii="Times New Roman" w:eastAsia="Times New Roman" w:hAnsi="Times New Roman" w:cs="Times New Roman"/>
          <w:sz w:val="22"/>
          <w:szCs w:val="22"/>
        </w:rPr>
      </w:pPr>
      <w:r w:rsidRPr="7161D015">
        <w:rPr>
          <w:rFonts w:ascii="Times New Roman" w:eastAsia="Times New Roman" w:hAnsi="Times New Roman" w:cs="Times New Roman"/>
          <w:b/>
          <w:bCs/>
          <w:sz w:val="22"/>
          <w:szCs w:val="22"/>
        </w:rPr>
        <w:t>2NF:</w:t>
      </w:r>
      <w:r w:rsidRPr="7161D015">
        <w:rPr>
          <w:rFonts w:ascii="Times New Roman" w:eastAsia="Times New Roman" w:hAnsi="Times New Roman" w:cs="Times New Roman"/>
          <w:b/>
          <w:bCs/>
        </w:rPr>
        <w:t xml:space="preserve"> </w:t>
      </w:r>
      <w:r w:rsidRPr="7161D015">
        <w:rPr>
          <w:rFonts w:ascii="Times New Roman" w:eastAsia="Times New Roman" w:hAnsi="Times New Roman" w:cs="Times New Roman"/>
          <w:sz w:val="22"/>
          <w:szCs w:val="22"/>
        </w:rPr>
        <w:t xml:space="preserve">The table </w:t>
      </w:r>
      <w:r w:rsidR="5A7DDF48"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2NF because it is in 1NF and all non-prime attributes (Title, Genre, Price, Translator, Edition, Pages, Language, Publisher_Name) are functionally dependent on the primary key (ISBN). There are no partial dependencies, as ISBN is the single-column primary key.</w:t>
      </w:r>
      <w:r w:rsidR="30A0F278" w:rsidRPr="7161D015">
        <w:rPr>
          <w:rFonts w:ascii="Times New Roman" w:eastAsia="Times New Roman" w:hAnsi="Times New Roman" w:cs="Times New Roman"/>
          <w:sz w:val="22"/>
          <w:szCs w:val="22"/>
        </w:rPr>
        <w:t xml:space="preserve"> </w:t>
      </w:r>
    </w:p>
    <w:p w14:paraId="783207FA" w14:textId="26CF8174" w:rsidR="25280BD1" w:rsidRDefault="25280BD1" w:rsidP="7161D015">
      <w:pPr>
        <w:rPr>
          <w:rFonts w:ascii="Times New Roman" w:eastAsia="Times New Roman" w:hAnsi="Times New Roman" w:cs="Times New Roman"/>
          <w:sz w:val="22"/>
          <w:szCs w:val="22"/>
        </w:rPr>
      </w:pPr>
      <w:r w:rsidRPr="7161D015">
        <w:rPr>
          <w:rFonts w:ascii="Times New Roman" w:eastAsia="Times New Roman" w:hAnsi="Times New Roman" w:cs="Times New Roman"/>
          <w:b/>
          <w:bCs/>
          <w:sz w:val="22"/>
          <w:szCs w:val="22"/>
        </w:rPr>
        <w:t>3NF:</w:t>
      </w:r>
      <w:r w:rsidRPr="7161D015">
        <w:rPr>
          <w:rFonts w:ascii="Times New Roman" w:eastAsia="Times New Roman" w:hAnsi="Times New Roman" w:cs="Times New Roman"/>
          <w:b/>
          <w:bCs/>
        </w:rPr>
        <w:t xml:space="preserve"> </w:t>
      </w:r>
      <w:r w:rsidRPr="7161D015">
        <w:rPr>
          <w:rFonts w:ascii="Times New Roman" w:eastAsia="Times New Roman" w:hAnsi="Times New Roman" w:cs="Times New Roman"/>
          <w:sz w:val="22"/>
          <w:szCs w:val="22"/>
        </w:rPr>
        <w:t xml:space="preserve">The table </w:t>
      </w:r>
      <w:r w:rsidR="0C5F16E0"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3NF because it is in 2NF and there are no transitive dependencies. Each non-prime attribute directly depends on the primary key (ISBN) and does not depend on another non-prime attribute. The foreign key (Publisher_Name) depends only on the primary key (ISBN) and ensures referential integrity with the Publisher table.</w:t>
      </w:r>
    </w:p>
    <w:p w14:paraId="33C13E04" w14:textId="310897CF" w:rsidR="25280BD1" w:rsidRDefault="25280BD1" w:rsidP="7161D015">
      <w:r w:rsidRPr="7161D015">
        <w:rPr>
          <w:rFonts w:ascii="Times New Roman" w:eastAsia="Times New Roman" w:hAnsi="Times New Roman" w:cs="Times New Roman"/>
          <w:b/>
          <w:bCs/>
          <w:sz w:val="22"/>
          <w:szCs w:val="22"/>
        </w:rPr>
        <w:t>BCNF:</w:t>
      </w:r>
      <w:r w:rsidRPr="7161D015">
        <w:rPr>
          <w:rFonts w:ascii="Times New Roman" w:eastAsia="Times New Roman" w:hAnsi="Times New Roman" w:cs="Times New Roman"/>
          <w:b/>
          <w:bCs/>
        </w:rPr>
        <w:t xml:space="preserve"> </w:t>
      </w:r>
      <w:r w:rsidRPr="7161D015">
        <w:rPr>
          <w:rFonts w:ascii="Times New Roman" w:eastAsia="Times New Roman" w:hAnsi="Times New Roman" w:cs="Times New Roman"/>
          <w:sz w:val="22"/>
          <w:szCs w:val="22"/>
        </w:rPr>
        <w:t xml:space="preserve">The table </w:t>
      </w:r>
      <w:r w:rsidR="64715E68"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BCNF because it is in 3NF</w:t>
      </w:r>
      <w:r w:rsidR="1A686E1A" w:rsidRPr="7161D015">
        <w:rPr>
          <w:rFonts w:ascii="Times New Roman" w:eastAsia="Times New Roman" w:hAnsi="Times New Roman" w:cs="Times New Roman"/>
          <w:sz w:val="22"/>
          <w:szCs w:val="22"/>
        </w:rPr>
        <w:t>,</w:t>
      </w:r>
      <w:r w:rsidRPr="7161D015">
        <w:rPr>
          <w:rFonts w:ascii="Times New Roman" w:eastAsia="Times New Roman" w:hAnsi="Times New Roman" w:cs="Times New Roman"/>
          <w:sz w:val="22"/>
          <w:szCs w:val="22"/>
        </w:rPr>
        <w:t xml:space="preserve"> and every functional dependency has a determinant that is a superkey. The only functional dependencies in the table are based on the primary key (ISBN), which uniquely identifies each row.</w:t>
      </w:r>
    </w:p>
    <w:p w14:paraId="0421CAD9" w14:textId="27ECDDAE" w:rsidR="7161D015" w:rsidRDefault="7161D015" w:rsidP="7161D015"/>
    <w:p w14:paraId="7BD8FDA5" w14:textId="515A8A51" w:rsidR="00EA47A0" w:rsidRPr="00EA47A0" w:rsidRDefault="458DCBEE" w:rsidP="7161D015">
      <w:pPr>
        <w:rPr>
          <w:rFonts w:asciiTheme="majorBidi" w:hAnsiTheme="majorBidi" w:cstheme="majorBidi"/>
          <w:b/>
          <w:bCs/>
          <w:u w:val="single"/>
        </w:rPr>
      </w:pPr>
      <w:r w:rsidRPr="7161D015">
        <w:rPr>
          <w:rFonts w:asciiTheme="majorBidi" w:hAnsiTheme="majorBidi" w:cstheme="majorBidi"/>
          <w:b/>
          <w:bCs/>
          <w:u w:val="single"/>
        </w:rPr>
        <w:t>Relation10: Books_for_Rent</w:t>
      </w:r>
    </w:p>
    <w:p w14:paraId="2FDDFBD6" w14:textId="0B02AA11" w:rsidR="00EA47A0" w:rsidRPr="00EA47A0" w:rsidRDefault="00EA47A0" w:rsidP="7161D015">
      <w:pPr>
        <w:rPr>
          <w:rFonts w:asciiTheme="majorBidi" w:hAnsiTheme="majorBidi" w:cstheme="majorBidi"/>
          <w:b/>
          <w:bCs/>
          <w:u w:val="single"/>
        </w:rPr>
      </w:pPr>
    </w:p>
    <w:p w14:paraId="57EEEE7B" w14:textId="44B2070F" w:rsidR="15A132ED" w:rsidRDefault="15A132ED" w:rsidP="7161D015">
      <w:pPr>
        <w:spacing w:line="257" w:lineRule="auto"/>
      </w:pPr>
      <w:r>
        <w:rPr>
          <w:noProof/>
          <w:lang w:eastAsia="en-US"/>
        </w:rPr>
        <w:drawing>
          <wp:inline distT="0" distB="0" distL="0" distR="0" wp14:anchorId="7FCF3798" wp14:editId="2AFFE527">
            <wp:extent cx="5943600" cy="274849"/>
            <wp:effectExtent l="0" t="0" r="0" b="0"/>
            <wp:docPr id="814195930" name="Picture 81419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extLst>
                        <a:ext uri="{28A0092B-C50C-407E-A947-70E740481C1C}">
                          <a14:useLocalDpi xmlns:a14="http://schemas.microsoft.com/office/drawing/2010/main" val="0"/>
                        </a:ext>
                      </a:extLst>
                    </a:blip>
                    <a:srcRect b="51907"/>
                    <a:stretch/>
                  </pic:blipFill>
                  <pic:spPr bwMode="auto">
                    <a:xfrm>
                      <a:off x="0" y="0"/>
                      <a:ext cx="5943600" cy="274849"/>
                    </a:xfrm>
                    <a:prstGeom prst="rect">
                      <a:avLst/>
                    </a:prstGeom>
                    <a:ln>
                      <a:noFill/>
                    </a:ln>
                    <a:extLst>
                      <a:ext uri="{53640926-AAD7-44D8-BBD7-CCE9431645EC}">
                        <a14:shadowObscured xmlns:a14="http://schemas.microsoft.com/office/drawing/2010/main"/>
                      </a:ext>
                    </a:extLst>
                  </pic:spPr>
                </pic:pic>
              </a:graphicData>
            </a:graphic>
          </wp:inline>
        </w:drawing>
      </w:r>
    </w:p>
    <w:p w14:paraId="40E95947" w14:textId="407E3AD1" w:rsidR="001D17D9" w:rsidRPr="00FB7F2A" w:rsidRDefault="001D17D9" w:rsidP="7161D015">
      <w:pPr>
        <w:spacing w:line="257" w:lineRule="auto"/>
        <w:rPr>
          <w:rFonts w:asciiTheme="majorBidi" w:hAnsiTheme="majorBidi" w:cstheme="majorBidi"/>
        </w:rPr>
      </w:pPr>
      <w:r w:rsidRPr="00FB7F2A">
        <w:rPr>
          <w:rFonts w:asciiTheme="majorBidi" w:hAnsiTheme="majorBidi" w:cstheme="majorBidi"/>
        </w:rPr>
        <w:t>The functional dependency in this table is:</w:t>
      </w:r>
    </w:p>
    <w:p w14:paraId="2448A593" w14:textId="6135A5D2" w:rsidR="001D17D9" w:rsidRPr="00FB7F2A" w:rsidRDefault="001D17D9" w:rsidP="7161D015">
      <w:pPr>
        <w:spacing w:line="257" w:lineRule="auto"/>
        <w:rPr>
          <w:rFonts w:asciiTheme="majorBidi" w:hAnsiTheme="majorBidi" w:cstheme="majorBidi"/>
        </w:rPr>
      </w:pPr>
      <w:r w:rsidRPr="00FB7F2A">
        <w:rPr>
          <w:rFonts w:asciiTheme="majorBidi" w:hAnsiTheme="majorBidi" w:cstheme="majorBidi"/>
        </w:rPr>
        <w:t xml:space="preserve">BookID </w:t>
      </w:r>
      <w:r w:rsidRPr="00FB7F2A">
        <w:rPr>
          <w:rFonts w:asciiTheme="majorBidi" w:eastAsia="Wingdings" w:hAnsiTheme="majorBidi" w:cstheme="majorBidi"/>
        </w:rPr>
        <w:sym w:font="Wingdings" w:char="F0E0"/>
      </w:r>
      <w:r w:rsidRPr="00FB7F2A">
        <w:rPr>
          <w:rFonts w:asciiTheme="majorBidi" w:hAnsiTheme="majorBidi" w:cstheme="majorBidi"/>
        </w:rPr>
        <w:t xml:space="preserve"> (</w:t>
      </w:r>
      <w:r w:rsidR="00B96521" w:rsidRPr="00FB7F2A">
        <w:rPr>
          <w:rFonts w:asciiTheme="majorBidi" w:hAnsiTheme="majorBidi" w:cstheme="majorBidi"/>
        </w:rPr>
        <w:t>ISBN,</w:t>
      </w:r>
      <w:r w:rsidR="00C859BA" w:rsidRPr="00FB7F2A">
        <w:rPr>
          <w:rFonts w:asciiTheme="majorBidi" w:hAnsiTheme="majorBidi" w:cstheme="majorBidi"/>
        </w:rPr>
        <w:t xml:space="preserve"> Title,</w:t>
      </w:r>
      <w:r w:rsidR="00863C1E" w:rsidRPr="00FB7F2A">
        <w:rPr>
          <w:rFonts w:asciiTheme="majorBidi" w:hAnsiTheme="majorBidi" w:cstheme="majorBidi"/>
        </w:rPr>
        <w:t xml:space="preserve"> Genre, Price, Translator, Edition, Pages, Language,</w:t>
      </w:r>
      <w:r w:rsidR="00FB7F2A" w:rsidRPr="00FB7F2A">
        <w:rPr>
          <w:rFonts w:asciiTheme="majorBidi" w:hAnsiTheme="majorBidi" w:cstheme="majorBidi"/>
        </w:rPr>
        <w:t xml:space="preserve"> Publisher_Name, Shelf_No, Row_No, BranchID)</w:t>
      </w:r>
    </w:p>
    <w:p w14:paraId="12D38AC1" w14:textId="3598DFA1" w:rsidR="1E91EB0A" w:rsidRDefault="1E91EB0A" w:rsidP="7161D015">
      <w:pPr>
        <w:spacing w:line="257" w:lineRule="auto"/>
      </w:pPr>
      <w:r w:rsidRPr="7161D015">
        <w:rPr>
          <w:rFonts w:ascii="Times New Roman" w:eastAsia="Times New Roman" w:hAnsi="Times New Roman" w:cs="Times New Roman"/>
          <w:b/>
          <w:bCs/>
          <w:sz w:val="22"/>
          <w:szCs w:val="22"/>
        </w:rPr>
        <w:t>1NF:</w:t>
      </w:r>
      <w:r w:rsidRPr="7161D015">
        <w:rPr>
          <w:rFonts w:ascii="Calibri" w:eastAsia="Calibri" w:hAnsi="Calibri" w:cs="Calibri"/>
          <w:sz w:val="22"/>
          <w:szCs w:val="22"/>
        </w:rPr>
        <w:t xml:space="preserve"> </w:t>
      </w:r>
      <w:r w:rsidRPr="7161D015">
        <w:rPr>
          <w:rFonts w:ascii="Times New Roman" w:eastAsia="Times New Roman" w:hAnsi="Times New Roman" w:cs="Times New Roman"/>
          <w:sz w:val="22"/>
          <w:szCs w:val="22"/>
        </w:rPr>
        <w:t xml:space="preserve">The table </w:t>
      </w:r>
      <w:r w:rsidR="5835E5AF"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1NF because all attributes contain atomic values (e.g., Title, Genre, Price, Edition, etc.). There are no repeating groups or multivalued attributes within this table itself. Each row is uniquely identified by the primary key (BookID). Multivalued attributes, such as Author</w:t>
      </w:r>
      <w:r w:rsidR="0004023E">
        <w:rPr>
          <w:rFonts w:ascii="Times New Roman" w:eastAsia="Times New Roman" w:hAnsi="Times New Roman" w:cs="Times New Roman"/>
          <w:sz w:val="22"/>
          <w:szCs w:val="22"/>
        </w:rPr>
        <w:t>s</w:t>
      </w:r>
      <w:r w:rsidRPr="7161D015">
        <w:rPr>
          <w:rFonts w:ascii="Times New Roman" w:eastAsia="Times New Roman" w:hAnsi="Times New Roman" w:cs="Times New Roman"/>
          <w:sz w:val="22"/>
          <w:szCs w:val="22"/>
        </w:rPr>
        <w:t>_bookrent, are stored in a separate table (Authors_BookRent), ensuring normalization.</w:t>
      </w:r>
    </w:p>
    <w:p w14:paraId="198BADA2" w14:textId="6E1698A6" w:rsidR="1E91EB0A" w:rsidRDefault="1E91EB0A" w:rsidP="7161D015">
      <w:pPr>
        <w:spacing w:line="257" w:lineRule="auto"/>
      </w:pPr>
      <w:r w:rsidRPr="7161D015">
        <w:rPr>
          <w:rFonts w:ascii="Times New Roman" w:eastAsia="Times New Roman" w:hAnsi="Times New Roman" w:cs="Times New Roman"/>
          <w:b/>
          <w:bCs/>
          <w:sz w:val="22"/>
          <w:szCs w:val="22"/>
        </w:rPr>
        <w:t>2NF:</w:t>
      </w:r>
      <w:r w:rsidRPr="7161D015">
        <w:rPr>
          <w:rFonts w:ascii="Calibri" w:eastAsia="Calibri" w:hAnsi="Calibri" w:cs="Calibri"/>
          <w:sz w:val="22"/>
          <w:szCs w:val="22"/>
        </w:rPr>
        <w:t xml:space="preserve"> </w:t>
      </w:r>
      <w:r w:rsidRPr="7161D015">
        <w:rPr>
          <w:rFonts w:ascii="Times New Roman" w:eastAsia="Times New Roman" w:hAnsi="Times New Roman" w:cs="Times New Roman"/>
          <w:sz w:val="22"/>
          <w:szCs w:val="22"/>
        </w:rPr>
        <w:t xml:space="preserve">The table </w:t>
      </w:r>
      <w:r w:rsidR="60B8584C"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2NF because it is in 1NF</w:t>
      </w:r>
      <w:r w:rsidR="4373BBB6" w:rsidRPr="7161D015">
        <w:rPr>
          <w:rFonts w:ascii="Times New Roman" w:eastAsia="Times New Roman" w:hAnsi="Times New Roman" w:cs="Times New Roman"/>
          <w:sz w:val="22"/>
          <w:szCs w:val="22"/>
        </w:rPr>
        <w:t>,</w:t>
      </w:r>
      <w:r w:rsidRPr="7161D015">
        <w:rPr>
          <w:rFonts w:ascii="Times New Roman" w:eastAsia="Times New Roman" w:hAnsi="Times New Roman" w:cs="Times New Roman"/>
          <w:sz w:val="22"/>
          <w:szCs w:val="22"/>
        </w:rPr>
        <w:t xml:space="preserve"> and all non-prime attributes (ISBN, Title, Genre, Price, Translator, Edition, Pages, Language, Publisher_Name, Shelf_No, Row_No, BranchID) are functionally dependent on the primary key (BookID). The multivalued attribute (Author</w:t>
      </w:r>
      <w:r w:rsidR="05419260" w:rsidRPr="7161D015">
        <w:rPr>
          <w:rFonts w:ascii="Times New Roman" w:eastAsia="Times New Roman" w:hAnsi="Times New Roman" w:cs="Times New Roman"/>
          <w:sz w:val="22"/>
          <w:szCs w:val="22"/>
        </w:rPr>
        <w:t>_bookrent</w:t>
      </w:r>
      <w:r w:rsidRPr="7161D015">
        <w:rPr>
          <w:rFonts w:ascii="Times New Roman" w:eastAsia="Times New Roman" w:hAnsi="Times New Roman" w:cs="Times New Roman"/>
          <w:sz w:val="22"/>
          <w:szCs w:val="22"/>
        </w:rPr>
        <w:t>) is managed in the separate table Authors_BookRent, ensuring no partial dependencies.</w:t>
      </w:r>
    </w:p>
    <w:p w14:paraId="52193975" w14:textId="6C5F417E" w:rsidR="1E91EB0A" w:rsidRDefault="1E91EB0A" w:rsidP="7161D015">
      <w:pPr>
        <w:spacing w:line="257" w:lineRule="auto"/>
      </w:pPr>
      <w:r w:rsidRPr="7161D015">
        <w:rPr>
          <w:rFonts w:ascii="Times New Roman" w:eastAsia="Times New Roman" w:hAnsi="Times New Roman" w:cs="Times New Roman"/>
          <w:b/>
          <w:bCs/>
          <w:sz w:val="22"/>
          <w:szCs w:val="22"/>
        </w:rPr>
        <w:t>3NF:</w:t>
      </w:r>
      <w:r w:rsidRPr="7161D015">
        <w:rPr>
          <w:rFonts w:ascii="Times New Roman" w:eastAsia="Times New Roman" w:hAnsi="Times New Roman" w:cs="Times New Roman"/>
          <w:sz w:val="22"/>
          <w:szCs w:val="22"/>
        </w:rPr>
        <w:t xml:space="preserve"> The table </w:t>
      </w:r>
      <w:r w:rsidR="5A35F5A2"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3NF because it is in 2NF</w:t>
      </w:r>
      <w:r w:rsidR="59015CB5" w:rsidRPr="7161D015">
        <w:rPr>
          <w:rFonts w:ascii="Times New Roman" w:eastAsia="Times New Roman" w:hAnsi="Times New Roman" w:cs="Times New Roman"/>
          <w:sz w:val="22"/>
          <w:szCs w:val="22"/>
        </w:rPr>
        <w:t>,</w:t>
      </w:r>
      <w:r w:rsidRPr="7161D015">
        <w:rPr>
          <w:rFonts w:ascii="Times New Roman" w:eastAsia="Times New Roman" w:hAnsi="Times New Roman" w:cs="Times New Roman"/>
          <w:sz w:val="22"/>
          <w:szCs w:val="22"/>
        </w:rPr>
        <w:t xml:space="preserve"> and there are no transitive dependencies. Each non-prime attribute depends directly on the primary key (BookID), and no attribute depends on another non-prime attribute. Foreign keys (ISBN, Publisher_Name, BranchID) ensure referential integrity with their respective related tables (Books_for_Sale, Publisher, and Libraryy).</w:t>
      </w:r>
    </w:p>
    <w:p w14:paraId="6BB61958" w14:textId="2B16697C" w:rsidR="1E91EB0A" w:rsidRDefault="1E91EB0A" w:rsidP="7161D015">
      <w:pPr>
        <w:spacing w:line="257" w:lineRule="auto"/>
      </w:pPr>
      <w:r w:rsidRPr="7161D015">
        <w:rPr>
          <w:rFonts w:ascii="Times New Roman" w:eastAsia="Times New Roman" w:hAnsi="Times New Roman" w:cs="Times New Roman"/>
          <w:b/>
          <w:bCs/>
          <w:sz w:val="22"/>
          <w:szCs w:val="22"/>
        </w:rPr>
        <w:t>BCNF:</w:t>
      </w:r>
      <w:r w:rsidRPr="7161D015">
        <w:rPr>
          <w:rFonts w:ascii="Calibri" w:eastAsia="Calibri" w:hAnsi="Calibri" w:cs="Calibri"/>
          <w:sz w:val="22"/>
          <w:szCs w:val="22"/>
        </w:rPr>
        <w:t xml:space="preserve"> </w:t>
      </w:r>
      <w:r w:rsidRPr="7161D015">
        <w:rPr>
          <w:rFonts w:ascii="Times New Roman" w:eastAsia="Times New Roman" w:hAnsi="Times New Roman" w:cs="Times New Roman"/>
          <w:sz w:val="22"/>
          <w:szCs w:val="22"/>
        </w:rPr>
        <w:t xml:space="preserve">The table </w:t>
      </w:r>
      <w:r w:rsidR="15610312" w:rsidRPr="7161D015">
        <w:rPr>
          <w:rFonts w:ascii="Times New Roman" w:eastAsia="Times New Roman" w:hAnsi="Times New Roman" w:cs="Times New Roman"/>
          <w:sz w:val="22"/>
          <w:szCs w:val="22"/>
        </w:rPr>
        <w:t xml:space="preserve">satisfies </w:t>
      </w:r>
      <w:r w:rsidRPr="7161D015">
        <w:rPr>
          <w:rFonts w:ascii="Times New Roman" w:eastAsia="Times New Roman" w:hAnsi="Times New Roman" w:cs="Times New Roman"/>
          <w:sz w:val="22"/>
          <w:szCs w:val="22"/>
        </w:rPr>
        <w:t>BCNF because it is in 3NF</w:t>
      </w:r>
      <w:r w:rsidR="5798B830" w:rsidRPr="7161D015">
        <w:rPr>
          <w:rFonts w:ascii="Times New Roman" w:eastAsia="Times New Roman" w:hAnsi="Times New Roman" w:cs="Times New Roman"/>
          <w:sz w:val="22"/>
          <w:szCs w:val="22"/>
        </w:rPr>
        <w:t>,</w:t>
      </w:r>
      <w:r w:rsidRPr="7161D015">
        <w:rPr>
          <w:rFonts w:ascii="Times New Roman" w:eastAsia="Times New Roman" w:hAnsi="Times New Roman" w:cs="Times New Roman"/>
          <w:sz w:val="22"/>
          <w:szCs w:val="22"/>
        </w:rPr>
        <w:t xml:space="preserve"> and every functional dependency has a determinant that is a superkey. The only functional dependencies in this table are based on the primary key (BookID), which uniquely identifies each row.</w:t>
      </w:r>
    </w:p>
    <w:p w14:paraId="3DD8911B" w14:textId="6C469BEF" w:rsidR="7161D015" w:rsidRDefault="7161D015" w:rsidP="7161D015">
      <w:pPr>
        <w:rPr>
          <w:rFonts w:asciiTheme="majorBidi" w:hAnsiTheme="majorBidi" w:cstheme="majorBidi"/>
          <w:b/>
          <w:bCs/>
          <w:u w:val="single"/>
        </w:rPr>
      </w:pPr>
    </w:p>
    <w:p w14:paraId="6006EDC9" w14:textId="0D18474C" w:rsidR="00EA47A0" w:rsidRPr="00EA47A0" w:rsidRDefault="00EA47A0" w:rsidP="00EA47A0">
      <w:pPr>
        <w:rPr>
          <w:rFonts w:asciiTheme="majorBidi" w:hAnsiTheme="majorBidi" w:cstheme="majorBidi"/>
          <w:b/>
          <w:bCs/>
          <w:u w:val="single"/>
        </w:rPr>
      </w:pPr>
      <w:r w:rsidRPr="00EA47A0">
        <w:rPr>
          <w:rFonts w:asciiTheme="majorBidi" w:hAnsiTheme="majorBidi" w:cstheme="majorBidi"/>
          <w:b/>
          <w:bCs/>
          <w:u w:val="single"/>
        </w:rPr>
        <w:t>Relation11: Authors_</w:t>
      </w:r>
      <w:r w:rsidR="00936BFB">
        <w:rPr>
          <w:rFonts w:asciiTheme="majorBidi" w:hAnsiTheme="majorBidi" w:cstheme="majorBidi"/>
          <w:b/>
          <w:bCs/>
          <w:u w:val="single"/>
        </w:rPr>
        <w:t>B</w:t>
      </w:r>
      <w:r w:rsidRPr="00EA47A0">
        <w:rPr>
          <w:rFonts w:asciiTheme="majorBidi" w:hAnsiTheme="majorBidi" w:cstheme="majorBidi"/>
          <w:b/>
          <w:bCs/>
          <w:u w:val="single"/>
        </w:rPr>
        <w:t>ook</w:t>
      </w:r>
      <w:r w:rsidR="00936BFB">
        <w:rPr>
          <w:rFonts w:asciiTheme="majorBidi" w:hAnsiTheme="majorBidi" w:cstheme="majorBidi"/>
          <w:b/>
          <w:bCs/>
          <w:u w:val="single"/>
        </w:rPr>
        <w:t>S</w:t>
      </w:r>
      <w:r w:rsidRPr="00EA47A0">
        <w:rPr>
          <w:rFonts w:asciiTheme="majorBidi" w:hAnsiTheme="majorBidi" w:cstheme="majorBidi"/>
          <w:b/>
          <w:bCs/>
          <w:u w:val="single"/>
        </w:rPr>
        <w:t>ale</w:t>
      </w:r>
    </w:p>
    <w:p w14:paraId="7D75D77E" w14:textId="77777777" w:rsidR="00EA47A0" w:rsidRPr="00EA47A0" w:rsidRDefault="00EA47A0" w:rsidP="7161D015">
      <w:pPr>
        <w:rPr>
          <w:rFonts w:asciiTheme="majorBidi" w:hAnsiTheme="majorBidi" w:cstheme="majorBidi"/>
          <w:b/>
          <w:bCs/>
          <w:u w:val="single"/>
        </w:rPr>
      </w:pPr>
    </w:p>
    <w:p w14:paraId="33455935" w14:textId="2E29A1B1" w:rsidR="243694CE" w:rsidRDefault="243694CE" w:rsidP="7161D015">
      <w:r>
        <w:rPr>
          <w:noProof/>
          <w:lang w:eastAsia="en-US"/>
        </w:rPr>
        <w:drawing>
          <wp:inline distT="0" distB="0" distL="0" distR="0" wp14:anchorId="53A13EE2" wp14:editId="30CB82BE">
            <wp:extent cx="5943600" cy="304800"/>
            <wp:effectExtent l="0" t="0" r="0" b="0"/>
            <wp:docPr id="1597031255" name="Picture 159703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943600" cy="304800"/>
                    </a:xfrm>
                    <a:prstGeom prst="rect">
                      <a:avLst/>
                    </a:prstGeom>
                  </pic:spPr>
                </pic:pic>
              </a:graphicData>
            </a:graphic>
          </wp:inline>
        </w:drawing>
      </w:r>
    </w:p>
    <w:p w14:paraId="00621B8C" w14:textId="77777777" w:rsidR="00C37741" w:rsidRDefault="00C37741" w:rsidP="7161D015">
      <w:pPr>
        <w:rPr>
          <w:rFonts w:ascii="Times New Roman" w:eastAsia="Times New Roman" w:hAnsi="Times New Roman" w:cs="Times New Roman"/>
          <w:sz w:val="22"/>
          <w:szCs w:val="22"/>
        </w:rPr>
      </w:pPr>
    </w:p>
    <w:p w14:paraId="18005B5A" w14:textId="1E7A59E9" w:rsidR="00981AF6" w:rsidRDefault="00981AF6" w:rsidP="7161D015">
      <w:pPr>
        <w:rPr>
          <w:rFonts w:ascii="Times New Roman" w:eastAsia="Times New Roman" w:hAnsi="Times New Roman" w:cs="Times New Roman"/>
          <w:sz w:val="22"/>
          <w:szCs w:val="22"/>
        </w:rPr>
      </w:pPr>
      <w:r>
        <w:rPr>
          <w:rFonts w:ascii="Times New Roman" w:eastAsia="Times New Roman" w:hAnsi="Times New Roman" w:cs="Times New Roman"/>
          <w:sz w:val="22"/>
          <w:szCs w:val="22"/>
        </w:rPr>
        <w:t>There are no functional dependencies in this table</w:t>
      </w:r>
    </w:p>
    <w:p w14:paraId="03CEAACB" w14:textId="24BD94C0" w:rsidR="2E551029" w:rsidRDefault="2E551029" w:rsidP="7161D015">
      <w:r w:rsidRPr="7161D015">
        <w:rPr>
          <w:rFonts w:ascii="Times New Roman" w:eastAsia="Times New Roman" w:hAnsi="Times New Roman" w:cs="Times New Roman"/>
          <w:b/>
          <w:bCs/>
          <w:sz w:val="22"/>
          <w:szCs w:val="22"/>
        </w:rPr>
        <w:t xml:space="preserve">1NF: </w:t>
      </w:r>
      <w:r w:rsidRPr="7161D015">
        <w:rPr>
          <w:rFonts w:ascii="Times New Roman" w:eastAsia="Times New Roman" w:hAnsi="Times New Roman" w:cs="Times New Roman"/>
          <w:sz w:val="22"/>
          <w:szCs w:val="22"/>
        </w:rPr>
        <w:t xml:space="preserve">The table </w:t>
      </w:r>
      <w:r w:rsidR="49F8DF02"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1NF because all attributes contain atomic values (e.g., ISBN, Author_Name). There are no repeating groups or multivalued attributes. Each row is uniquely identified by the composite primary key (ISBN, Author_Name). ISBN is a foreign key referencing the Books_for_Sale table, ensuring referential integrity between the two tables.</w:t>
      </w:r>
    </w:p>
    <w:p w14:paraId="29F6BCA0" w14:textId="42F7EC3E" w:rsidR="2E551029" w:rsidRDefault="2E551029" w:rsidP="7161D015">
      <w:pPr>
        <w:spacing w:line="257" w:lineRule="auto"/>
      </w:pPr>
      <w:r w:rsidRPr="7161D015">
        <w:rPr>
          <w:rFonts w:ascii="Times New Roman" w:eastAsia="Times New Roman" w:hAnsi="Times New Roman" w:cs="Times New Roman"/>
          <w:b/>
          <w:bCs/>
          <w:sz w:val="22"/>
          <w:szCs w:val="22"/>
        </w:rPr>
        <w:t xml:space="preserve">2NF: </w:t>
      </w:r>
      <w:r w:rsidRPr="7161D015">
        <w:rPr>
          <w:rFonts w:ascii="Times New Roman" w:eastAsia="Times New Roman" w:hAnsi="Times New Roman" w:cs="Times New Roman"/>
          <w:sz w:val="22"/>
          <w:szCs w:val="22"/>
        </w:rPr>
        <w:t xml:space="preserve">The table </w:t>
      </w:r>
      <w:r w:rsidR="4022CD66"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2NF because it is in 1NF</w:t>
      </w:r>
      <w:r w:rsidR="21B0736D" w:rsidRPr="7161D015">
        <w:rPr>
          <w:rFonts w:ascii="Times New Roman" w:eastAsia="Times New Roman" w:hAnsi="Times New Roman" w:cs="Times New Roman"/>
          <w:sz w:val="22"/>
          <w:szCs w:val="22"/>
        </w:rPr>
        <w:t xml:space="preserve">, </w:t>
      </w:r>
      <w:r w:rsidRPr="7161D015">
        <w:rPr>
          <w:rFonts w:ascii="Times New Roman" w:eastAsia="Times New Roman" w:hAnsi="Times New Roman" w:cs="Times New Roman"/>
          <w:sz w:val="22"/>
          <w:szCs w:val="22"/>
        </w:rPr>
        <w:t>and all non-prime attributes (none exist here) are fully functionally dependent on the entire composite key (ISBN, Author_Name). There are no partial dependencies, and ISBN refers to the Books_for_Sale table.</w:t>
      </w:r>
    </w:p>
    <w:p w14:paraId="125BE810" w14:textId="1206B430" w:rsidR="2E551029" w:rsidRDefault="2E551029" w:rsidP="7161D015">
      <w:r w:rsidRPr="7161D015">
        <w:rPr>
          <w:rFonts w:ascii="Times New Roman" w:eastAsia="Times New Roman" w:hAnsi="Times New Roman" w:cs="Times New Roman"/>
          <w:b/>
          <w:bCs/>
          <w:sz w:val="22"/>
          <w:szCs w:val="22"/>
        </w:rPr>
        <w:t xml:space="preserve">3NF: </w:t>
      </w:r>
      <w:r w:rsidRPr="7161D015">
        <w:rPr>
          <w:rFonts w:ascii="Times New Roman" w:eastAsia="Times New Roman" w:hAnsi="Times New Roman" w:cs="Times New Roman"/>
          <w:sz w:val="22"/>
          <w:szCs w:val="22"/>
        </w:rPr>
        <w:t xml:space="preserve">The table </w:t>
      </w:r>
      <w:r w:rsidR="0C76E15D"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3NF because it is in 2NF</w:t>
      </w:r>
      <w:r w:rsidR="6CAB4EF7" w:rsidRPr="7161D015">
        <w:rPr>
          <w:rFonts w:ascii="Times New Roman" w:eastAsia="Times New Roman" w:hAnsi="Times New Roman" w:cs="Times New Roman"/>
          <w:sz w:val="22"/>
          <w:szCs w:val="22"/>
        </w:rPr>
        <w:t>,</w:t>
      </w:r>
      <w:r w:rsidRPr="7161D015">
        <w:rPr>
          <w:rFonts w:ascii="Times New Roman" w:eastAsia="Times New Roman" w:hAnsi="Times New Roman" w:cs="Times New Roman"/>
          <w:sz w:val="22"/>
          <w:szCs w:val="22"/>
        </w:rPr>
        <w:t xml:space="preserve"> and there are no transitive dependencies since the only attributes (ISBN, Author_Name) are part of the composite key or depend on it. ISBN reference</w:t>
      </w:r>
      <w:r w:rsidR="11FBD12B" w:rsidRPr="7161D015">
        <w:rPr>
          <w:rFonts w:ascii="Times New Roman" w:eastAsia="Times New Roman" w:hAnsi="Times New Roman" w:cs="Times New Roman"/>
          <w:sz w:val="22"/>
          <w:szCs w:val="22"/>
        </w:rPr>
        <w:t>s</w:t>
      </w:r>
      <w:r w:rsidRPr="7161D015">
        <w:rPr>
          <w:rFonts w:ascii="Times New Roman" w:eastAsia="Times New Roman" w:hAnsi="Times New Roman" w:cs="Times New Roman"/>
          <w:sz w:val="22"/>
          <w:szCs w:val="22"/>
        </w:rPr>
        <w:t xml:space="preserve"> Books_for_Sale, </w:t>
      </w:r>
      <w:r w:rsidR="3A60E1A2" w:rsidRPr="7161D015">
        <w:rPr>
          <w:rFonts w:ascii="Times New Roman" w:eastAsia="Times New Roman" w:hAnsi="Times New Roman" w:cs="Times New Roman"/>
          <w:sz w:val="22"/>
          <w:szCs w:val="22"/>
        </w:rPr>
        <w:t xml:space="preserve">and does not violate 3NF because it is an </w:t>
      </w:r>
      <w:r w:rsidR="3A60E1A2" w:rsidRPr="7161D015">
        <w:rPr>
          <w:rFonts w:ascii="Times New Roman" w:eastAsia="Times New Roman" w:hAnsi="Times New Roman" w:cs="Times New Roman"/>
          <w:b/>
          <w:bCs/>
          <w:sz w:val="22"/>
          <w:szCs w:val="22"/>
        </w:rPr>
        <w:t>external dependency</w:t>
      </w:r>
      <w:r w:rsidR="3A60E1A2" w:rsidRPr="7161D015">
        <w:rPr>
          <w:rFonts w:ascii="Times New Roman" w:eastAsia="Times New Roman" w:hAnsi="Times New Roman" w:cs="Times New Roman"/>
          <w:sz w:val="22"/>
          <w:szCs w:val="22"/>
        </w:rPr>
        <w:t xml:space="preserve"> and does not introduce any redundancy or anomalies within the table itself.</w:t>
      </w:r>
    </w:p>
    <w:p w14:paraId="7DC25AA7" w14:textId="4816C3E5" w:rsidR="2E551029" w:rsidRDefault="2E551029" w:rsidP="7161D015">
      <w:pPr>
        <w:rPr>
          <w:rFonts w:ascii="Times New Roman" w:eastAsia="Times New Roman" w:hAnsi="Times New Roman" w:cs="Times New Roman"/>
          <w:sz w:val="22"/>
          <w:szCs w:val="22"/>
        </w:rPr>
      </w:pPr>
      <w:r w:rsidRPr="7161D015">
        <w:rPr>
          <w:rFonts w:ascii="Times New Roman" w:eastAsia="Times New Roman" w:hAnsi="Times New Roman" w:cs="Times New Roman"/>
          <w:b/>
          <w:bCs/>
          <w:sz w:val="22"/>
          <w:szCs w:val="22"/>
        </w:rPr>
        <w:t xml:space="preserve">BCNF: </w:t>
      </w:r>
      <w:r w:rsidRPr="7161D015">
        <w:rPr>
          <w:rFonts w:ascii="Times New Roman" w:eastAsia="Times New Roman" w:hAnsi="Times New Roman" w:cs="Times New Roman"/>
          <w:sz w:val="22"/>
          <w:szCs w:val="22"/>
        </w:rPr>
        <w:t xml:space="preserve">The table </w:t>
      </w:r>
      <w:r w:rsidR="32450B79" w:rsidRPr="7161D015">
        <w:rPr>
          <w:rFonts w:ascii="Times New Roman" w:eastAsia="Times New Roman" w:hAnsi="Times New Roman" w:cs="Times New Roman"/>
          <w:sz w:val="22"/>
          <w:szCs w:val="22"/>
        </w:rPr>
        <w:t xml:space="preserve">satisfies </w:t>
      </w:r>
      <w:r w:rsidRPr="7161D015">
        <w:rPr>
          <w:rFonts w:ascii="Times New Roman" w:eastAsia="Times New Roman" w:hAnsi="Times New Roman" w:cs="Times New Roman"/>
          <w:sz w:val="22"/>
          <w:szCs w:val="22"/>
        </w:rPr>
        <w:t>BCNF because it is in 3NF</w:t>
      </w:r>
      <w:r w:rsidR="06A796D3" w:rsidRPr="7161D015">
        <w:rPr>
          <w:rFonts w:ascii="Times New Roman" w:eastAsia="Times New Roman" w:hAnsi="Times New Roman" w:cs="Times New Roman"/>
          <w:sz w:val="22"/>
          <w:szCs w:val="22"/>
        </w:rPr>
        <w:t>,</w:t>
      </w:r>
      <w:r w:rsidRPr="7161D015">
        <w:rPr>
          <w:rFonts w:ascii="Times New Roman" w:eastAsia="Times New Roman" w:hAnsi="Times New Roman" w:cs="Times New Roman"/>
          <w:sz w:val="22"/>
          <w:szCs w:val="22"/>
        </w:rPr>
        <w:t xml:space="preserve"> and every determinant is a superkey because the only functional dependency is between the composite primary key (ISBN, Author_Name) and the attributes in the tables. ISBN maintains its role as a foreign key to Books_for_Sale.</w:t>
      </w:r>
    </w:p>
    <w:p w14:paraId="3322D46A" w14:textId="1B696ABA" w:rsidR="7161D015" w:rsidRDefault="7161D015" w:rsidP="7161D015">
      <w:pPr>
        <w:rPr>
          <w:rFonts w:asciiTheme="majorBidi" w:hAnsiTheme="majorBidi" w:cstheme="majorBidi"/>
          <w:b/>
          <w:bCs/>
          <w:u w:val="single"/>
        </w:rPr>
      </w:pPr>
    </w:p>
    <w:p w14:paraId="19149301" w14:textId="77777777" w:rsidR="00D06C34" w:rsidRDefault="00D06C34" w:rsidP="7161D015">
      <w:pPr>
        <w:rPr>
          <w:rFonts w:asciiTheme="majorBidi" w:hAnsiTheme="majorBidi" w:cstheme="majorBidi"/>
          <w:b/>
          <w:bCs/>
          <w:u w:val="single"/>
        </w:rPr>
      </w:pPr>
    </w:p>
    <w:p w14:paraId="6A09383E" w14:textId="77777777" w:rsidR="00D06C34" w:rsidRDefault="00D06C34" w:rsidP="7161D015">
      <w:pPr>
        <w:rPr>
          <w:rFonts w:asciiTheme="majorBidi" w:hAnsiTheme="majorBidi" w:cstheme="majorBidi"/>
          <w:b/>
          <w:bCs/>
          <w:u w:val="single"/>
        </w:rPr>
      </w:pPr>
    </w:p>
    <w:p w14:paraId="17EF7576" w14:textId="77777777" w:rsidR="00D06C34" w:rsidRDefault="00D06C34" w:rsidP="7161D015">
      <w:pPr>
        <w:rPr>
          <w:rFonts w:asciiTheme="majorBidi" w:hAnsiTheme="majorBidi" w:cstheme="majorBidi"/>
          <w:b/>
          <w:bCs/>
          <w:u w:val="single"/>
        </w:rPr>
      </w:pPr>
    </w:p>
    <w:p w14:paraId="337CE2D2" w14:textId="77777777" w:rsidR="00626CE8" w:rsidRDefault="00626CE8">
      <w:pPr>
        <w:rPr>
          <w:rFonts w:asciiTheme="majorBidi" w:hAnsiTheme="majorBidi" w:cstheme="majorBidi"/>
          <w:b/>
          <w:bCs/>
          <w:u w:val="single"/>
        </w:rPr>
      </w:pPr>
      <w:r>
        <w:rPr>
          <w:rFonts w:asciiTheme="majorBidi" w:hAnsiTheme="majorBidi" w:cstheme="majorBidi"/>
          <w:b/>
          <w:bCs/>
          <w:u w:val="single"/>
        </w:rPr>
        <w:br w:type="page"/>
      </w:r>
    </w:p>
    <w:p w14:paraId="1AEC7A77" w14:textId="12070CA5" w:rsidR="00EA47A0" w:rsidRPr="00EA47A0" w:rsidRDefault="458DCBEE" w:rsidP="7161D015">
      <w:pPr>
        <w:rPr>
          <w:rFonts w:asciiTheme="majorBidi" w:hAnsiTheme="majorBidi" w:cstheme="majorBidi"/>
          <w:b/>
          <w:bCs/>
          <w:u w:val="single"/>
        </w:rPr>
      </w:pPr>
      <w:r w:rsidRPr="7161D015">
        <w:rPr>
          <w:rFonts w:asciiTheme="majorBidi" w:hAnsiTheme="majorBidi" w:cstheme="majorBidi"/>
          <w:b/>
          <w:bCs/>
          <w:u w:val="single"/>
        </w:rPr>
        <w:t>Relation12: Authors_</w:t>
      </w:r>
      <w:r w:rsidR="28A53792" w:rsidRPr="7161D015">
        <w:rPr>
          <w:rFonts w:asciiTheme="majorBidi" w:hAnsiTheme="majorBidi" w:cstheme="majorBidi"/>
          <w:b/>
          <w:bCs/>
          <w:u w:val="single"/>
        </w:rPr>
        <w:t>B</w:t>
      </w:r>
      <w:r w:rsidRPr="7161D015">
        <w:rPr>
          <w:rFonts w:asciiTheme="majorBidi" w:hAnsiTheme="majorBidi" w:cstheme="majorBidi"/>
          <w:b/>
          <w:bCs/>
          <w:u w:val="single"/>
        </w:rPr>
        <w:t>ook</w:t>
      </w:r>
      <w:r w:rsidR="41E4E401" w:rsidRPr="7161D015">
        <w:rPr>
          <w:rFonts w:asciiTheme="majorBidi" w:hAnsiTheme="majorBidi" w:cstheme="majorBidi"/>
          <w:b/>
          <w:bCs/>
          <w:u w:val="single"/>
        </w:rPr>
        <w:t>R</w:t>
      </w:r>
      <w:r w:rsidRPr="7161D015">
        <w:rPr>
          <w:rFonts w:asciiTheme="majorBidi" w:hAnsiTheme="majorBidi" w:cstheme="majorBidi"/>
          <w:b/>
          <w:bCs/>
          <w:u w:val="single"/>
        </w:rPr>
        <w:t>ent</w:t>
      </w:r>
    </w:p>
    <w:p w14:paraId="56A5AB04" w14:textId="77777777" w:rsidR="00EA47A0" w:rsidRPr="00EA47A0" w:rsidRDefault="00EA47A0" w:rsidP="7161D015">
      <w:pPr>
        <w:rPr>
          <w:rFonts w:asciiTheme="majorBidi" w:hAnsiTheme="majorBidi" w:cstheme="majorBidi"/>
          <w:b/>
          <w:bCs/>
          <w:u w:val="single"/>
        </w:rPr>
      </w:pPr>
    </w:p>
    <w:p w14:paraId="5F953AF4" w14:textId="724FCBB8" w:rsidR="765369CC" w:rsidRDefault="765369CC" w:rsidP="7161D015">
      <w:r>
        <w:rPr>
          <w:noProof/>
          <w:lang w:eastAsia="en-US"/>
        </w:rPr>
        <w:drawing>
          <wp:inline distT="0" distB="0" distL="0" distR="0" wp14:anchorId="6ED0F296" wp14:editId="5B03B4EB">
            <wp:extent cx="5943600" cy="361950"/>
            <wp:effectExtent l="0" t="0" r="0" b="0"/>
            <wp:docPr id="165687400" name="Picture 16568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943600" cy="361950"/>
                    </a:xfrm>
                    <a:prstGeom prst="rect">
                      <a:avLst/>
                    </a:prstGeom>
                  </pic:spPr>
                </pic:pic>
              </a:graphicData>
            </a:graphic>
          </wp:inline>
        </w:drawing>
      </w:r>
    </w:p>
    <w:p w14:paraId="32774DA7" w14:textId="21223640" w:rsidR="00CF226F" w:rsidRPr="00CF226F" w:rsidRDefault="00CF226F" w:rsidP="7161D015">
      <w:pPr>
        <w:rPr>
          <w:rFonts w:asciiTheme="majorBidi" w:hAnsiTheme="majorBidi" w:cstheme="majorBidi"/>
        </w:rPr>
      </w:pPr>
      <w:r w:rsidRPr="00CF226F">
        <w:rPr>
          <w:rFonts w:asciiTheme="majorBidi" w:hAnsiTheme="majorBidi" w:cstheme="majorBidi"/>
        </w:rPr>
        <w:t xml:space="preserve">There are no </w:t>
      </w:r>
      <w:r>
        <w:rPr>
          <w:rFonts w:asciiTheme="majorBidi" w:hAnsiTheme="majorBidi" w:cstheme="majorBidi"/>
        </w:rPr>
        <w:t>functional</w:t>
      </w:r>
      <w:r w:rsidRPr="00CF226F">
        <w:rPr>
          <w:rFonts w:asciiTheme="majorBidi" w:hAnsiTheme="majorBidi" w:cstheme="majorBidi"/>
        </w:rPr>
        <w:t xml:space="preserve"> dependencies in this table</w:t>
      </w:r>
    </w:p>
    <w:p w14:paraId="0D08CBAF" w14:textId="001A5930" w:rsidR="0B70FBBD" w:rsidRDefault="0B70FBBD" w:rsidP="7161D015">
      <w:pPr>
        <w:spacing w:line="257" w:lineRule="auto"/>
      </w:pPr>
      <w:r w:rsidRPr="7161D015">
        <w:rPr>
          <w:rFonts w:ascii="Times New Roman" w:eastAsia="Times New Roman" w:hAnsi="Times New Roman" w:cs="Times New Roman"/>
          <w:b/>
          <w:bCs/>
          <w:sz w:val="22"/>
          <w:szCs w:val="22"/>
        </w:rPr>
        <w:t xml:space="preserve">1NF: </w:t>
      </w:r>
      <w:r w:rsidR="0F38F115" w:rsidRPr="7161D015">
        <w:rPr>
          <w:rFonts w:ascii="Times New Roman" w:eastAsia="Times New Roman" w:hAnsi="Times New Roman" w:cs="Times New Roman"/>
          <w:sz w:val="22"/>
          <w:szCs w:val="22"/>
        </w:rPr>
        <w:t>The table satisfies 1NF because a</w:t>
      </w:r>
      <w:r w:rsidRPr="7161D015">
        <w:rPr>
          <w:rFonts w:ascii="Times New Roman" w:eastAsia="Times New Roman" w:hAnsi="Times New Roman" w:cs="Times New Roman"/>
          <w:sz w:val="22"/>
          <w:szCs w:val="22"/>
        </w:rPr>
        <w:t>ll attributes (BookID, Author_Name) are atomic. There are no repeating groups or multivalued attributes. Each row is uniquely identified by the composite primary key (BookID, Author_Name). BookID is a foreign key referencing the Books_for_Rent table, ensuring referential integrity between the two tables.</w:t>
      </w:r>
    </w:p>
    <w:p w14:paraId="4BA57759" w14:textId="302E317C" w:rsidR="7268CC73" w:rsidRDefault="7268CC73" w:rsidP="7161D015">
      <w:pPr>
        <w:spacing w:line="257" w:lineRule="auto"/>
      </w:pPr>
      <w:r w:rsidRPr="7161D015">
        <w:rPr>
          <w:rFonts w:ascii="Times New Roman" w:eastAsia="Times New Roman" w:hAnsi="Times New Roman" w:cs="Times New Roman"/>
          <w:b/>
          <w:bCs/>
          <w:sz w:val="22"/>
          <w:szCs w:val="22"/>
        </w:rPr>
        <w:t>2</w:t>
      </w:r>
      <w:r w:rsidR="0B70FBBD" w:rsidRPr="7161D015">
        <w:rPr>
          <w:rFonts w:ascii="Times New Roman" w:eastAsia="Times New Roman" w:hAnsi="Times New Roman" w:cs="Times New Roman"/>
          <w:b/>
          <w:bCs/>
          <w:sz w:val="22"/>
          <w:szCs w:val="22"/>
        </w:rPr>
        <w:t xml:space="preserve">NF: </w:t>
      </w:r>
      <w:r w:rsidR="0B70FBBD" w:rsidRPr="7161D015">
        <w:rPr>
          <w:rFonts w:ascii="Times New Roman" w:eastAsia="Times New Roman" w:hAnsi="Times New Roman" w:cs="Times New Roman"/>
          <w:sz w:val="22"/>
          <w:szCs w:val="22"/>
        </w:rPr>
        <w:t xml:space="preserve">The table </w:t>
      </w:r>
      <w:r w:rsidR="52C23172" w:rsidRPr="7161D015">
        <w:rPr>
          <w:rFonts w:ascii="Times New Roman" w:eastAsia="Times New Roman" w:hAnsi="Times New Roman" w:cs="Times New Roman"/>
          <w:sz w:val="22"/>
          <w:szCs w:val="22"/>
        </w:rPr>
        <w:t>satisfies</w:t>
      </w:r>
      <w:r w:rsidR="0B70FBBD" w:rsidRPr="7161D015">
        <w:rPr>
          <w:rFonts w:ascii="Times New Roman" w:eastAsia="Times New Roman" w:hAnsi="Times New Roman" w:cs="Times New Roman"/>
          <w:sz w:val="22"/>
          <w:szCs w:val="22"/>
        </w:rPr>
        <w:t xml:space="preserve"> </w:t>
      </w:r>
      <w:r w:rsidR="41BC0ED7" w:rsidRPr="7161D015">
        <w:rPr>
          <w:rFonts w:ascii="Times New Roman" w:eastAsia="Times New Roman" w:hAnsi="Times New Roman" w:cs="Times New Roman"/>
          <w:sz w:val="22"/>
          <w:szCs w:val="22"/>
        </w:rPr>
        <w:t>2</w:t>
      </w:r>
      <w:r w:rsidR="0B70FBBD" w:rsidRPr="7161D015">
        <w:rPr>
          <w:rFonts w:ascii="Times New Roman" w:eastAsia="Times New Roman" w:hAnsi="Times New Roman" w:cs="Times New Roman"/>
          <w:sz w:val="22"/>
          <w:szCs w:val="22"/>
        </w:rPr>
        <w:t>NF</w:t>
      </w:r>
      <w:r w:rsidR="506103B9" w:rsidRPr="7161D015">
        <w:rPr>
          <w:rFonts w:ascii="Times New Roman" w:eastAsia="Times New Roman" w:hAnsi="Times New Roman" w:cs="Times New Roman"/>
          <w:sz w:val="22"/>
          <w:szCs w:val="22"/>
        </w:rPr>
        <w:t xml:space="preserve"> because it is in 1NF, </w:t>
      </w:r>
      <w:r w:rsidR="0B70FBBD" w:rsidRPr="7161D015">
        <w:rPr>
          <w:rFonts w:ascii="Times New Roman" w:eastAsia="Times New Roman" w:hAnsi="Times New Roman" w:cs="Times New Roman"/>
          <w:sz w:val="22"/>
          <w:szCs w:val="22"/>
        </w:rPr>
        <w:t>and all non-prime attributes (none exist here) are fully functionally dependent on the entire composite primary key (BookID, Author_Name). There are no partial dependencies, and BookID refers to the Books_for_Rent table.</w:t>
      </w:r>
    </w:p>
    <w:p w14:paraId="1435D30E" w14:textId="1280B371" w:rsidR="0B70FBBD" w:rsidRDefault="0B70FBBD" w:rsidP="7161D015">
      <w:r w:rsidRPr="7161D015">
        <w:rPr>
          <w:rFonts w:ascii="Times New Roman" w:eastAsia="Times New Roman" w:hAnsi="Times New Roman" w:cs="Times New Roman"/>
          <w:b/>
          <w:bCs/>
          <w:sz w:val="22"/>
          <w:szCs w:val="22"/>
        </w:rPr>
        <w:t xml:space="preserve">3NF: </w:t>
      </w:r>
      <w:r w:rsidRPr="7161D015">
        <w:rPr>
          <w:rFonts w:ascii="Times New Roman" w:eastAsia="Times New Roman" w:hAnsi="Times New Roman" w:cs="Times New Roman"/>
          <w:sz w:val="22"/>
          <w:szCs w:val="22"/>
        </w:rPr>
        <w:t xml:space="preserve">The table </w:t>
      </w:r>
      <w:r w:rsidR="3868B5E5"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w:t>
      </w:r>
      <w:r w:rsidR="39FECFAB" w:rsidRPr="7161D015">
        <w:rPr>
          <w:rFonts w:ascii="Times New Roman" w:eastAsia="Times New Roman" w:hAnsi="Times New Roman" w:cs="Times New Roman"/>
          <w:sz w:val="22"/>
          <w:szCs w:val="22"/>
        </w:rPr>
        <w:t>3</w:t>
      </w:r>
      <w:r w:rsidRPr="7161D015">
        <w:rPr>
          <w:rFonts w:ascii="Times New Roman" w:eastAsia="Times New Roman" w:hAnsi="Times New Roman" w:cs="Times New Roman"/>
          <w:sz w:val="22"/>
          <w:szCs w:val="22"/>
        </w:rPr>
        <w:t xml:space="preserve">NF </w:t>
      </w:r>
      <w:r w:rsidR="18247247" w:rsidRPr="7161D015">
        <w:rPr>
          <w:rFonts w:ascii="Times New Roman" w:eastAsia="Times New Roman" w:hAnsi="Times New Roman" w:cs="Times New Roman"/>
          <w:sz w:val="22"/>
          <w:szCs w:val="22"/>
        </w:rPr>
        <w:t xml:space="preserve">because it is in 2NF, </w:t>
      </w:r>
      <w:r w:rsidRPr="7161D015">
        <w:rPr>
          <w:rFonts w:ascii="Times New Roman" w:eastAsia="Times New Roman" w:hAnsi="Times New Roman" w:cs="Times New Roman"/>
          <w:sz w:val="22"/>
          <w:szCs w:val="22"/>
        </w:rPr>
        <w:t>and there are no transitive dependencies because the only attributes (BookID, Author_Name) are part of the composite key or depend on it. BookID reference</w:t>
      </w:r>
      <w:r w:rsidR="32C4A99B" w:rsidRPr="7161D015">
        <w:rPr>
          <w:rFonts w:ascii="Times New Roman" w:eastAsia="Times New Roman" w:hAnsi="Times New Roman" w:cs="Times New Roman"/>
          <w:sz w:val="22"/>
          <w:szCs w:val="22"/>
        </w:rPr>
        <w:t>s</w:t>
      </w:r>
      <w:r w:rsidRPr="7161D015">
        <w:rPr>
          <w:rFonts w:ascii="Times New Roman" w:eastAsia="Times New Roman" w:hAnsi="Times New Roman" w:cs="Times New Roman"/>
          <w:sz w:val="22"/>
          <w:szCs w:val="22"/>
        </w:rPr>
        <w:t xml:space="preserve"> Books_for_Rent, </w:t>
      </w:r>
      <w:r w:rsidR="0EA70B45" w:rsidRPr="7161D015">
        <w:rPr>
          <w:rFonts w:ascii="Times New Roman" w:eastAsia="Times New Roman" w:hAnsi="Times New Roman" w:cs="Times New Roman"/>
          <w:sz w:val="22"/>
          <w:szCs w:val="22"/>
        </w:rPr>
        <w:t xml:space="preserve">and does not violate 3NF because it is an </w:t>
      </w:r>
      <w:r w:rsidR="0EA70B45" w:rsidRPr="7161D015">
        <w:rPr>
          <w:rFonts w:ascii="Times New Roman" w:eastAsia="Times New Roman" w:hAnsi="Times New Roman" w:cs="Times New Roman"/>
          <w:b/>
          <w:bCs/>
          <w:sz w:val="22"/>
          <w:szCs w:val="22"/>
        </w:rPr>
        <w:t>external dependency</w:t>
      </w:r>
      <w:r w:rsidR="0EA70B45" w:rsidRPr="7161D015">
        <w:rPr>
          <w:rFonts w:ascii="Times New Roman" w:eastAsia="Times New Roman" w:hAnsi="Times New Roman" w:cs="Times New Roman"/>
          <w:sz w:val="22"/>
          <w:szCs w:val="22"/>
        </w:rPr>
        <w:t xml:space="preserve"> and does not introduce any redundancy or anomalies within the table itself.</w:t>
      </w:r>
    </w:p>
    <w:p w14:paraId="217E1E1D" w14:textId="361CA865" w:rsidR="0B70FBBD" w:rsidRDefault="0B70FBBD" w:rsidP="7161D015">
      <w:pPr>
        <w:spacing w:line="257" w:lineRule="auto"/>
      </w:pPr>
      <w:r w:rsidRPr="7161D015">
        <w:rPr>
          <w:rFonts w:ascii="Times New Roman" w:eastAsia="Times New Roman" w:hAnsi="Times New Roman" w:cs="Times New Roman"/>
          <w:b/>
          <w:bCs/>
          <w:sz w:val="22"/>
          <w:szCs w:val="22"/>
        </w:rPr>
        <w:t xml:space="preserve">BCNF: </w:t>
      </w:r>
      <w:r w:rsidRPr="7161D015">
        <w:rPr>
          <w:rFonts w:ascii="Times New Roman" w:eastAsia="Times New Roman" w:hAnsi="Times New Roman" w:cs="Times New Roman"/>
          <w:sz w:val="22"/>
          <w:szCs w:val="22"/>
        </w:rPr>
        <w:t xml:space="preserve">The table </w:t>
      </w:r>
      <w:r w:rsidR="22AA2FE0" w:rsidRPr="7161D015">
        <w:rPr>
          <w:rFonts w:ascii="Times New Roman" w:eastAsia="Times New Roman" w:hAnsi="Times New Roman" w:cs="Times New Roman"/>
          <w:sz w:val="22"/>
          <w:szCs w:val="22"/>
        </w:rPr>
        <w:t>satisfies</w:t>
      </w:r>
      <w:r w:rsidRPr="7161D015">
        <w:rPr>
          <w:rFonts w:ascii="Times New Roman" w:eastAsia="Times New Roman" w:hAnsi="Times New Roman" w:cs="Times New Roman"/>
          <w:sz w:val="22"/>
          <w:szCs w:val="22"/>
        </w:rPr>
        <w:t xml:space="preserve"> </w:t>
      </w:r>
      <w:r w:rsidR="575A3628" w:rsidRPr="7161D015">
        <w:rPr>
          <w:rFonts w:ascii="Times New Roman" w:eastAsia="Times New Roman" w:hAnsi="Times New Roman" w:cs="Times New Roman"/>
          <w:sz w:val="22"/>
          <w:szCs w:val="22"/>
        </w:rPr>
        <w:t>BCNF because it is in 3NF,</w:t>
      </w:r>
      <w:r w:rsidRPr="7161D015">
        <w:rPr>
          <w:rFonts w:ascii="Times New Roman" w:eastAsia="Times New Roman" w:hAnsi="Times New Roman" w:cs="Times New Roman"/>
          <w:sz w:val="22"/>
          <w:szCs w:val="22"/>
        </w:rPr>
        <w:t xml:space="preserve"> and every determinant is a superkey because the only functional dependency is between the composite key (BookID, Author_Name) and the attributes in the table. BookID maintains its role as a foreign key to Books_for_Rent.</w:t>
      </w:r>
    </w:p>
    <w:p w14:paraId="11E0EF28" w14:textId="69ACB335" w:rsidR="7161D015" w:rsidRDefault="7161D015" w:rsidP="7161D015">
      <w:pPr>
        <w:rPr>
          <w:b/>
          <w:bCs/>
        </w:rPr>
      </w:pPr>
    </w:p>
    <w:p w14:paraId="5B2E0F9B" w14:textId="1D1FC659" w:rsidR="00EA47A0" w:rsidRPr="00EA47A0" w:rsidRDefault="458DCBEE" w:rsidP="7161D015">
      <w:pPr>
        <w:rPr>
          <w:rFonts w:asciiTheme="majorBidi" w:hAnsiTheme="majorBidi" w:cstheme="majorBidi"/>
          <w:b/>
          <w:bCs/>
          <w:u w:val="single"/>
        </w:rPr>
      </w:pPr>
      <w:r w:rsidRPr="7161D015">
        <w:rPr>
          <w:rFonts w:asciiTheme="majorBidi" w:hAnsiTheme="majorBidi" w:cstheme="majorBidi"/>
          <w:b/>
          <w:bCs/>
          <w:u w:val="single"/>
        </w:rPr>
        <w:t>Relation13: Stores_Items</w:t>
      </w:r>
    </w:p>
    <w:p w14:paraId="186AB73E" w14:textId="77777777" w:rsidR="00225695" w:rsidRDefault="2A02639D" w:rsidP="7161D015">
      <w:pPr>
        <w:rPr>
          <w:rFonts w:ascii="Times" w:eastAsia="Times" w:hAnsi="Times" w:cs="Times"/>
          <w:b/>
          <w:bCs/>
        </w:rPr>
      </w:pPr>
      <w:r>
        <w:rPr>
          <w:noProof/>
          <w:lang w:eastAsia="en-US"/>
        </w:rPr>
        <w:drawing>
          <wp:inline distT="0" distB="0" distL="0" distR="0" wp14:anchorId="269E014D" wp14:editId="7031B0E5">
            <wp:extent cx="5943600" cy="438150"/>
            <wp:effectExtent l="0" t="0" r="0" b="0"/>
            <wp:docPr id="815460416" name="Picture 815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rcRect t="42500"/>
                    <a:stretch>
                      <a:fillRect/>
                    </a:stretch>
                  </pic:blipFill>
                  <pic:spPr>
                    <a:xfrm>
                      <a:off x="0" y="0"/>
                      <a:ext cx="5943600" cy="438150"/>
                    </a:xfrm>
                    <a:prstGeom prst="rect">
                      <a:avLst/>
                    </a:prstGeom>
                  </pic:spPr>
                </pic:pic>
              </a:graphicData>
            </a:graphic>
          </wp:inline>
        </w:drawing>
      </w:r>
    </w:p>
    <w:p w14:paraId="52E48A51" w14:textId="7E593BED" w:rsidR="00225695" w:rsidRPr="004E27E7" w:rsidRDefault="00225695" w:rsidP="7161D015">
      <w:pPr>
        <w:rPr>
          <w:rFonts w:asciiTheme="majorBidi" w:eastAsia="Times" w:hAnsiTheme="majorBidi" w:cstheme="majorBidi"/>
        </w:rPr>
      </w:pPr>
      <w:r w:rsidRPr="004E27E7">
        <w:rPr>
          <w:rFonts w:asciiTheme="majorBidi" w:eastAsia="Times" w:hAnsiTheme="majorBidi" w:cstheme="majorBidi"/>
        </w:rPr>
        <w:t>The functional depende</w:t>
      </w:r>
      <w:r w:rsidR="0045057B" w:rsidRPr="004E27E7">
        <w:rPr>
          <w:rFonts w:asciiTheme="majorBidi" w:eastAsia="Times" w:hAnsiTheme="majorBidi" w:cstheme="majorBidi"/>
        </w:rPr>
        <w:t>ncy in this table is:</w:t>
      </w:r>
    </w:p>
    <w:p w14:paraId="483F4AAF" w14:textId="45C081C0" w:rsidR="0045057B" w:rsidRPr="004E27E7" w:rsidRDefault="00966475" w:rsidP="7161D015">
      <w:pPr>
        <w:rPr>
          <w:rFonts w:asciiTheme="majorBidi" w:eastAsia="Times" w:hAnsiTheme="majorBidi" w:cstheme="majorBidi"/>
        </w:rPr>
      </w:pPr>
      <w:r w:rsidRPr="004E27E7">
        <w:rPr>
          <w:rFonts w:asciiTheme="majorBidi" w:eastAsia="Times" w:hAnsiTheme="majorBidi" w:cstheme="majorBidi"/>
        </w:rPr>
        <w:t xml:space="preserve">{BranchID, Barcode} </w:t>
      </w:r>
      <w:r w:rsidRPr="004E27E7">
        <w:rPr>
          <w:rFonts w:asciiTheme="majorBidi" w:eastAsia="Wingdings" w:hAnsiTheme="majorBidi" w:cstheme="majorBidi"/>
        </w:rPr>
        <w:sym w:font="Wingdings" w:char="F0E0"/>
      </w:r>
      <w:r w:rsidRPr="004E27E7">
        <w:rPr>
          <w:rFonts w:asciiTheme="majorBidi" w:eastAsia="Times" w:hAnsiTheme="majorBidi" w:cstheme="majorBidi"/>
        </w:rPr>
        <w:t xml:space="preserve"> Qty_Stored</w:t>
      </w:r>
    </w:p>
    <w:p w14:paraId="394A1923" w14:textId="5020E129" w:rsidR="2A02639D" w:rsidRDefault="00467BAE" w:rsidP="7161D015">
      <w:pPr>
        <w:rPr>
          <w:rFonts w:ascii="Times" w:eastAsia="Times" w:hAnsi="Times" w:cs="Times"/>
        </w:rPr>
      </w:pPr>
      <w:r w:rsidRPr="00467BAE">
        <w:rPr>
          <w:rFonts w:ascii="Times" w:eastAsia="Times" w:hAnsi="Times" w:cs="Times"/>
          <w:b/>
          <w:bCs/>
        </w:rPr>
        <w:t>1NF:</w:t>
      </w:r>
      <w:r>
        <w:rPr>
          <w:rFonts w:ascii="Times" w:eastAsia="Times" w:hAnsi="Times" w:cs="Times"/>
        </w:rPr>
        <w:t xml:space="preserve"> </w:t>
      </w:r>
      <w:r w:rsidR="29A252FC" w:rsidRPr="7161D015">
        <w:rPr>
          <w:rFonts w:ascii="Times" w:eastAsia="Times" w:hAnsi="Times" w:cs="Times"/>
        </w:rPr>
        <w:t xml:space="preserve">This table satisfies 1NF because all attributes contain atomic values and there are no repeating groups or arrays. Each row is uniquely identified by the composite primary key </w:t>
      </w:r>
      <w:r w:rsidR="29A252FC" w:rsidRPr="00853A94">
        <w:rPr>
          <w:rFonts w:ascii="Times" w:eastAsia="Times" w:hAnsi="Times" w:cs="Times"/>
        </w:rPr>
        <w:t>(BranchID + Barcode).</w:t>
      </w:r>
    </w:p>
    <w:p w14:paraId="09A2A6D0" w14:textId="3D4925BA" w:rsidR="29A252FC" w:rsidRDefault="00467BAE" w:rsidP="7161D015">
      <w:pPr>
        <w:rPr>
          <w:rFonts w:ascii="Times" w:eastAsia="Times" w:hAnsi="Times" w:cs="Times"/>
        </w:rPr>
      </w:pPr>
      <w:r w:rsidRPr="00467BAE">
        <w:rPr>
          <w:rFonts w:ascii="Times" w:eastAsia="Times" w:hAnsi="Times" w:cs="Times"/>
          <w:b/>
          <w:bCs/>
        </w:rPr>
        <w:t>2NF:</w:t>
      </w:r>
      <w:r>
        <w:rPr>
          <w:rFonts w:ascii="Times" w:eastAsia="Times" w:hAnsi="Times" w:cs="Times"/>
        </w:rPr>
        <w:t xml:space="preserve"> </w:t>
      </w:r>
      <w:r w:rsidR="29A252FC" w:rsidRPr="7161D015">
        <w:rPr>
          <w:rFonts w:ascii="Times" w:eastAsia="Times" w:hAnsi="Times" w:cs="Times"/>
        </w:rPr>
        <w:t xml:space="preserve">This table satisfies 2NF because it is in 1NF, and all non-prime attributes (in this case, </w:t>
      </w:r>
      <w:r w:rsidR="29A252FC" w:rsidRPr="7161D015">
        <w:rPr>
          <w:rFonts w:ascii="Times New Roman" w:eastAsia="Times New Roman" w:hAnsi="Times New Roman" w:cs="Times New Roman"/>
        </w:rPr>
        <w:t>Qty_Stored</w:t>
      </w:r>
      <w:r w:rsidR="29A252FC" w:rsidRPr="7161D015">
        <w:rPr>
          <w:rFonts w:ascii="Times" w:eastAsia="Times" w:hAnsi="Times" w:cs="Times"/>
        </w:rPr>
        <w:t xml:space="preserve">) depend entirely on the composite primary key </w:t>
      </w:r>
      <w:r w:rsidR="29A252FC" w:rsidRPr="00853A94">
        <w:rPr>
          <w:rFonts w:ascii="Times" w:eastAsia="Times" w:hAnsi="Times" w:cs="Times"/>
        </w:rPr>
        <w:t>(BranchID + Barcode).</w:t>
      </w:r>
      <w:r w:rsidR="29A252FC" w:rsidRPr="7161D015">
        <w:rPr>
          <w:rFonts w:ascii="Times" w:eastAsia="Times" w:hAnsi="Times" w:cs="Times"/>
        </w:rPr>
        <w:t xml:space="preserve"> Since there are no partial dependencies (i.e., Qty_Stored does not depend on just </w:t>
      </w:r>
      <w:r w:rsidR="29A252FC" w:rsidRPr="7161D015">
        <w:rPr>
          <w:rFonts w:ascii="Times New Roman" w:eastAsia="Times New Roman" w:hAnsi="Times New Roman" w:cs="Times New Roman"/>
        </w:rPr>
        <w:t>BranchID</w:t>
      </w:r>
      <w:r w:rsidR="29A252FC" w:rsidRPr="7161D015">
        <w:rPr>
          <w:rFonts w:ascii="Times" w:eastAsia="Times" w:hAnsi="Times" w:cs="Times"/>
        </w:rPr>
        <w:t xml:space="preserve"> or </w:t>
      </w:r>
      <w:r w:rsidR="29A252FC" w:rsidRPr="00F301C1">
        <w:rPr>
          <w:rFonts w:asciiTheme="majorBidi" w:eastAsia="Consolas" w:hAnsiTheme="majorBidi" w:cstheme="majorBidi"/>
        </w:rPr>
        <w:t>Barcode</w:t>
      </w:r>
      <w:r w:rsidR="29A252FC" w:rsidRPr="7161D015">
        <w:rPr>
          <w:rFonts w:ascii="Times" w:eastAsia="Times" w:hAnsi="Times" w:cs="Times"/>
        </w:rPr>
        <w:t xml:space="preserve"> alone), the table adheres to 2NF.</w:t>
      </w:r>
    </w:p>
    <w:p w14:paraId="24926073" w14:textId="523A45D9" w:rsidR="2C729482" w:rsidRDefault="00467BAE" w:rsidP="7161D015">
      <w:pPr>
        <w:spacing w:before="240" w:after="240"/>
      </w:pPr>
      <w:r w:rsidRPr="00467BAE">
        <w:rPr>
          <w:rFonts w:ascii="Times" w:eastAsia="Times" w:hAnsi="Times" w:cs="Times"/>
          <w:b/>
          <w:bCs/>
        </w:rPr>
        <w:t>3NF:</w:t>
      </w:r>
      <w:r>
        <w:rPr>
          <w:rFonts w:ascii="Times" w:eastAsia="Times" w:hAnsi="Times" w:cs="Times"/>
        </w:rPr>
        <w:t xml:space="preserve"> </w:t>
      </w:r>
      <w:r w:rsidR="2C729482" w:rsidRPr="7161D015">
        <w:rPr>
          <w:rFonts w:ascii="Times" w:eastAsia="Times" w:hAnsi="Times" w:cs="Times"/>
        </w:rPr>
        <w:t xml:space="preserve">This table satisfies 3NF because it is in 2NF, and there are no transitive dependencies. The only non-prime attribute, </w:t>
      </w:r>
      <w:r w:rsidR="2C729482" w:rsidRPr="7161D015">
        <w:rPr>
          <w:rFonts w:ascii="Times New Roman" w:eastAsia="Times New Roman" w:hAnsi="Times New Roman" w:cs="Times New Roman"/>
        </w:rPr>
        <w:t>Qty_Stored</w:t>
      </w:r>
      <w:r w:rsidR="2C729482" w:rsidRPr="7161D015">
        <w:rPr>
          <w:rFonts w:ascii="Times" w:eastAsia="Times" w:hAnsi="Times" w:cs="Times"/>
        </w:rPr>
        <w:t xml:space="preserve">, directly depends on the composite primary key </w:t>
      </w:r>
      <w:r w:rsidR="2C729482" w:rsidRPr="009845E1">
        <w:rPr>
          <w:rFonts w:ascii="Times" w:eastAsia="Times" w:hAnsi="Times" w:cs="Times"/>
        </w:rPr>
        <w:t>(BranchID + Barcode)</w:t>
      </w:r>
      <w:r w:rsidR="2C729482" w:rsidRPr="7161D015">
        <w:rPr>
          <w:rFonts w:ascii="Times" w:eastAsia="Times" w:hAnsi="Times" w:cs="Times"/>
        </w:rPr>
        <w:t xml:space="preserve"> and not on any other non-prime attributes.</w:t>
      </w:r>
    </w:p>
    <w:p w14:paraId="172CE2C8" w14:textId="579B178A" w:rsidR="2C729482" w:rsidRDefault="00467BAE" w:rsidP="7161D015">
      <w:pPr>
        <w:spacing w:before="240" w:after="240"/>
      </w:pPr>
      <w:r w:rsidRPr="00467BAE">
        <w:rPr>
          <w:rFonts w:ascii="Times" w:eastAsia="Times" w:hAnsi="Times" w:cs="Times"/>
          <w:b/>
          <w:bCs/>
        </w:rPr>
        <w:t>BCNF:</w:t>
      </w:r>
      <w:r>
        <w:rPr>
          <w:rFonts w:ascii="Times" w:eastAsia="Times" w:hAnsi="Times" w:cs="Times"/>
        </w:rPr>
        <w:t xml:space="preserve"> </w:t>
      </w:r>
      <w:r w:rsidR="2C729482" w:rsidRPr="7161D015">
        <w:rPr>
          <w:rFonts w:ascii="Times" w:eastAsia="Times" w:hAnsi="Times" w:cs="Times"/>
        </w:rPr>
        <w:t>This table satisfies BCNF because it is in 3NF, and every functional dependency has a determinant that is a superkey. The composite primary key</w:t>
      </w:r>
      <w:r w:rsidR="2C729482" w:rsidRPr="00F5096F">
        <w:rPr>
          <w:rFonts w:ascii="Times" w:eastAsia="Times" w:hAnsi="Times" w:cs="Times"/>
        </w:rPr>
        <w:t xml:space="preserve"> (BranchID + Barcode) </w:t>
      </w:r>
      <w:r w:rsidR="2C729482" w:rsidRPr="7161D015">
        <w:rPr>
          <w:rFonts w:ascii="Times" w:eastAsia="Times" w:hAnsi="Times" w:cs="Times"/>
        </w:rPr>
        <w:t>uniquely identifies each row</w:t>
      </w:r>
      <w:r w:rsidR="00F5096F">
        <w:rPr>
          <w:rFonts w:ascii="Times" w:eastAsia="Times" w:hAnsi="Times" w:cs="Times"/>
        </w:rPr>
        <w:t>.</w:t>
      </w:r>
    </w:p>
    <w:p w14:paraId="14BEB3C1" w14:textId="0A7EDE6C" w:rsidR="7161D015" w:rsidRDefault="7161D015" w:rsidP="7161D015">
      <w:pPr>
        <w:rPr>
          <w:rFonts w:ascii="Times" w:eastAsia="Times" w:hAnsi="Times" w:cs="Times"/>
        </w:rPr>
      </w:pPr>
    </w:p>
    <w:p w14:paraId="40B4303B" w14:textId="77777777" w:rsidR="00EA47A0" w:rsidRPr="00EA47A0" w:rsidRDefault="00EA47A0" w:rsidP="00EA47A0">
      <w:pPr>
        <w:rPr>
          <w:rFonts w:asciiTheme="majorBidi" w:hAnsiTheme="majorBidi" w:cstheme="majorBidi"/>
          <w:b/>
          <w:bCs/>
          <w:u w:val="single"/>
        </w:rPr>
      </w:pPr>
    </w:p>
    <w:p w14:paraId="4E481630" w14:textId="053B7743" w:rsidR="00EA47A0" w:rsidRDefault="458DCBEE" w:rsidP="7161D015">
      <w:pPr>
        <w:rPr>
          <w:rFonts w:asciiTheme="majorBidi" w:hAnsiTheme="majorBidi" w:cstheme="majorBidi"/>
          <w:b/>
          <w:bCs/>
          <w:u w:val="single"/>
        </w:rPr>
      </w:pPr>
      <w:r w:rsidRPr="7161D015">
        <w:rPr>
          <w:rFonts w:asciiTheme="majorBidi" w:hAnsiTheme="majorBidi" w:cstheme="majorBidi"/>
          <w:b/>
          <w:bCs/>
          <w:u w:val="single"/>
        </w:rPr>
        <w:t>Relation14: Stores_</w:t>
      </w:r>
      <w:r w:rsidR="4C010679" w:rsidRPr="7161D015">
        <w:rPr>
          <w:rFonts w:asciiTheme="majorBidi" w:hAnsiTheme="majorBidi" w:cstheme="majorBidi"/>
          <w:b/>
          <w:bCs/>
          <w:u w:val="single"/>
        </w:rPr>
        <w:t>B</w:t>
      </w:r>
      <w:r w:rsidRPr="7161D015">
        <w:rPr>
          <w:rFonts w:asciiTheme="majorBidi" w:hAnsiTheme="majorBidi" w:cstheme="majorBidi"/>
          <w:b/>
          <w:bCs/>
          <w:u w:val="single"/>
        </w:rPr>
        <w:t>ooksforsale</w:t>
      </w:r>
    </w:p>
    <w:p w14:paraId="5EE6416E" w14:textId="409AC52D" w:rsidR="005E452A" w:rsidRDefault="005E452A" w:rsidP="7161D015">
      <w:pPr>
        <w:rPr>
          <w:rFonts w:asciiTheme="majorBidi" w:hAnsiTheme="majorBidi" w:cstheme="majorBidi"/>
          <w:b/>
          <w:bCs/>
          <w:u w:val="single"/>
        </w:rPr>
      </w:pPr>
      <w:r w:rsidRPr="005E452A">
        <w:rPr>
          <w:rFonts w:asciiTheme="majorBidi" w:hAnsiTheme="majorBidi" w:cstheme="majorBidi"/>
          <w:b/>
          <w:bCs/>
          <w:noProof/>
          <w:u w:val="single"/>
          <w:lang w:eastAsia="en-US"/>
        </w:rPr>
        <w:drawing>
          <wp:inline distT="0" distB="0" distL="0" distR="0" wp14:anchorId="0C8B2931" wp14:editId="51B7E81C">
            <wp:extent cx="5848651" cy="406421"/>
            <wp:effectExtent l="0" t="0" r="0" b="0"/>
            <wp:docPr id="142852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3384" name=""/>
                    <pic:cNvPicPr/>
                  </pic:nvPicPr>
                  <pic:blipFill>
                    <a:blip r:embed="rId194"/>
                    <a:stretch>
                      <a:fillRect/>
                    </a:stretch>
                  </pic:blipFill>
                  <pic:spPr>
                    <a:xfrm>
                      <a:off x="0" y="0"/>
                      <a:ext cx="5848651" cy="406421"/>
                    </a:xfrm>
                    <a:prstGeom prst="rect">
                      <a:avLst/>
                    </a:prstGeom>
                  </pic:spPr>
                </pic:pic>
              </a:graphicData>
            </a:graphic>
          </wp:inline>
        </w:drawing>
      </w:r>
    </w:p>
    <w:p w14:paraId="69751B43" w14:textId="77777777" w:rsidR="0068506B" w:rsidRDefault="0068506B" w:rsidP="7161D015">
      <w:pPr>
        <w:rPr>
          <w:rFonts w:asciiTheme="majorBidi" w:hAnsiTheme="majorBidi" w:cstheme="majorBidi"/>
          <w:b/>
          <w:bCs/>
          <w:u w:val="single"/>
        </w:rPr>
      </w:pPr>
    </w:p>
    <w:p w14:paraId="030D94C9" w14:textId="78A37D80" w:rsidR="0068506B" w:rsidRPr="00CB3183" w:rsidRDefault="0068506B" w:rsidP="0068506B">
      <w:pPr>
        <w:rPr>
          <w:rFonts w:asciiTheme="majorBidi" w:hAnsiTheme="majorBidi" w:cstheme="majorBidi"/>
        </w:rPr>
      </w:pPr>
      <w:r w:rsidRPr="00CB3183">
        <w:rPr>
          <w:rFonts w:asciiTheme="majorBidi" w:hAnsiTheme="majorBidi" w:cstheme="majorBidi"/>
        </w:rPr>
        <w:t>The functional dependency in this table is:</w:t>
      </w:r>
    </w:p>
    <w:p w14:paraId="6C721934" w14:textId="6FC2B4B2" w:rsidR="0068506B" w:rsidRPr="00CB3183" w:rsidRDefault="0068506B" w:rsidP="0068506B">
      <w:pPr>
        <w:rPr>
          <w:rFonts w:asciiTheme="majorBidi" w:hAnsiTheme="majorBidi" w:cstheme="majorBidi"/>
        </w:rPr>
      </w:pPr>
      <w:r w:rsidRPr="00CB3183">
        <w:rPr>
          <w:rFonts w:asciiTheme="majorBidi" w:hAnsiTheme="majorBidi" w:cstheme="majorBidi"/>
        </w:rPr>
        <w:t xml:space="preserve">{BranchID, ISBN} </w:t>
      </w:r>
      <w:r w:rsidR="00CB3183" w:rsidRPr="00CB3183">
        <w:rPr>
          <w:rFonts w:asciiTheme="majorBidi" w:eastAsia="Wingdings" w:hAnsiTheme="majorBidi" w:cstheme="majorBidi"/>
        </w:rPr>
        <w:sym w:font="Wingdings" w:char="F0E0"/>
      </w:r>
      <w:r w:rsidR="00CB3183" w:rsidRPr="00CB3183">
        <w:rPr>
          <w:rFonts w:asciiTheme="majorBidi" w:hAnsiTheme="majorBidi" w:cstheme="majorBidi"/>
        </w:rPr>
        <w:t xml:space="preserve"> Number_of_Copies</w:t>
      </w:r>
    </w:p>
    <w:p w14:paraId="703935BB" w14:textId="26B6026F" w:rsidR="17EEB229" w:rsidRDefault="005E452A" w:rsidP="7161D015">
      <w:pPr>
        <w:rPr>
          <w:rFonts w:ascii="Times New Roman" w:eastAsia="Times New Roman" w:hAnsi="Times New Roman" w:cs="Times New Roman"/>
        </w:rPr>
      </w:pPr>
      <w:r w:rsidRPr="001262E0">
        <w:rPr>
          <w:rFonts w:ascii="Times New Roman" w:eastAsia="Times New Roman" w:hAnsi="Times New Roman" w:cs="Times New Roman"/>
          <w:b/>
          <w:bCs/>
        </w:rPr>
        <w:t>1NF:</w:t>
      </w:r>
      <w:r>
        <w:rPr>
          <w:rFonts w:ascii="Times New Roman" w:eastAsia="Times New Roman" w:hAnsi="Times New Roman" w:cs="Times New Roman"/>
        </w:rPr>
        <w:t xml:space="preserve"> </w:t>
      </w:r>
      <w:r w:rsidR="511AAE2F" w:rsidRPr="7161D015">
        <w:rPr>
          <w:rFonts w:ascii="Times New Roman" w:eastAsia="Times New Roman" w:hAnsi="Times New Roman" w:cs="Times New Roman"/>
        </w:rPr>
        <w:t>This table satisfies 1NF because all attributes contain atomic values and there are no repeating groups or arrays. Each row is uniquely identified by the composite primary key (BranchID + ISBN).</w:t>
      </w:r>
    </w:p>
    <w:p w14:paraId="3982E811" w14:textId="071C6B82" w:rsidR="511AAE2F" w:rsidRDefault="001262E0" w:rsidP="7161D015">
      <w:pPr>
        <w:rPr>
          <w:rFonts w:ascii="Times New Roman" w:eastAsia="Times New Roman" w:hAnsi="Times New Roman" w:cs="Times New Roman"/>
        </w:rPr>
      </w:pPr>
      <w:r w:rsidRPr="001262E0">
        <w:rPr>
          <w:rFonts w:ascii="Times New Roman" w:eastAsia="Times New Roman" w:hAnsi="Times New Roman" w:cs="Times New Roman"/>
          <w:b/>
          <w:bCs/>
        </w:rPr>
        <w:t>2NF:</w:t>
      </w:r>
      <w:r>
        <w:rPr>
          <w:rFonts w:ascii="Times New Roman" w:eastAsia="Times New Roman" w:hAnsi="Times New Roman" w:cs="Times New Roman"/>
        </w:rPr>
        <w:t xml:space="preserve"> </w:t>
      </w:r>
      <w:r w:rsidR="511AAE2F" w:rsidRPr="7161D015">
        <w:rPr>
          <w:rFonts w:ascii="Times New Roman" w:eastAsia="Times New Roman" w:hAnsi="Times New Roman" w:cs="Times New Roman"/>
        </w:rPr>
        <w:t>This table satisfies 2NF because it is in 1NF, and all non-prime attributes (Number_of_Copies) depend entirely on the composite primary key (BranchID + ISBN). Since there are no partial dependencies (i.e., Number_of_Copies does not depend on just BranchID or ISBN alone), the table adheres to 2NF.</w:t>
      </w:r>
    </w:p>
    <w:p w14:paraId="34A76DB4" w14:textId="5346DB82" w:rsidR="511AAE2F" w:rsidRDefault="001262E0" w:rsidP="7161D015">
      <w:pPr>
        <w:spacing w:before="240" w:after="240"/>
        <w:rPr>
          <w:rFonts w:ascii="Times New Roman" w:eastAsia="Times New Roman" w:hAnsi="Times New Roman" w:cs="Times New Roman"/>
        </w:rPr>
      </w:pPr>
      <w:r w:rsidRPr="001262E0">
        <w:rPr>
          <w:rFonts w:ascii="Times New Roman" w:eastAsia="Times New Roman" w:hAnsi="Times New Roman" w:cs="Times New Roman"/>
          <w:b/>
          <w:bCs/>
        </w:rPr>
        <w:t>3NF:</w:t>
      </w:r>
      <w:r>
        <w:rPr>
          <w:rFonts w:ascii="Times New Roman" w:eastAsia="Times New Roman" w:hAnsi="Times New Roman" w:cs="Times New Roman"/>
        </w:rPr>
        <w:t xml:space="preserve"> </w:t>
      </w:r>
      <w:r w:rsidR="511AAE2F" w:rsidRPr="7161D015">
        <w:rPr>
          <w:rFonts w:ascii="Times New Roman" w:eastAsia="Times New Roman" w:hAnsi="Times New Roman" w:cs="Times New Roman"/>
        </w:rPr>
        <w:t xml:space="preserve">This table satisfies 3NF because it is in 2NF, and there are no transitive dependencies. The only non-prime attribute, Number_of_Copies, directly depends on the composite primary key </w:t>
      </w:r>
      <w:r w:rsidR="511AAE2F" w:rsidRPr="00825313">
        <w:rPr>
          <w:rFonts w:ascii="Times New Roman" w:eastAsia="Times New Roman" w:hAnsi="Times New Roman" w:cs="Times New Roman"/>
        </w:rPr>
        <w:t>(BranchID + ISBN)</w:t>
      </w:r>
      <w:r w:rsidR="511AAE2F" w:rsidRPr="7161D015">
        <w:rPr>
          <w:rFonts w:ascii="Times New Roman" w:eastAsia="Times New Roman" w:hAnsi="Times New Roman" w:cs="Times New Roman"/>
        </w:rPr>
        <w:t xml:space="preserve"> and not on any other non-prime attributes.</w:t>
      </w:r>
    </w:p>
    <w:p w14:paraId="4A802165" w14:textId="09AFB630" w:rsidR="511AAE2F" w:rsidRDefault="001262E0" w:rsidP="7161D015">
      <w:pPr>
        <w:rPr>
          <w:rFonts w:ascii="Times New Roman" w:eastAsia="Times New Roman" w:hAnsi="Times New Roman" w:cs="Times New Roman"/>
        </w:rPr>
      </w:pPr>
      <w:r w:rsidRPr="001262E0">
        <w:rPr>
          <w:rFonts w:ascii="Times New Roman" w:eastAsia="Times New Roman" w:hAnsi="Times New Roman" w:cs="Times New Roman"/>
          <w:b/>
          <w:bCs/>
        </w:rPr>
        <w:t>BCNF:</w:t>
      </w:r>
      <w:r>
        <w:rPr>
          <w:rFonts w:ascii="Times New Roman" w:eastAsia="Times New Roman" w:hAnsi="Times New Roman" w:cs="Times New Roman"/>
        </w:rPr>
        <w:t xml:space="preserve"> </w:t>
      </w:r>
      <w:r w:rsidR="511AAE2F" w:rsidRPr="7161D015">
        <w:rPr>
          <w:rFonts w:ascii="Times New Roman" w:eastAsia="Times New Roman" w:hAnsi="Times New Roman" w:cs="Times New Roman"/>
        </w:rPr>
        <w:t>This table satisfies BCNF because it is in 3NF, and every functional dependency has a determinant that is a superkey. The composite primary key (</w:t>
      </w:r>
      <w:r w:rsidR="511AAE2F" w:rsidRPr="7161D015">
        <w:rPr>
          <w:rFonts w:ascii="Times New Roman" w:eastAsia="Times New Roman" w:hAnsi="Times New Roman" w:cs="Times New Roman"/>
          <w:b/>
          <w:bCs/>
        </w:rPr>
        <w:t>BranchID + ISBN</w:t>
      </w:r>
      <w:r w:rsidR="511AAE2F" w:rsidRPr="7161D015">
        <w:rPr>
          <w:rFonts w:ascii="Times New Roman" w:eastAsia="Times New Roman" w:hAnsi="Times New Roman" w:cs="Times New Roman"/>
        </w:rPr>
        <w:t>) uniquely identifies each row</w:t>
      </w:r>
      <w:r w:rsidR="00825313">
        <w:rPr>
          <w:rFonts w:ascii="Times New Roman" w:eastAsia="Times New Roman" w:hAnsi="Times New Roman" w:cs="Times New Roman"/>
        </w:rPr>
        <w:t>.</w:t>
      </w:r>
    </w:p>
    <w:p w14:paraId="25D527BF" w14:textId="77777777" w:rsidR="00EA47A0" w:rsidRPr="00EA47A0" w:rsidRDefault="00EA47A0" w:rsidP="7161D015">
      <w:pPr>
        <w:rPr>
          <w:rFonts w:asciiTheme="majorBidi" w:hAnsiTheme="majorBidi" w:cstheme="majorBidi"/>
          <w:b/>
          <w:bCs/>
        </w:rPr>
      </w:pPr>
    </w:p>
    <w:p w14:paraId="4D900CEA" w14:textId="77777777" w:rsidR="00626CE8" w:rsidRDefault="00626CE8">
      <w:pPr>
        <w:rPr>
          <w:rFonts w:asciiTheme="majorBidi" w:hAnsiTheme="majorBidi" w:cstheme="majorBidi"/>
          <w:b/>
          <w:bCs/>
          <w:u w:val="single"/>
        </w:rPr>
      </w:pPr>
      <w:r>
        <w:rPr>
          <w:rFonts w:asciiTheme="majorBidi" w:hAnsiTheme="majorBidi" w:cstheme="majorBidi"/>
          <w:b/>
          <w:bCs/>
          <w:u w:val="single"/>
        </w:rPr>
        <w:br w:type="page"/>
      </w:r>
    </w:p>
    <w:p w14:paraId="47CDEA16" w14:textId="73318389" w:rsidR="00EA47A0" w:rsidRPr="00EA47A0" w:rsidRDefault="458DCBEE" w:rsidP="7161D015">
      <w:pPr>
        <w:rPr>
          <w:rFonts w:asciiTheme="majorBidi" w:hAnsiTheme="majorBidi" w:cstheme="majorBidi"/>
          <w:b/>
          <w:bCs/>
          <w:u w:val="single"/>
        </w:rPr>
      </w:pPr>
      <w:r w:rsidRPr="7161D015">
        <w:rPr>
          <w:rFonts w:asciiTheme="majorBidi" w:hAnsiTheme="majorBidi" w:cstheme="majorBidi"/>
          <w:b/>
          <w:bCs/>
          <w:u w:val="single"/>
        </w:rPr>
        <w:t>Relation15: Buys_Books</w:t>
      </w:r>
    </w:p>
    <w:p w14:paraId="6DB68841" w14:textId="77777777" w:rsidR="00D23213" w:rsidRDefault="5E4F31AC" w:rsidP="7161D015">
      <w:pPr>
        <w:rPr>
          <w:rFonts w:ascii="Times New Roman" w:eastAsia="Times New Roman" w:hAnsi="Times New Roman" w:cs="Times New Roman"/>
          <w:b/>
          <w:bCs/>
        </w:rPr>
      </w:pPr>
      <w:r>
        <w:rPr>
          <w:noProof/>
          <w:lang w:eastAsia="en-US"/>
        </w:rPr>
        <w:drawing>
          <wp:inline distT="0" distB="0" distL="0" distR="0" wp14:anchorId="262DB792" wp14:editId="5C12546B">
            <wp:extent cx="5943600" cy="381019"/>
            <wp:effectExtent l="0" t="0" r="0" b="0"/>
            <wp:docPr id="395174085" name="Picture 39517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rcRect t="11666" b="75000"/>
                    <a:stretch>
                      <a:fillRect/>
                    </a:stretch>
                  </pic:blipFill>
                  <pic:spPr>
                    <a:xfrm>
                      <a:off x="0" y="0"/>
                      <a:ext cx="5943600" cy="381019"/>
                    </a:xfrm>
                    <a:prstGeom prst="rect">
                      <a:avLst/>
                    </a:prstGeom>
                  </pic:spPr>
                </pic:pic>
              </a:graphicData>
            </a:graphic>
          </wp:inline>
        </w:drawing>
      </w:r>
    </w:p>
    <w:p w14:paraId="4D4C6D54" w14:textId="3AE93F3B" w:rsidR="00D23213" w:rsidRPr="0024314E" w:rsidRDefault="00D23213" w:rsidP="7161D015">
      <w:pPr>
        <w:rPr>
          <w:rFonts w:ascii="Times New Roman" w:eastAsia="Times New Roman" w:hAnsi="Times New Roman" w:cs="Times New Roman"/>
        </w:rPr>
      </w:pPr>
      <w:r w:rsidRPr="0024314E">
        <w:rPr>
          <w:rFonts w:ascii="Times New Roman" w:eastAsia="Times New Roman" w:hAnsi="Times New Roman" w:cs="Times New Roman"/>
        </w:rPr>
        <w:t>The functional dependency is:</w:t>
      </w:r>
    </w:p>
    <w:p w14:paraId="2003B1AE" w14:textId="111F43CF" w:rsidR="00D23213" w:rsidRPr="0024314E" w:rsidRDefault="00D23213" w:rsidP="7161D015">
      <w:pPr>
        <w:rPr>
          <w:rFonts w:ascii="Times New Roman" w:eastAsia="Times New Roman" w:hAnsi="Times New Roman" w:cs="Times New Roman"/>
        </w:rPr>
      </w:pPr>
      <w:r w:rsidRPr="0024314E">
        <w:rPr>
          <w:rFonts w:ascii="Times New Roman" w:eastAsia="Times New Roman" w:hAnsi="Times New Roman" w:cs="Times New Roman"/>
        </w:rPr>
        <w:t xml:space="preserve">{Username, BranchID, ISBN, DateTime} </w:t>
      </w:r>
      <w:r w:rsidRPr="0024314E">
        <w:rPr>
          <w:rFonts w:ascii="Wingdings" w:eastAsia="Wingdings" w:hAnsi="Wingdings" w:cs="Wingdings"/>
        </w:rPr>
        <w:sym w:font="Wingdings" w:char="F0E0"/>
      </w:r>
      <w:r w:rsidRPr="0024314E">
        <w:rPr>
          <w:rFonts w:ascii="Times New Roman" w:eastAsia="Times New Roman" w:hAnsi="Times New Roman" w:cs="Times New Roman"/>
        </w:rPr>
        <w:t xml:space="preserve"> Quantity</w:t>
      </w:r>
    </w:p>
    <w:p w14:paraId="7239C407" w14:textId="207CC5A1" w:rsidR="5E4F31AC" w:rsidRDefault="001262E0" w:rsidP="7161D015">
      <w:pPr>
        <w:rPr>
          <w:rFonts w:ascii="Times New Roman" w:eastAsia="Times New Roman" w:hAnsi="Times New Roman" w:cs="Times New Roman"/>
        </w:rPr>
      </w:pPr>
      <w:r w:rsidRPr="001262E0">
        <w:rPr>
          <w:rFonts w:ascii="Times New Roman" w:eastAsia="Times New Roman" w:hAnsi="Times New Roman" w:cs="Times New Roman"/>
          <w:b/>
          <w:bCs/>
        </w:rPr>
        <w:t xml:space="preserve">1NF: </w:t>
      </w:r>
      <w:r w:rsidR="41924FAF" w:rsidRPr="7161D015">
        <w:rPr>
          <w:rFonts w:ascii="Times New Roman" w:eastAsia="Times New Roman" w:hAnsi="Times New Roman" w:cs="Times New Roman"/>
        </w:rPr>
        <w:t xml:space="preserve">This table satisfies 1NF because all attributes contain atomic values and there are no repeating groups or arrays. Each row is uniquely identified by the composite primary key </w:t>
      </w:r>
      <w:r w:rsidR="41924FAF" w:rsidRPr="00482D60">
        <w:rPr>
          <w:rFonts w:ascii="Times New Roman" w:eastAsia="Times New Roman" w:hAnsi="Times New Roman" w:cs="Times New Roman"/>
        </w:rPr>
        <w:t>(Username + BranchID + ISBN + DateTime).</w:t>
      </w:r>
    </w:p>
    <w:p w14:paraId="408D4CD2" w14:textId="3602123E" w:rsidR="41924FAF" w:rsidRDefault="001262E0" w:rsidP="7161D015">
      <w:pPr>
        <w:rPr>
          <w:rFonts w:ascii="Times New Roman" w:eastAsia="Times New Roman" w:hAnsi="Times New Roman" w:cs="Times New Roman"/>
        </w:rPr>
      </w:pPr>
      <w:r w:rsidRPr="001262E0">
        <w:rPr>
          <w:rFonts w:ascii="Times New Roman" w:eastAsia="Times New Roman" w:hAnsi="Times New Roman" w:cs="Times New Roman"/>
          <w:b/>
          <w:bCs/>
        </w:rPr>
        <w:t>2NF:</w:t>
      </w:r>
      <w:r>
        <w:rPr>
          <w:rFonts w:ascii="Times New Roman" w:eastAsia="Times New Roman" w:hAnsi="Times New Roman" w:cs="Times New Roman"/>
        </w:rPr>
        <w:t xml:space="preserve"> </w:t>
      </w:r>
      <w:r w:rsidR="41924FAF" w:rsidRPr="7161D015">
        <w:rPr>
          <w:rFonts w:ascii="Times New Roman" w:eastAsia="Times New Roman" w:hAnsi="Times New Roman" w:cs="Times New Roman"/>
        </w:rPr>
        <w:t xml:space="preserve">This table satisfies 2NF because it is in 1NF, and all non-prime attributes (Quantity) depend entirely on the composite primary key </w:t>
      </w:r>
      <w:r w:rsidR="41924FAF" w:rsidRPr="00D32A25">
        <w:rPr>
          <w:rFonts w:ascii="Times New Roman" w:eastAsia="Times New Roman" w:hAnsi="Times New Roman" w:cs="Times New Roman"/>
        </w:rPr>
        <w:t>(Username + BranchID + ISBN + DateTime).</w:t>
      </w:r>
      <w:r w:rsidR="41924FAF" w:rsidRPr="7161D015">
        <w:rPr>
          <w:rFonts w:ascii="Times New Roman" w:eastAsia="Times New Roman" w:hAnsi="Times New Roman" w:cs="Times New Roman"/>
        </w:rPr>
        <w:t xml:space="preserve"> There are no partial dependencies (i.e., Quantity does not depend on any subset of the composite key alone).</w:t>
      </w:r>
    </w:p>
    <w:p w14:paraId="6FBE1EEC" w14:textId="65F901F0" w:rsidR="41924FAF" w:rsidRDefault="001262E0" w:rsidP="7161D015">
      <w:pPr>
        <w:rPr>
          <w:rFonts w:ascii="Times New Roman" w:eastAsia="Times New Roman" w:hAnsi="Times New Roman" w:cs="Times New Roman"/>
        </w:rPr>
      </w:pPr>
      <w:r w:rsidRPr="001262E0">
        <w:rPr>
          <w:rFonts w:ascii="Times New Roman" w:eastAsia="Times New Roman" w:hAnsi="Times New Roman" w:cs="Times New Roman"/>
          <w:b/>
          <w:bCs/>
        </w:rPr>
        <w:t>3NF:</w:t>
      </w:r>
      <w:r>
        <w:rPr>
          <w:rFonts w:ascii="Times New Roman" w:eastAsia="Times New Roman" w:hAnsi="Times New Roman" w:cs="Times New Roman"/>
        </w:rPr>
        <w:t xml:space="preserve"> </w:t>
      </w:r>
      <w:r w:rsidR="41924FAF" w:rsidRPr="7161D015">
        <w:rPr>
          <w:rFonts w:ascii="Times New Roman" w:eastAsia="Times New Roman" w:hAnsi="Times New Roman" w:cs="Times New Roman"/>
        </w:rPr>
        <w:t xml:space="preserve">This table satisfies 3NF because it is in 2NF, and there are no transitive dependencies. The only non-prime attribute, Quantity, directly depends on the composite primary key </w:t>
      </w:r>
      <w:r w:rsidR="41924FAF" w:rsidRPr="008F242B">
        <w:rPr>
          <w:rFonts w:ascii="Times New Roman" w:eastAsia="Times New Roman" w:hAnsi="Times New Roman" w:cs="Times New Roman"/>
        </w:rPr>
        <w:t>(Username + BranchID + ISBN + DateTime</w:t>
      </w:r>
      <w:r w:rsidR="41924FAF" w:rsidRPr="7161D015">
        <w:rPr>
          <w:rFonts w:ascii="Times New Roman" w:eastAsia="Times New Roman" w:hAnsi="Times New Roman" w:cs="Times New Roman"/>
        </w:rPr>
        <w:t>) and not on any other non-prime attributes.</w:t>
      </w:r>
    </w:p>
    <w:p w14:paraId="1D94069F" w14:textId="1B1B4109" w:rsidR="41924FAF" w:rsidRDefault="001262E0" w:rsidP="7161D015">
      <w:pPr>
        <w:rPr>
          <w:rFonts w:ascii="Times New Roman" w:eastAsia="Times New Roman" w:hAnsi="Times New Roman" w:cs="Times New Roman"/>
        </w:rPr>
      </w:pPr>
      <w:r w:rsidRPr="001262E0">
        <w:rPr>
          <w:rFonts w:ascii="Times New Roman" w:eastAsia="Times New Roman" w:hAnsi="Times New Roman" w:cs="Times New Roman"/>
          <w:b/>
          <w:bCs/>
        </w:rPr>
        <w:t>BCNF:</w:t>
      </w:r>
      <w:r>
        <w:rPr>
          <w:rFonts w:ascii="Times New Roman" w:eastAsia="Times New Roman" w:hAnsi="Times New Roman" w:cs="Times New Roman"/>
        </w:rPr>
        <w:t xml:space="preserve"> </w:t>
      </w:r>
      <w:r w:rsidR="41924FAF" w:rsidRPr="7161D015">
        <w:rPr>
          <w:rFonts w:ascii="Times New Roman" w:eastAsia="Times New Roman" w:hAnsi="Times New Roman" w:cs="Times New Roman"/>
        </w:rPr>
        <w:t xml:space="preserve">This table satisfies BCNF because it is in 3NF, and every functional dependency has a determinant that is a superkey. The composite primary key </w:t>
      </w:r>
      <w:r w:rsidR="41924FAF" w:rsidRPr="00127B61">
        <w:rPr>
          <w:rFonts w:ascii="Times New Roman" w:eastAsia="Times New Roman" w:hAnsi="Times New Roman" w:cs="Times New Roman"/>
          <w:b/>
          <w:bCs/>
        </w:rPr>
        <w:t>(Username + BranchID + ISBN + DateTime)</w:t>
      </w:r>
      <w:r w:rsidR="41924FAF" w:rsidRPr="7161D015">
        <w:rPr>
          <w:rFonts w:ascii="Times New Roman" w:eastAsia="Times New Roman" w:hAnsi="Times New Roman" w:cs="Times New Roman"/>
        </w:rPr>
        <w:t xml:space="preserve"> uniquely identifies each row</w:t>
      </w:r>
      <w:r w:rsidR="008E1039">
        <w:rPr>
          <w:rFonts w:ascii="Times New Roman" w:eastAsia="Times New Roman" w:hAnsi="Times New Roman" w:cs="Times New Roman"/>
        </w:rPr>
        <w:t>.</w:t>
      </w:r>
    </w:p>
    <w:p w14:paraId="6AEB5298" w14:textId="77777777" w:rsidR="00EA47A0" w:rsidRPr="00EA47A0" w:rsidRDefault="00EA47A0" w:rsidP="7161D015">
      <w:pPr>
        <w:rPr>
          <w:rFonts w:asciiTheme="majorBidi" w:hAnsiTheme="majorBidi" w:cstheme="majorBidi"/>
          <w:b/>
          <w:bCs/>
        </w:rPr>
      </w:pPr>
    </w:p>
    <w:p w14:paraId="20786AA4" w14:textId="0BEFB855" w:rsidR="00EA47A0" w:rsidRPr="00EA47A0" w:rsidRDefault="458DCBEE" w:rsidP="00EA47A0">
      <w:pPr>
        <w:rPr>
          <w:rFonts w:asciiTheme="majorBidi" w:hAnsiTheme="majorBidi" w:cstheme="majorBidi"/>
          <w:b/>
          <w:bCs/>
          <w:u w:val="single"/>
        </w:rPr>
      </w:pPr>
      <w:r w:rsidRPr="7161D015">
        <w:rPr>
          <w:rFonts w:asciiTheme="majorBidi" w:hAnsiTheme="majorBidi" w:cstheme="majorBidi"/>
          <w:b/>
          <w:bCs/>
          <w:u w:val="single"/>
        </w:rPr>
        <w:t>Relation16: Purchases_Items</w:t>
      </w:r>
    </w:p>
    <w:p w14:paraId="6D9C7CF8" w14:textId="77777777" w:rsidR="008E1039" w:rsidRDefault="71C6D63F" w:rsidP="7161D015">
      <w:pPr>
        <w:rPr>
          <w:rFonts w:ascii="Times New Roman" w:eastAsia="Times New Roman" w:hAnsi="Times New Roman" w:cs="Times New Roman"/>
          <w:b/>
          <w:bCs/>
        </w:rPr>
      </w:pPr>
      <w:r>
        <w:rPr>
          <w:noProof/>
          <w:lang w:eastAsia="en-US"/>
        </w:rPr>
        <w:drawing>
          <wp:inline distT="0" distB="0" distL="0" distR="0" wp14:anchorId="552C2BC7" wp14:editId="7CF26434">
            <wp:extent cx="5943600" cy="342929"/>
            <wp:effectExtent l="0" t="0" r="0" b="0"/>
            <wp:docPr id="615013175" name="Picture 6150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rcRect t="37333" b="50666"/>
                    <a:stretch>
                      <a:fillRect/>
                    </a:stretch>
                  </pic:blipFill>
                  <pic:spPr>
                    <a:xfrm>
                      <a:off x="0" y="0"/>
                      <a:ext cx="5943600" cy="342929"/>
                    </a:xfrm>
                    <a:prstGeom prst="rect">
                      <a:avLst/>
                    </a:prstGeom>
                  </pic:spPr>
                </pic:pic>
              </a:graphicData>
            </a:graphic>
          </wp:inline>
        </w:drawing>
      </w:r>
    </w:p>
    <w:p w14:paraId="68C7D189" w14:textId="1CA4B715" w:rsidR="00104578" w:rsidRDefault="00104578" w:rsidP="00127B61">
      <w:pPr>
        <w:rPr>
          <w:rFonts w:ascii="Times New Roman" w:eastAsia="Times New Roman" w:hAnsi="Times New Roman" w:cs="Times New Roman"/>
          <w:b/>
          <w:bCs/>
        </w:rPr>
      </w:pPr>
      <w:r>
        <w:rPr>
          <w:rFonts w:ascii="Times New Roman" w:eastAsia="Times New Roman" w:hAnsi="Times New Roman" w:cs="Times New Roman"/>
          <w:b/>
          <w:bCs/>
        </w:rPr>
        <w:t>The functional dependency in this table is:</w:t>
      </w:r>
    </w:p>
    <w:p w14:paraId="72CF51EC" w14:textId="77777777" w:rsidR="00127B61" w:rsidRPr="0024314E" w:rsidRDefault="00127B61" w:rsidP="00127B61">
      <w:pPr>
        <w:rPr>
          <w:rFonts w:ascii="Times New Roman" w:eastAsia="Times New Roman" w:hAnsi="Times New Roman" w:cs="Times New Roman"/>
        </w:rPr>
      </w:pPr>
      <w:r w:rsidRPr="0024314E">
        <w:rPr>
          <w:rFonts w:ascii="Times New Roman" w:eastAsia="Times New Roman" w:hAnsi="Times New Roman" w:cs="Times New Roman"/>
        </w:rPr>
        <w:t xml:space="preserve">{Username, BranchID, ISBN, DateTime} </w:t>
      </w:r>
      <w:r w:rsidRPr="0024314E">
        <w:rPr>
          <w:rFonts w:ascii="Wingdings" w:eastAsia="Wingdings" w:hAnsi="Wingdings" w:cs="Wingdings"/>
        </w:rPr>
        <w:sym w:font="Wingdings" w:char="F0E0"/>
      </w:r>
      <w:r w:rsidRPr="0024314E">
        <w:rPr>
          <w:rFonts w:ascii="Times New Roman" w:eastAsia="Times New Roman" w:hAnsi="Times New Roman" w:cs="Times New Roman"/>
        </w:rPr>
        <w:t xml:space="preserve"> Quantity</w:t>
      </w:r>
    </w:p>
    <w:p w14:paraId="6FE9AE44" w14:textId="77777777" w:rsidR="00127B61" w:rsidRDefault="00127B61" w:rsidP="00127B61">
      <w:pPr>
        <w:rPr>
          <w:rFonts w:ascii="Times New Roman" w:eastAsia="Times New Roman" w:hAnsi="Times New Roman" w:cs="Times New Roman"/>
          <w:b/>
          <w:bCs/>
        </w:rPr>
      </w:pPr>
    </w:p>
    <w:p w14:paraId="476F3B41" w14:textId="2A9A8C23" w:rsidR="00EA47A0" w:rsidRPr="00EA47A0" w:rsidRDefault="000052FB" w:rsidP="7161D015">
      <w:pPr>
        <w:rPr>
          <w:rFonts w:ascii="Times New Roman" w:eastAsia="Times New Roman" w:hAnsi="Times New Roman" w:cs="Times New Roman"/>
        </w:rPr>
      </w:pPr>
      <w:r w:rsidRPr="000052FB">
        <w:rPr>
          <w:rFonts w:ascii="Times New Roman" w:eastAsia="Times New Roman" w:hAnsi="Times New Roman" w:cs="Times New Roman"/>
          <w:b/>
          <w:bCs/>
        </w:rPr>
        <w:t>1NF:</w:t>
      </w:r>
      <w:r>
        <w:rPr>
          <w:rFonts w:ascii="Times New Roman" w:eastAsia="Times New Roman" w:hAnsi="Times New Roman" w:cs="Times New Roman"/>
        </w:rPr>
        <w:t xml:space="preserve"> </w:t>
      </w:r>
      <w:r w:rsidR="06F60FDE" w:rsidRPr="7161D015">
        <w:rPr>
          <w:rFonts w:ascii="Times New Roman" w:eastAsia="Times New Roman" w:hAnsi="Times New Roman" w:cs="Times New Roman"/>
        </w:rPr>
        <w:t>This table satisfies 1NF because all attributes contain atomic values and there are no repeating groups or arrays. Each row is uniquely identified by the composite primary key (</w:t>
      </w:r>
      <w:r w:rsidR="06F60FDE" w:rsidRPr="7161D015">
        <w:rPr>
          <w:rFonts w:ascii="Times New Roman" w:eastAsia="Times New Roman" w:hAnsi="Times New Roman" w:cs="Times New Roman"/>
          <w:b/>
          <w:bCs/>
        </w:rPr>
        <w:t>Username + BranchID + Barcode + DateTime</w:t>
      </w:r>
      <w:r w:rsidR="06F60FDE" w:rsidRPr="7161D015">
        <w:rPr>
          <w:rFonts w:ascii="Times New Roman" w:eastAsia="Times New Roman" w:hAnsi="Times New Roman" w:cs="Times New Roman"/>
        </w:rPr>
        <w:t>).</w:t>
      </w:r>
    </w:p>
    <w:p w14:paraId="404B2E15" w14:textId="0C8C33F6" w:rsidR="06F60FDE" w:rsidRDefault="000052FB" w:rsidP="7161D015">
      <w:pPr>
        <w:rPr>
          <w:rFonts w:ascii="Times New Roman" w:eastAsia="Times New Roman" w:hAnsi="Times New Roman" w:cs="Times New Roman"/>
        </w:rPr>
      </w:pPr>
      <w:r w:rsidRPr="000052FB">
        <w:rPr>
          <w:rFonts w:ascii="Times New Roman" w:eastAsia="Times New Roman" w:hAnsi="Times New Roman" w:cs="Times New Roman"/>
          <w:b/>
          <w:bCs/>
        </w:rPr>
        <w:t>2NF:</w:t>
      </w:r>
      <w:r>
        <w:rPr>
          <w:rFonts w:ascii="Times New Roman" w:eastAsia="Times New Roman" w:hAnsi="Times New Roman" w:cs="Times New Roman"/>
        </w:rPr>
        <w:t xml:space="preserve"> </w:t>
      </w:r>
      <w:r w:rsidR="06F60FDE" w:rsidRPr="7161D015">
        <w:rPr>
          <w:rFonts w:ascii="Times New Roman" w:eastAsia="Times New Roman" w:hAnsi="Times New Roman" w:cs="Times New Roman"/>
        </w:rPr>
        <w:t>This table satisfies 2NF because it is in 1NF, and all non-prime attributes (Quantity) depend entirely on the composite primary key (</w:t>
      </w:r>
      <w:r w:rsidR="06F60FDE" w:rsidRPr="7161D015">
        <w:rPr>
          <w:rFonts w:ascii="Times New Roman" w:eastAsia="Times New Roman" w:hAnsi="Times New Roman" w:cs="Times New Roman"/>
          <w:b/>
          <w:bCs/>
        </w:rPr>
        <w:t>Username + BranchID + Barcode + DateTime</w:t>
      </w:r>
      <w:r w:rsidR="06F60FDE" w:rsidRPr="7161D015">
        <w:rPr>
          <w:rFonts w:ascii="Times New Roman" w:eastAsia="Times New Roman" w:hAnsi="Times New Roman" w:cs="Times New Roman"/>
        </w:rPr>
        <w:t>). There are no partial dependencies (i.e., Quantity does not depend on any subset of the composite key alone).</w:t>
      </w:r>
    </w:p>
    <w:p w14:paraId="3E58F9A4" w14:textId="3E62D657" w:rsidR="06F60FDE" w:rsidRDefault="00DB6D51" w:rsidP="7161D015">
      <w:pPr>
        <w:rPr>
          <w:rFonts w:ascii="Times New Roman" w:eastAsia="Times New Roman" w:hAnsi="Times New Roman" w:cs="Times New Roman"/>
        </w:rPr>
      </w:pPr>
      <w:r w:rsidRPr="00DB6D51">
        <w:rPr>
          <w:rFonts w:ascii="Times New Roman" w:eastAsia="Times New Roman" w:hAnsi="Times New Roman" w:cs="Times New Roman"/>
          <w:b/>
          <w:bCs/>
        </w:rPr>
        <w:t>3NF:</w:t>
      </w:r>
      <w:r>
        <w:rPr>
          <w:rFonts w:ascii="Times New Roman" w:eastAsia="Times New Roman" w:hAnsi="Times New Roman" w:cs="Times New Roman"/>
        </w:rPr>
        <w:t xml:space="preserve"> </w:t>
      </w:r>
      <w:r w:rsidR="06F60FDE" w:rsidRPr="7161D015">
        <w:rPr>
          <w:rFonts w:ascii="Times New Roman" w:eastAsia="Times New Roman" w:hAnsi="Times New Roman" w:cs="Times New Roman"/>
        </w:rPr>
        <w:t>This table satisfies 3NF because it is in 2NF, and there are no transitive dependencies. The only non-prime attribute, Quantity, directly depends on the composite primary key</w:t>
      </w:r>
      <w:r w:rsidR="06F60FDE" w:rsidRPr="7161D015">
        <w:rPr>
          <w:rFonts w:ascii="Aptos" w:eastAsia="Aptos" w:hAnsi="Aptos" w:cs="Aptos"/>
        </w:rPr>
        <w:t xml:space="preserve"> </w:t>
      </w:r>
      <w:r w:rsidR="06F60FDE" w:rsidRPr="7161D015">
        <w:rPr>
          <w:rFonts w:ascii="Times New Roman" w:eastAsia="Times New Roman" w:hAnsi="Times New Roman" w:cs="Times New Roman"/>
        </w:rPr>
        <w:t>(</w:t>
      </w:r>
      <w:r w:rsidR="06F60FDE" w:rsidRPr="7161D015">
        <w:rPr>
          <w:rFonts w:ascii="Times New Roman" w:eastAsia="Times New Roman" w:hAnsi="Times New Roman" w:cs="Times New Roman"/>
          <w:b/>
          <w:bCs/>
        </w:rPr>
        <w:t>Username + BranchID + Barcode + DateTime</w:t>
      </w:r>
      <w:r w:rsidR="06F60FDE" w:rsidRPr="7161D015">
        <w:rPr>
          <w:rFonts w:ascii="Times New Roman" w:eastAsia="Times New Roman" w:hAnsi="Times New Roman" w:cs="Times New Roman"/>
        </w:rPr>
        <w:t>) and not on any other non-prime attributes.</w:t>
      </w:r>
    </w:p>
    <w:p w14:paraId="67A1BAA5" w14:textId="6E397E6D" w:rsidR="06F60FDE" w:rsidRDefault="00DB6D51" w:rsidP="7161D015">
      <w:pPr>
        <w:rPr>
          <w:rFonts w:ascii="Times New Roman" w:eastAsia="Times New Roman" w:hAnsi="Times New Roman" w:cs="Times New Roman"/>
        </w:rPr>
      </w:pPr>
      <w:r w:rsidRPr="00DB6D51">
        <w:rPr>
          <w:rFonts w:ascii="Times New Roman" w:eastAsia="Times New Roman" w:hAnsi="Times New Roman" w:cs="Times New Roman"/>
          <w:b/>
          <w:bCs/>
        </w:rPr>
        <w:t>BCNF:</w:t>
      </w:r>
      <w:r>
        <w:rPr>
          <w:rFonts w:ascii="Times New Roman" w:eastAsia="Times New Roman" w:hAnsi="Times New Roman" w:cs="Times New Roman"/>
        </w:rPr>
        <w:t xml:space="preserve"> </w:t>
      </w:r>
      <w:r w:rsidR="06F60FDE" w:rsidRPr="7161D015">
        <w:rPr>
          <w:rFonts w:ascii="Times New Roman" w:eastAsia="Times New Roman" w:hAnsi="Times New Roman" w:cs="Times New Roman"/>
        </w:rPr>
        <w:t>This table satisfies BCNF because it is in 3NF, and every functional dependency has a determinant that is a superkey. The composite primary key (</w:t>
      </w:r>
      <w:r w:rsidR="06F60FDE" w:rsidRPr="7161D015">
        <w:rPr>
          <w:rFonts w:ascii="Times New Roman" w:eastAsia="Times New Roman" w:hAnsi="Times New Roman" w:cs="Times New Roman"/>
          <w:b/>
          <w:bCs/>
        </w:rPr>
        <w:t>Username + BranchID + Barcode + DateTime</w:t>
      </w:r>
      <w:r w:rsidR="06F60FDE" w:rsidRPr="7161D015">
        <w:rPr>
          <w:rFonts w:ascii="Times New Roman" w:eastAsia="Times New Roman" w:hAnsi="Times New Roman" w:cs="Times New Roman"/>
        </w:rPr>
        <w:t>) uniquely identifies each row, and there are no anomalies arising from other dependencies.</w:t>
      </w:r>
    </w:p>
    <w:p w14:paraId="435CBDBD" w14:textId="77777777" w:rsidR="00735C86" w:rsidRDefault="00735C86" w:rsidP="7161D015">
      <w:pPr>
        <w:rPr>
          <w:rFonts w:ascii="Times New Roman" w:eastAsia="Times New Roman" w:hAnsi="Times New Roman" w:cs="Times New Roman"/>
        </w:rPr>
      </w:pPr>
    </w:p>
    <w:p w14:paraId="0919C55D" w14:textId="5263FF68" w:rsidR="00EA47A0" w:rsidRDefault="458DCBEE" w:rsidP="7161D015">
      <w:pPr>
        <w:rPr>
          <w:rFonts w:asciiTheme="majorBidi" w:hAnsiTheme="majorBidi" w:cstheme="majorBidi"/>
          <w:b/>
          <w:bCs/>
          <w:u w:val="single"/>
        </w:rPr>
      </w:pPr>
      <w:r w:rsidRPr="7161D015">
        <w:rPr>
          <w:rFonts w:asciiTheme="majorBidi" w:hAnsiTheme="majorBidi" w:cstheme="majorBidi"/>
          <w:b/>
          <w:bCs/>
          <w:u w:val="single"/>
        </w:rPr>
        <w:t>Relation17: Borrows</w:t>
      </w:r>
    </w:p>
    <w:p w14:paraId="1121EF3D" w14:textId="77777777" w:rsidR="00735C86" w:rsidRDefault="00735C86" w:rsidP="7161D015">
      <w:pPr>
        <w:rPr>
          <w:rFonts w:asciiTheme="majorBidi" w:hAnsiTheme="majorBidi" w:cstheme="majorBidi"/>
          <w:b/>
          <w:bCs/>
          <w:u w:val="single"/>
        </w:rPr>
      </w:pPr>
    </w:p>
    <w:tbl>
      <w:tblPr>
        <w:tblStyle w:val="TableGrid"/>
        <w:tblW w:w="0" w:type="auto"/>
        <w:tblLook w:val="04A0" w:firstRow="1" w:lastRow="0" w:firstColumn="1" w:lastColumn="0" w:noHBand="0" w:noVBand="1"/>
      </w:tblPr>
      <w:tblGrid>
        <w:gridCol w:w="1649"/>
        <w:gridCol w:w="1571"/>
        <w:gridCol w:w="1645"/>
        <w:gridCol w:w="1635"/>
        <w:gridCol w:w="1548"/>
        <w:gridCol w:w="1302"/>
      </w:tblGrid>
      <w:tr w:rsidR="00570527" w:rsidRPr="00AF3CE1" w14:paraId="4370E356" w14:textId="2EB5A414" w:rsidTr="00570527">
        <w:tc>
          <w:tcPr>
            <w:tcW w:w="1649" w:type="dxa"/>
          </w:tcPr>
          <w:p w14:paraId="587EBE75" w14:textId="5D346D6E" w:rsidR="00570527" w:rsidRPr="00C03C11" w:rsidRDefault="00570527">
            <w:pPr>
              <w:pStyle w:val="NoSpacing"/>
              <w:rPr>
                <w:rFonts w:ascii="Times New Roman" w:eastAsia="Times New Roman" w:hAnsi="Times New Roman" w:cs="Times New Roman"/>
                <w:b/>
                <w:bCs/>
                <w:i/>
                <w:iCs/>
                <w:u w:val="single"/>
              </w:rPr>
            </w:pPr>
            <w:r w:rsidRPr="00C03C11">
              <w:rPr>
                <w:rFonts w:ascii="Times New Roman" w:eastAsia="Times New Roman" w:hAnsi="Times New Roman" w:cs="Times New Roman"/>
                <w:b/>
                <w:bCs/>
                <w:i/>
                <w:iCs/>
                <w:u w:val="single"/>
              </w:rPr>
              <w:t>Username</w:t>
            </w:r>
          </w:p>
        </w:tc>
        <w:tc>
          <w:tcPr>
            <w:tcW w:w="1571" w:type="dxa"/>
          </w:tcPr>
          <w:p w14:paraId="115D851F" w14:textId="3A294B24" w:rsidR="00570527" w:rsidRPr="00C03C11" w:rsidRDefault="00570527">
            <w:pPr>
              <w:pStyle w:val="NoSpacing"/>
              <w:rPr>
                <w:rFonts w:ascii="Times New Roman" w:eastAsia="Times New Roman" w:hAnsi="Times New Roman" w:cs="Times New Roman"/>
                <w:b/>
                <w:bCs/>
                <w:i/>
                <w:iCs/>
                <w:u w:val="single"/>
              </w:rPr>
            </w:pPr>
            <w:r w:rsidRPr="00C03C11">
              <w:rPr>
                <w:rFonts w:ascii="Times New Roman" w:eastAsia="Times New Roman" w:hAnsi="Times New Roman" w:cs="Times New Roman"/>
                <w:b/>
                <w:bCs/>
                <w:i/>
                <w:iCs/>
                <w:u w:val="single"/>
              </w:rPr>
              <w:t>B</w:t>
            </w:r>
            <w:r>
              <w:rPr>
                <w:rFonts w:ascii="Times New Roman" w:eastAsia="Times New Roman" w:hAnsi="Times New Roman" w:cs="Times New Roman"/>
                <w:b/>
                <w:bCs/>
                <w:i/>
                <w:iCs/>
                <w:u w:val="single"/>
              </w:rPr>
              <w:t>ookID</w:t>
            </w:r>
          </w:p>
        </w:tc>
        <w:tc>
          <w:tcPr>
            <w:tcW w:w="1645" w:type="dxa"/>
          </w:tcPr>
          <w:p w14:paraId="4BC8A371" w14:textId="77777777" w:rsidR="00570527" w:rsidRPr="008A60E1" w:rsidRDefault="00570527">
            <w:pPr>
              <w:pStyle w:val="NoSpacing"/>
              <w:rPr>
                <w:rFonts w:ascii="Times New Roman" w:eastAsia="Times New Roman" w:hAnsi="Times New Roman" w:cs="Times New Roman"/>
                <w:b/>
                <w:bCs/>
                <w:u w:val="single"/>
              </w:rPr>
            </w:pPr>
            <w:r w:rsidRPr="008A60E1">
              <w:rPr>
                <w:rFonts w:ascii="Times New Roman" w:eastAsia="Times New Roman" w:hAnsi="Times New Roman" w:cs="Times New Roman"/>
                <w:b/>
                <w:bCs/>
                <w:u w:val="single"/>
              </w:rPr>
              <w:t>Date_Out</w:t>
            </w:r>
          </w:p>
        </w:tc>
        <w:tc>
          <w:tcPr>
            <w:tcW w:w="1635" w:type="dxa"/>
          </w:tcPr>
          <w:p w14:paraId="6B331431" w14:textId="7C5FC88A" w:rsidR="00570527" w:rsidRPr="006F3BB6" w:rsidRDefault="00570527">
            <w:pPr>
              <w:pStyle w:val="NoSpacing"/>
              <w:rPr>
                <w:rFonts w:ascii="Times New Roman" w:eastAsia="Times New Roman" w:hAnsi="Times New Roman" w:cs="Times New Roman"/>
              </w:rPr>
            </w:pPr>
            <w:r w:rsidRPr="006F3BB6">
              <w:rPr>
                <w:rFonts w:ascii="Times New Roman" w:eastAsia="Times New Roman" w:hAnsi="Times New Roman" w:cs="Times New Roman"/>
              </w:rPr>
              <w:t>Due_Date</w:t>
            </w:r>
          </w:p>
        </w:tc>
        <w:tc>
          <w:tcPr>
            <w:tcW w:w="1548" w:type="dxa"/>
          </w:tcPr>
          <w:p w14:paraId="219A9C74" w14:textId="0AAD0283" w:rsidR="00570527" w:rsidRPr="00AF3CE1" w:rsidRDefault="00570527">
            <w:pPr>
              <w:pStyle w:val="NoSpacing"/>
              <w:rPr>
                <w:rFonts w:ascii="Times New Roman" w:eastAsia="Times New Roman" w:hAnsi="Times New Roman" w:cs="Times New Roman"/>
              </w:rPr>
            </w:pPr>
            <w:r w:rsidRPr="00AF3CE1">
              <w:rPr>
                <w:rFonts w:ascii="Times New Roman" w:eastAsia="Times New Roman" w:hAnsi="Times New Roman" w:cs="Times New Roman"/>
              </w:rPr>
              <w:t>Penalty</w:t>
            </w:r>
          </w:p>
        </w:tc>
        <w:tc>
          <w:tcPr>
            <w:tcW w:w="1302" w:type="dxa"/>
          </w:tcPr>
          <w:p w14:paraId="096463BE" w14:textId="66ECACEA" w:rsidR="00570527" w:rsidRPr="00AF3CE1" w:rsidRDefault="00570527">
            <w:pPr>
              <w:pStyle w:val="NoSpacing"/>
              <w:rPr>
                <w:rFonts w:ascii="Times New Roman" w:eastAsia="Times New Roman" w:hAnsi="Times New Roman" w:cs="Times New Roman"/>
              </w:rPr>
            </w:pPr>
            <w:r>
              <w:rPr>
                <w:rFonts w:ascii="Times New Roman" w:eastAsia="Times New Roman" w:hAnsi="Times New Roman" w:cs="Times New Roman"/>
              </w:rPr>
              <w:t>Status</w:t>
            </w:r>
          </w:p>
        </w:tc>
      </w:tr>
    </w:tbl>
    <w:p w14:paraId="00FF2D6F" w14:textId="6049C61A" w:rsidR="00735C86" w:rsidRDefault="00735C86" w:rsidP="7161D015">
      <w:pPr>
        <w:rPr>
          <w:rFonts w:asciiTheme="majorBidi" w:hAnsiTheme="majorBidi" w:cstheme="majorBidi"/>
          <w:b/>
          <w:bCs/>
          <w:u w:val="single"/>
        </w:rPr>
      </w:pPr>
    </w:p>
    <w:p w14:paraId="3D2258A1" w14:textId="0D28C172" w:rsidR="00CA61D5" w:rsidRPr="002B641C" w:rsidRDefault="00CC4FAC" w:rsidP="7161D015">
      <w:pPr>
        <w:rPr>
          <w:rFonts w:asciiTheme="majorBidi" w:hAnsiTheme="majorBidi" w:cstheme="majorBidi"/>
        </w:rPr>
      </w:pPr>
      <w:r w:rsidRPr="002B641C">
        <w:rPr>
          <w:rFonts w:asciiTheme="majorBidi" w:hAnsiTheme="majorBidi" w:cstheme="majorBidi"/>
        </w:rPr>
        <w:t>The functional</w:t>
      </w:r>
      <w:r w:rsidR="00576BAD" w:rsidRPr="002B641C">
        <w:rPr>
          <w:rFonts w:asciiTheme="majorBidi" w:hAnsiTheme="majorBidi" w:cstheme="majorBidi"/>
        </w:rPr>
        <w:t xml:space="preserve"> dependencies in this table </w:t>
      </w:r>
      <w:r w:rsidR="00270C43" w:rsidRPr="002B641C">
        <w:rPr>
          <w:rFonts w:asciiTheme="majorBidi" w:hAnsiTheme="majorBidi" w:cstheme="majorBidi"/>
        </w:rPr>
        <w:t>are:</w:t>
      </w:r>
    </w:p>
    <w:p w14:paraId="6AF65ABA" w14:textId="153B0536" w:rsidR="00735C86" w:rsidRPr="00FB17D5" w:rsidRDefault="002B641C" w:rsidP="00FB17D5">
      <w:pPr>
        <w:rPr>
          <w:rFonts w:asciiTheme="majorBidi" w:hAnsiTheme="majorBidi" w:cstheme="majorBidi"/>
        </w:rPr>
      </w:pPr>
      <w:r w:rsidRPr="002B641C">
        <w:rPr>
          <w:rFonts w:asciiTheme="majorBidi" w:hAnsiTheme="majorBidi" w:cstheme="majorBidi"/>
        </w:rPr>
        <w:t xml:space="preserve">{Username, BookID, Date_Out} </w:t>
      </w:r>
      <w:r w:rsidRPr="002B641C">
        <w:rPr>
          <w:rFonts w:asciiTheme="majorBidi" w:eastAsia="Wingdings" w:hAnsiTheme="majorBidi" w:cstheme="majorBidi"/>
        </w:rPr>
        <w:sym w:font="Wingdings" w:char="F0E0"/>
      </w:r>
      <w:r w:rsidRPr="002B641C">
        <w:rPr>
          <w:rFonts w:asciiTheme="majorBidi" w:hAnsiTheme="majorBidi" w:cstheme="majorBidi"/>
        </w:rPr>
        <w:t xml:space="preserve"> </w:t>
      </w:r>
      <w:r w:rsidR="008E3735">
        <w:rPr>
          <w:rFonts w:asciiTheme="majorBidi" w:hAnsiTheme="majorBidi" w:cstheme="majorBidi"/>
        </w:rPr>
        <w:t>(</w:t>
      </w:r>
      <w:r w:rsidRPr="002B641C">
        <w:rPr>
          <w:rFonts w:asciiTheme="majorBidi" w:hAnsiTheme="majorBidi" w:cstheme="majorBidi"/>
        </w:rPr>
        <w:t>Due_Date</w:t>
      </w:r>
      <w:r w:rsidR="008E3735">
        <w:rPr>
          <w:rFonts w:asciiTheme="majorBidi" w:hAnsiTheme="majorBidi" w:cstheme="majorBidi"/>
        </w:rPr>
        <w:t>, Penalty, Status)</w:t>
      </w:r>
    </w:p>
    <w:p w14:paraId="44ADB5F4" w14:textId="08036EEF" w:rsidR="53DE25CF" w:rsidRDefault="00DB6D51" w:rsidP="7161D015">
      <w:pPr>
        <w:rPr>
          <w:rFonts w:ascii="Times New Roman" w:eastAsia="Times New Roman" w:hAnsi="Times New Roman" w:cs="Times New Roman"/>
        </w:rPr>
      </w:pPr>
      <w:r w:rsidRPr="00DB6D51">
        <w:rPr>
          <w:rFonts w:ascii="Times New Roman" w:eastAsia="Times New Roman" w:hAnsi="Times New Roman" w:cs="Times New Roman"/>
          <w:b/>
          <w:bCs/>
        </w:rPr>
        <w:t>1NF:</w:t>
      </w:r>
      <w:r>
        <w:rPr>
          <w:rFonts w:ascii="Times New Roman" w:eastAsia="Times New Roman" w:hAnsi="Times New Roman" w:cs="Times New Roman"/>
        </w:rPr>
        <w:t xml:space="preserve"> </w:t>
      </w:r>
      <w:r w:rsidR="1A7A9011" w:rsidRPr="7161D015">
        <w:rPr>
          <w:rFonts w:ascii="Times New Roman" w:eastAsia="Times New Roman" w:hAnsi="Times New Roman" w:cs="Times New Roman"/>
        </w:rPr>
        <w:t xml:space="preserve">This table satisfies 1NF because all attributes contain atomic values and there are no repeating groups or arrays. Each row is uniquely identified by the composite primary key </w:t>
      </w:r>
      <w:r w:rsidR="1A7A9011" w:rsidRPr="00E0179D">
        <w:rPr>
          <w:rFonts w:ascii="Times New Roman" w:eastAsia="Times New Roman" w:hAnsi="Times New Roman" w:cs="Times New Roman"/>
        </w:rPr>
        <w:t>(Username + BookID + Date_Out + Due_Date).</w:t>
      </w:r>
    </w:p>
    <w:p w14:paraId="5063BF4B" w14:textId="3EE5B46A" w:rsidR="008135ED" w:rsidRPr="004765FA" w:rsidRDefault="0026061B" w:rsidP="00134DDF">
      <w:pPr>
        <w:rPr>
          <w:rFonts w:asciiTheme="majorBidi" w:hAnsiTheme="majorBidi" w:cstheme="majorBidi"/>
        </w:rPr>
      </w:pPr>
      <w:r w:rsidRPr="0026061B">
        <w:rPr>
          <w:rFonts w:ascii="Times New Roman" w:eastAsia="Times New Roman" w:hAnsi="Times New Roman" w:cs="Times New Roman"/>
          <w:b/>
          <w:bCs/>
        </w:rPr>
        <w:t>2NF:</w:t>
      </w:r>
      <w:r>
        <w:rPr>
          <w:rFonts w:ascii="Times New Roman" w:eastAsia="Times New Roman" w:hAnsi="Times New Roman" w:cs="Times New Roman"/>
        </w:rPr>
        <w:t xml:space="preserve"> </w:t>
      </w:r>
      <w:r w:rsidR="00134DDF" w:rsidRPr="00134DDF">
        <w:rPr>
          <w:rFonts w:asciiTheme="majorBidi" w:hAnsiTheme="majorBidi" w:cstheme="majorBidi"/>
        </w:rPr>
        <w:t>This table satisfies 2NF because it is in 1NF, and all non-prime attributes (Due_Date, Penalty, Status) are fully functionally dependent on the entire composite primary key {Username, BookID, Date_Out}. There are no partial dependencies, as all non-prime attributes depend on the full composite key rather than just part of it.</w:t>
      </w:r>
    </w:p>
    <w:p w14:paraId="25B48519" w14:textId="77777777" w:rsidR="00134DDF" w:rsidRDefault="0026061B" w:rsidP="00134DDF">
      <w:pPr>
        <w:rPr>
          <w:rFonts w:ascii="Times New Roman" w:eastAsia="Times New Roman" w:hAnsi="Times New Roman" w:cs="Times New Roman"/>
        </w:rPr>
      </w:pPr>
      <w:r w:rsidRPr="0026061B">
        <w:rPr>
          <w:rFonts w:ascii="Times New Roman" w:eastAsia="Times New Roman" w:hAnsi="Times New Roman" w:cs="Times New Roman"/>
          <w:b/>
          <w:bCs/>
        </w:rPr>
        <w:t>3NF:</w:t>
      </w:r>
      <w:r>
        <w:rPr>
          <w:rFonts w:ascii="Times New Roman" w:eastAsia="Times New Roman" w:hAnsi="Times New Roman" w:cs="Times New Roman"/>
        </w:rPr>
        <w:t xml:space="preserve"> </w:t>
      </w:r>
      <w:r w:rsidR="00134DDF" w:rsidRPr="00134DDF">
        <w:rPr>
          <w:rFonts w:ascii="Times New Roman" w:eastAsia="Times New Roman" w:hAnsi="Times New Roman" w:cs="Times New Roman"/>
        </w:rPr>
        <w:t>This table satisfies 3NF because it is in 2NF, and there are no transitive dependencies. All non-prime attributes (Due_Date, Penalty, Status) depend directly on the composite primary key {Username, BookID, Date_Out}, and there are no intermediate dependencies between non-prime attributes.</w:t>
      </w:r>
    </w:p>
    <w:p w14:paraId="27366BEF" w14:textId="77777777" w:rsidR="000B05EC" w:rsidRPr="000B05EC" w:rsidRDefault="0026061B" w:rsidP="000B05EC">
      <w:r w:rsidRPr="0026061B">
        <w:rPr>
          <w:rFonts w:ascii="Times New Roman" w:eastAsia="Times New Roman" w:hAnsi="Times New Roman" w:cs="Times New Roman"/>
          <w:b/>
          <w:bCs/>
        </w:rPr>
        <w:t>BCNF:</w:t>
      </w:r>
      <w:r>
        <w:rPr>
          <w:rFonts w:ascii="Times New Roman" w:eastAsia="Times New Roman" w:hAnsi="Times New Roman" w:cs="Times New Roman"/>
        </w:rPr>
        <w:t xml:space="preserve"> </w:t>
      </w:r>
      <w:r w:rsidR="000B05EC" w:rsidRPr="000B05EC">
        <w:rPr>
          <w:rFonts w:asciiTheme="majorBidi" w:hAnsiTheme="majorBidi" w:cstheme="majorBidi"/>
        </w:rPr>
        <w:t xml:space="preserve">This table satisfies </w:t>
      </w:r>
      <w:r w:rsidR="000B05EC" w:rsidRPr="000B05EC">
        <w:rPr>
          <w:rFonts w:asciiTheme="majorBidi" w:eastAsia="Times New Roman" w:hAnsiTheme="majorBidi" w:cstheme="majorBidi"/>
        </w:rPr>
        <w:t>BCNF</w:t>
      </w:r>
      <w:r w:rsidR="000B05EC" w:rsidRPr="000B05EC">
        <w:rPr>
          <w:rFonts w:asciiTheme="majorBidi" w:hAnsiTheme="majorBidi" w:cstheme="majorBidi"/>
        </w:rPr>
        <w:t xml:space="preserve"> because it is in 3NF, and every determinant (e.g., </w:t>
      </w:r>
      <w:r w:rsidR="000B05EC" w:rsidRPr="000B05EC">
        <w:rPr>
          <w:rFonts w:asciiTheme="majorBidi" w:eastAsia="Times New Roman" w:hAnsiTheme="majorBidi" w:cstheme="majorBidi"/>
        </w:rPr>
        <w:t>{Username, BookID, Date_Out}</w:t>
      </w:r>
      <w:r w:rsidR="000B05EC" w:rsidRPr="000B05EC">
        <w:rPr>
          <w:rFonts w:asciiTheme="majorBidi" w:hAnsiTheme="majorBidi" w:cstheme="majorBidi"/>
        </w:rPr>
        <w:t>) is a superkey. There are no functional dependencies where a non-superkey determines other attributes, ensuring no violations of BCNF rules.</w:t>
      </w:r>
    </w:p>
    <w:p w14:paraId="63144423" w14:textId="6DD7786D" w:rsidR="007E4CEA" w:rsidRDefault="007E4CEA" w:rsidP="00134DDF">
      <w:pPr>
        <w:rPr>
          <w:rFonts w:ascii="Times New Roman" w:eastAsia="Times New Roman" w:hAnsi="Times New Roman" w:cs="Times New Roman"/>
        </w:rPr>
      </w:pPr>
    </w:p>
    <w:p w14:paraId="01440B6E" w14:textId="77777777" w:rsidR="00D51B16" w:rsidRDefault="00D51B16" w:rsidP="00D51B16">
      <w:pPr>
        <w:rPr>
          <w:rFonts w:ascii="Times New Roman" w:eastAsia="Times New Roman" w:hAnsi="Times New Roman" w:cs="Times New Roman"/>
        </w:rPr>
      </w:pPr>
    </w:p>
    <w:p w14:paraId="3D26DE5C" w14:textId="77777777" w:rsidR="00626CE8" w:rsidRDefault="00626CE8">
      <w:pPr>
        <w:rPr>
          <w:rFonts w:asciiTheme="majorBidi" w:hAnsiTheme="majorBidi" w:cstheme="majorBidi"/>
          <w:b/>
          <w:bCs/>
          <w:u w:val="single"/>
        </w:rPr>
      </w:pPr>
      <w:r>
        <w:rPr>
          <w:rFonts w:asciiTheme="majorBidi" w:hAnsiTheme="majorBidi" w:cstheme="majorBidi"/>
          <w:b/>
          <w:bCs/>
          <w:u w:val="single"/>
        </w:rPr>
        <w:br w:type="page"/>
      </w:r>
    </w:p>
    <w:p w14:paraId="59BD5D30" w14:textId="67BF9E40" w:rsidR="00EA47A0" w:rsidRPr="00EA47A0" w:rsidRDefault="458DCBEE" w:rsidP="7161D015">
      <w:pPr>
        <w:rPr>
          <w:rFonts w:asciiTheme="majorBidi" w:hAnsiTheme="majorBidi" w:cstheme="majorBidi"/>
          <w:b/>
          <w:bCs/>
          <w:u w:val="single"/>
        </w:rPr>
      </w:pPr>
      <w:r w:rsidRPr="7161D015">
        <w:rPr>
          <w:rFonts w:asciiTheme="majorBidi" w:hAnsiTheme="majorBidi" w:cstheme="majorBidi"/>
          <w:b/>
          <w:bCs/>
          <w:u w:val="single"/>
        </w:rPr>
        <w:t>Relation18: Sale_to_Rent</w:t>
      </w:r>
    </w:p>
    <w:p w14:paraId="1447E0AF" w14:textId="77777777" w:rsidR="00D51513" w:rsidRDefault="788AC5A1" w:rsidP="7161D015">
      <w:pPr>
        <w:rPr>
          <w:rFonts w:ascii="Times New Roman" w:eastAsia="Times New Roman" w:hAnsi="Times New Roman" w:cs="Times New Roman"/>
          <w:b/>
          <w:bCs/>
        </w:rPr>
      </w:pPr>
      <w:r>
        <w:rPr>
          <w:noProof/>
          <w:lang w:eastAsia="en-US"/>
        </w:rPr>
        <w:drawing>
          <wp:inline distT="0" distB="0" distL="0" distR="0" wp14:anchorId="1BB72367" wp14:editId="2F83CE04">
            <wp:extent cx="5943600" cy="457200"/>
            <wp:effectExtent l="0" t="0" r="0" b="0"/>
            <wp:docPr id="29413967" name="Picture 2941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rcRect t="84000"/>
                    <a:stretch>
                      <a:fillRect/>
                    </a:stretch>
                  </pic:blipFill>
                  <pic:spPr>
                    <a:xfrm>
                      <a:off x="0" y="0"/>
                      <a:ext cx="5943600" cy="457200"/>
                    </a:xfrm>
                    <a:prstGeom prst="rect">
                      <a:avLst/>
                    </a:prstGeom>
                  </pic:spPr>
                </pic:pic>
              </a:graphicData>
            </a:graphic>
          </wp:inline>
        </w:drawing>
      </w:r>
    </w:p>
    <w:p w14:paraId="6177C56E" w14:textId="0153F0A3" w:rsidR="00FC747A" w:rsidRPr="00FC747A" w:rsidRDefault="00FC747A" w:rsidP="7161D015">
      <w:pPr>
        <w:rPr>
          <w:rFonts w:ascii="Times New Roman" w:eastAsia="Times New Roman" w:hAnsi="Times New Roman" w:cs="Times New Roman"/>
        </w:rPr>
      </w:pPr>
      <w:r w:rsidRPr="00FC747A">
        <w:rPr>
          <w:rFonts w:ascii="Times New Roman" w:eastAsia="Times New Roman" w:hAnsi="Times New Roman" w:cs="Times New Roman"/>
        </w:rPr>
        <w:t>The functional dependenc</w:t>
      </w:r>
      <w:r w:rsidR="008F4C85">
        <w:rPr>
          <w:rFonts w:ascii="Times New Roman" w:eastAsia="Times New Roman" w:hAnsi="Times New Roman" w:cs="Times New Roman"/>
        </w:rPr>
        <w:t>ies</w:t>
      </w:r>
      <w:r w:rsidRPr="00FC747A">
        <w:rPr>
          <w:rFonts w:ascii="Times New Roman" w:eastAsia="Times New Roman" w:hAnsi="Times New Roman" w:cs="Times New Roman"/>
        </w:rPr>
        <w:t xml:space="preserve"> in this table </w:t>
      </w:r>
      <w:r w:rsidR="008F4C85">
        <w:rPr>
          <w:rFonts w:ascii="Times New Roman" w:eastAsia="Times New Roman" w:hAnsi="Times New Roman" w:cs="Times New Roman"/>
        </w:rPr>
        <w:t>are</w:t>
      </w:r>
      <w:r w:rsidRPr="00FC747A">
        <w:rPr>
          <w:rFonts w:ascii="Times New Roman" w:eastAsia="Times New Roman" w:hAnsi="Times New Roman" w:cs="Times New Roman"/>
        </w:rPr>
        <w:t>:</w:t>
      </w:r>
    </w:p>
    <w:p w14:paraId="1717F2DF" w14:textId="3C79C04F" w:rsidR="00DC34A1" w:rsidRPr="00FC747A" w:rsidRDefault="00FC747A" w:rsidP="004C3F38">
      <w:pPr>
        <w:rPr>
          <w:rFonts w:ascii="Times New Roman" w:eastAsia="Times New Roman" w:hAnsi="Times New Roman" w:cs="Times New Roman"/>
        </w:rPr>
      </w:pPr>
      <w:r w:rsidRPr="00FC747A">
        <w:rPr>
          <w:rFonts w:ascii="Times New Roman" w:eastAsia="Times New Roman" w:hAnsi="Times New Roman" w:cs="Times New Roman"/>
        </w:rPr>
        <w:t xml:space="preserve">BookID </w:t>
      </w:r>
      <w:r w:rsidRPr="00FC747A">
        <w:rPr>
          <w:rFonts w:ascii="Wingdings" w:eastAsia="Wingdings" w:hAnsi="Wingdings" w:cs="Wingdings"/>
        </w:rPr>
        <w:sym w:font="Wingdings" w:char="F0E0"/>
      </w:r>
      <w:r w:rsidRPr="00FC747A">
        <w:rPr>
          <w:rFonts w:ascii="Times New Roman" w:eastAsia="Times New Roman" w:hAnsi="Times New Roman" w:cs="Times New Roman"/>
        </w:rPr>
        <w:t xml:space="preserve"> (</w:t>
      </w:r>
      <w:r w:rsidR="008C3935">
        <w:rPr>
          <w:rFonts w:ascii="Times New Roman" w:eastAsia="Times New Roman" w:hAnsi="Times New Roman" w:cs="Times New Roman"/>
        </w:rPr>
        <w:t xml:space="preserve">ISBN, </w:t>
      </w:r>
      <w:r w:rsidRPr="00FC747A">
        <w:rPr>
          <w:rFonts w:ascii="Times New Roman" w:eastAsia="Times New Roman" w:hAnsi="Times New Roman" w:cs="Times New Roman"/>
        </w:rPr>
        <w:t>Date_Moved, Discount)</w:t>
      </w:r>
    </w:p>
    <w:p w14:paraId="76A712D6" w14:textId="4DEB931E" w:rsidR="788AC5A1" w:rsidRDefault="0026061B" w:rsidP="7161D015">
      <w:pPr>
        <w:rPr>
          <w:rFonts w:ascii="Times New Roman" w:eastAsia="Times New Roman" w:hAnsi="Times New Roman" w:cs="Times New Roman"/>
        </w:rPr>
      </w:pPr>
      <w:r w:rsidRPr="0026061B">
        <w:rPr>
          <w:rFonts w:ascii="Times New Roman" w:eastAsia="Times New Roman" w:hAnsi="Times New Roman" w:cs="Times New Roman"/>
          <w:b/>
          <w:bCs/>
        </w:rPr>
        <w:t>1NF:</w:t>
      </w:r>
      <w:r>
        <w:rPr>
          <w:rFonts w:ascii="Times New Roman" w:eastAsia="Times New Roman" w:hAnsi="Times New Roman" w:cs="Times New Roman"/>
        </w:rPr>
        <w:t xml:space="preserve"> </w:t>
      </w:r>
      <w:r w:rsidR="7D0F367D" w:rsidRPr="7161D015">
        <w:rPr>
          <w:rFonts w:ascii="Times New Roman" w:eastAsia="Times New Roman" w:hAnsi="Times New Roman" w:cs="Times New Roman"/>
        </w:rPr>
        <w:t xml:space="preserve">This table satisfies 1NF because all attributes contain atomic values and there are no repeating groups or arrays. Each row is uniquely identified by the composite primary key </w:t>
      </w:r>
      <w:r w:rsidR="7D0F367D" w:rsidRPr="00E67314">
        <w:rPr>
          <w:rFonts w:ascii="Times New Roman" w:eastAsia="Times New Roman" w:hAnsi="Times New Roman" w:cs="Times New Roman"/>
        </w:rPr>
        <w:t>(BookID + ISBN).</w:t>
      </w:r>
    </w:p>
    <w:p w14:paraId="5195B340" w14:textId="14473A52" w:rsidR="004920AD" w:rsidRPr="004920AD" w:rsidRDefault="0026061B" w:rsidP="004920AD">
      <w:r w:rsidRPr="0026061B">
        <w:rPr>
          <w:rFonts w:ascii="Times New Roman" w:eastAsia="Times New Roman" w:hAnsi="Times New Roman" w:cs="Times New Roman"/>
          <w:b/>
          <w:bCs/>
        </w:rPr>
        <w:t xml:space="preserve">2NF: </w:t>
      </w:r>
      <w:r w:rsidR="004920AD" w:rsidRPr="004C3F38">
        <w:rPr>
          <w:rFonts w:asciiTheme="majorBidi" w:hAnsiTheme="majorBidi" w:cstheme="majorBidi"/>
        </w:rPr>
        <w:t xml:space="preserve">This table does </w:t>
      </w:r>
      <w:r w:rsidR="004920AD" w:rsidRPr="004C3F38">
        <w:rPr>
          <w:rFonts w:asciiTheme="majorBidi" w:eastAsia="Times New Roman" w:hAnsiTheme="majorBidi" w:cstheme="majorBidi"/>
        </w:rPr>
        <w:t>not satisfy 2NF</w:t>
      </w:r>
      <w:r w:rsidR="004920AD" w:rsidRPr="004C3F38">
        <w:rPr>
          <w:rFonts w:asciiTheme="majorBidi" w:hAnsiTheme="majorBidi" w:cstheme="majorBidi"/>
        </w:rPr>
        <w:t xml:space="preserve"> because </w:t>
      </w:r>
      <w:r w:rsidR="004920AD">
        <w:rPr>
          <w:rFonts w:ascii="Times New Roman" w:eastAsia="Times New Roman" w:hAnsi="Times New Roman" w:cs="Times New Roman"/>
        </w:rPr>
        <w:t>w</w:t>
      </w:r>
      <w:r w:rsidR="004920AD" w:rsidRPr="004920AD">
        <w:rPr>
          <w:rFonts w:ascii="Times New Roman" w:eastAsia="Times New Roman" w:hAnsi="Times New Roman" w:cs="Times New Roman"/>
        </w:rPr>
        <w:t xml:space="preserve">hile it is in 1NF, the non-prime attributes (Date_Moved and Discount) are functionally dependent only on BookID, which is a </w:t>
      </w:r>
      <w:r w:rsidR="004920AD" w:rsidRPr="004920AD">
        <w:rPr>
          <w:rFonts w:ascii="Times New Roman" w:eastAsia="Times New Roman" w:hAnsi="Times New Roman" w:cs="Times New Roman"/>
          <w:b/>
          <w:bCs/>
        </w:rPr>
        <w:t>part</w:t>
      </w:r>
      <w:r w:rsidR="004920AD" w:rsidRPr="004920AD">
        <w:rPr>
          <w:rFonts w:ascii="Times New Roman" w:eastAsia="Times New Roman" w:hAnsi="Times New Roman" w:cs="Times New Roman"/>
        </w:rPr>
        <w:t xml:space="preserve"> of the composite primary key (BookID, ISBN).</w:t>
      </w:r>
      <w:r w:rsidR="004920AD">
        <w:t xml:space="preserve"> </w:t>
      </w:r>
      <w:r w:rsidR="004920AD" w:rsidRPr="004920AD">
        <w:rPr>
          <w:rFonts w:ascii="Times New Roman" w:eastAsia="Times New Roman" w:hAnsi="Times New Roman" w:cs="Times New Roman"/>
        </w:rPr>
        <w:t>This creates a partial dependency, violating 2NF.</w:t>
      </w:r>
    </w:p>
    <w:p w14:paraId="7E490C81" w14:textId="1EEB50F8" w:rsidR="004920AD" w:rsidRPr="004920AD" w:rsidRDefault="0026061B" w:rsidP="004920AD">
      <w:r w:rsidRPr="0026061B">
        <w:rPr>
          <w:rFonts w:ascii="Times New Roman" w:eastAsia="Times New Roman" w:hAnsi="Times New Roman" w:cs="Times New Roman"/>
          <w:b/>
          <w:bCs/>
        </w:rPr>
        <w:t>3NF:</w:t>
      </w:r>
      <w:r>
        <w:rPr>
          <w:rFonts w:ascii="Times New Roman" w:eastAsia="Times New Roman" w:hAnsi="Times New Roman" w:cs="Times New Roman"/>
        </w:rPr>
        <w:t xml:space="preserve"> </w:t>
      </w:r>
      <w:r w:rsidR="004920AD" w:rsidRPr="004C3F38">
        <w:rPr>
          <w:rFonts w:asciiTheme="majorBidi" w:hAnsiTheme="majorBidi" w:cstheme="majorBidi"/>
        </w:rPr>
        <w:t xml:space="preserve">This table does </w:t>
      </w:r>
      <w:r w:rsidR="004920AD" w:rsidRPr="004C3F38">
        <w:rPr>
          <w:rFonts w:asciiTheme="majorBidi" w:eastAsia="Times New Roman" w:hAnsiTheme="majorBidi" w:cstheme="majorBidi"/>
        </w:rPr>
        <w:t>not satisfy 3NF</w:t>
      </w:r>
      <w:r w:rsidR="004920AD" w:rsidRPr="004C3F38">
        <w:rPr>
          <w:rFonts w:asciiTheme="majorBidi" w:hAnsiTheme="majorBidi" w:cstheme="majorBidi"/>
        </w:rPr>
        <w:t xml:space="preserve"> because</w:t>
      </w:r>
      <w:r w:rsidR="004920AD">
        <w:t xml:space="preserve"> </w:t>
      </w:r>
      <w:r w:rsidR="004920AD">
        <w:rPr>
          <w:rFonts w:ascii="Times New Roman" w:eastAsia="Times New Roman" w:hAnsi="Times New Roman" w:cs="Times New Roman"/>
        </w:rPr>
        <w:t>i</w:t>
      </w:r>
      <w:r w:rsidR="004920AD" w:rsidRPr="004920AD">
        <w:rPr>
          <w:rFonts w:ascii="Times New Roman" w:eastAsia="Times New Roman" w:hAnsi="Times New Roman" w:cs="Times New Roman"/>
        </w:rPr>
        <w:t>t fails 2NF due to the partial dependency.</w:t>
      </w:r>
      <w:r w:rsidR="004920AD">
        <w:t xml:space="preserve"> </w:t>
      </w:r>
      <w:r w:rsidR="004920AD" w:rsidRPr="004920AD">
        <w:rPr>
          <w:rFonts w:ascii="Times New Roman" w:eastAsia="Times New Roman" w:hAnsi="Times New Roman" w:cs="Times New Roman"/>
        </w:rPr>
        <w:t>Additionally, ISBN is also determined by BookID, meaning there’s redundancy in the composite key (BookID, ISBN).</w:t>
      </w:r>
    </w:p>
    <w:p w14:paraId="2BBAF89A" w14:textId="64DE9D55" w:rsidR="2DF4E902" w:rsidRPr="00E22A30" w:rsidRDefault="0026061B" w:rsidP="00DA1032">
      <w:pPr>
        <w:rPr>
          <w:rFonts w:asciiTheme="majorBidi" w:hAnsiTheme="majorBidi" w:cstheme="majorBidi"/>
        </w:rPr>
      </w:pPr>
      <w:r w:rsidRPr="0026061B">
        <w:rPr>
          <w:rFonts w:ascii="Times New Roman" w:eastAsia="Times New Roman" w:hAnsi="Times New Roman" w:cs="Times New Roman"/>
          <w:b/>
          <w:bCs/>
        </w:rPr>
        <w:t>BCNF:</w:t>
      </w:r>
      <w:r>
        <w:rPr>
          <w:rFonts w:ascii="Times New Roman" w:eastAsia="Times New Roman" w:hAnsi="Times New Roman" w:cs="Times New Roman"/>
        </w:rPr>
        <w:t xml:space="preserve"> </w:t>
      </w:r>
      <w:r w:rsidR="00DA1032" w:rsidRPr="00E22A30">
        <w:rPr>
          <w:rFonts w:asciiTheme="majorBidi" w:hAnsiTheme="majorBidi" w:cstheme="majorBidi"/>
        </w:rPr>
        <w:t xml:space="preserve">This table does </w:t>
      </w:r>
      <w:r w:rsidR="00DA1032" w:rsidRPr="00E22A30">
        <w:rPr>
          <w:rFonts w:asciiTheme="majorBidi" w:eastAsia="Times New Roman" w:hAnsiTheme="majorBidi" w:cstheme="majorBidi"/>
        </w:rPr>
        <w:t>not satisfy BCNF</w:t>
      </w:r>
      <w:r w:rsidR="00DA1032" w:rsidRPr="00E22A30">
        <w:rPr>
          <w:rFonts w:asciiTheme="majorBidi" w:hAnsiTheme="majorBidi" w:cstheme="majorBidi"/>
        </w:rPr>
        <w:t xml:space="preserve"> because </w:t>
      </w:r>
      <w:r w:rsidR="00DA1032" w:rsidRPr="00E22A30">
        <w:rPr>
          <w:rFonts w:asciiTheme="majorBidi" w:eastAsia="Times New Roman" w:hAnsiTheme="majorBidi" w:cstheme="majorBidi"/>
        </w:rPr>
        <w:t>BookID, which is not a superkey on its own, determines ISBN, Date_Moved, and Discount.</w:t>
      </w:r>
    </w:p>
    <w:p w14:paraId="4A7B2B49" w14:textId="0AEBD64A" w:rsidR="00EA47A0" w:rsidRDefault="00DA1032" w:rsidP="00EA47A0">
      <w:pPr>
        <w:pStyle w:val="NormalWeb"/>
        <w:rPr>
          <w:b/>
          <w:bCs/>
        </w:rPr>
      </w:pPr>
      <w:r w:rsidRPr="00DA1032">
        <w:rPr>
          <w:b/>
          <w:bCs/>
        </w:rPr>
        <w:t>Normalization of “Sale_to_Rent”:</w:t>
      </w:r>
    </w:p>
    <w:p w14:paraId="749FEB81" w14:textId="4B5CDD19" w:rsidR="00DA1032" w:rsidRDefault="0038188B" w:rsidP="0038188B">
      <w:pPr>
        <w:pStyle w:val="NormalWeb"/>
      </w:pPr>
      <w:r w:rsidRPr="0038188B">
        <w:t>To normalize the table and ensure it adheres to BCNF, we must address the issue that BookID determines ISBN, Date_Moved, and Discount, which violates 2NF and BCNF because BookID is not the full primary key (the composite key is (BookID, ISBN)). The proposed fix involves decomposing the table into two smaller tables, each with its own meaningful functional dependencies, as follows:</w:t>
      </w:r>
    </w:p>
    <w:p w14:paraId="149D4C92" w14:textId="0D6DC689" w:rsidR="0038188B" w:rsidRPr="00016703" w:rsidRDefault="00184E19" w:rsidP="0038188B">
      <w:pPr>
        <w:pStyle w:val="NormalWeb"/>
        <w:rPr>
          <w:u w:val="single"/>
        </w:rPr>
      </w:pPr>
      <w:r w:rsidRPr="00016703">
        <w:rPr>
          <w:u w:val="single"/>
        </w:rPr>
        <w:t>Relation: Sale_to_Rent A</w:t>
      </w:r>
    </w:p>
    <w:tbl>
      <w:tblPr>
        <w:tblStyle w:val="TableGrid"/>
        <w:tblW w:w="0" w:type="auto"/>
        <w:tblLook w:val="04A0" w:firstRow="1" w:lastRow="0" w:firstColumn="1" w:lastColumn="0" w:noHBand="0" w:noVBand="1"/>
      </w:tblPr>
      <w:tblGrid>
        <w:gridCol w:w="2337"/>
        <w:gridCol w:w="2337"/>
        <w:gridCol w:w="2338"/>
        <w:gridCol w:w="2338"/>
      </w:tblGrid>
      <w:tr w:rsidR="00184E19" w14:paraId="64FBEFF8" w14:textId="77777777" w:rsidTr="00184E19">
        <w:tc>
          <w:tcPr>
            <w:tcW w:w="2337" w:type="dxa"/>
          </w:tcPr>
          <w:p w14:paraId="143EE6D6" w14:textId="7E685055" w:rsidR="00184E19" w:rsidRPr="00016703" w:rsidRDefault="00184E19" w:rsidP="0038188B">
            <w:pPr>
              <w:pStyle w:val="NormalWeb"/>
              <w:rPr>
                <w:b/>
                <w:bCs/>
              </w:rPr>
            </w:pPr>
            <w:r w:rsidRPr="00016703">
              <w:rPr>
                <w:b/>
                <w:bCs/>
              </w:rPr>
              <w:t>BookID</w:t>
            </w:r>
          </w:p>
        </w:tc>
        <w:tc>
          <w:tcPr>
            <w:tcW w:w="2337" w:type="dxa"/>
          </w:tcPr>
          <w:p w14:paraId="4C2A5AB6" w14:textId="60BC857F" w:rsidR="00184E19" w:rsidRDefault="00184E19" w:rsidP="0038188B">
            <w:pPr>
              <w:pStyle w:val="NormalWeb"/>
            </w:pPr>
            <w:r>
              <w:t>ISBN</w:t>
            </w:r>
          </w:p>
        </w:tc>
        <w:tc>
          <w:tcPr>
            <w:tcW w:w="2338" w:type="dxa"/>
          </w:tcPr>
          <w:p w14:paraId="0FE6D016" w14:textId="5D456112" w:rsidR="00184E19" w:rsidRDefault="00016703" w:rsidP="0038188B">
            <w:pPr>
              <w:pStyle w:val="NormalWeb"/>
            </w:pPr>
            <w:r>
              <w:t>Date_Moved</w:t>
            </w:r>
          </w:p>
        </w:tc>
        <w:tc>
          <w:tcPr>
            <w:tcW w:w="2338" w:type="dxa"/>
          </w:tcPr>
          <w:p w14:paraId="24C998E9" w14:textId="4DD8CB84" w:rsidR="00184E19" w:rsidRDefault="00016703" w:rsidP="0038188B">
            <w:pPr>
              <w:pStyle w:val="NormalWeb"/>
            </w:pPr>
            <w:r>
              <w:t>Discount</w:t>
            </w:r>
          </w:p>
        </w:tc>
      </w:tr>
    </w:tbl>
    <w:p w14:paraId="708C9880" w14:textId="680077CE" w:rsidR="00B66326" w:rsidRDefault="00B66326" w:rsidP="0038188B">
      <w:pPr>
        <w:pStyle w:val="NormalWeb"/>
      </w:pPr>
      <w:r>
        <w:t>The functional dependencies are:</w:t>
      </w:r>
    </w:p>
    <w:p w14:paraId="4470B8E7" w14:textId="4ECC71E6" w:rsidR="00B66326" w:rsidRDefault="00B66326" w:rsidP="0038188B">
      <w:pPr>
        <w:pStyle w:val="NormalWeb"/>
      </w:pPr>
      <w:r>
        <w:t xml:space="preserve">BookID </w:t>
      </w:r>
      <w:r>
        <w:sym w:font="Wingdings" w:char="F0E0"/>
      </w:r>
      <w:r>
        <w:t xml:space="preserve"> (ISBN, Date_Moved, Discount)</w:t>
      </w:r>
    </w:p>
    <w:p w14:paraId="26B21BC7" w14:textId="77777777" w:rsidR="005404F4" w:rsidRPr="0038188B" w:rsidRDefault="005404F4" w:rsidP="0038188B">
      <w:pPr>
        <w:pStyle w:val="NormalWeb"/>
      </w:pPr>
    </w:p>
    <w:p w14:paraId="53E70E79" w14:textId="01DBBF38" w:rsidR="00DA1032" w:rsidRDefault="00016703" w:rsidP="00EA47A0">
      <w:pPr>
        <w:pStyle w:val="NormalWeb"/>
        <w:rPr>
          <w:u w:val="single"/>
        </w:rPr>
      </w:pPr>
      <w:r w:rsidRPr="00016703">
        <w:rPr>
          <w:u w:val="single"/>
        </w:rPr>
        <w:t>Relation: Sale_to_Rent B</w:t>
      </w:r>
    </w:p>
    <w:tbl>
      <w:tblPr>
        <w:tblStyle w:val="TableGrid"/>
        <w:tblW w:w="0" w:type="auto"/>
        <w:tblLook w:val="04A0" w:firstRow="1" w:lastRow="0" w:firstColumn="1" w:lastColumn="0" w:noHBand="0" w:noVBand="1"/>
      </w:tblPr>
      <w:tblGrid>
        <w:gridCol w:w="4675"/>
        <w:gridCol w:w="4675"/>
      </w:tblGrid>
      <w:tr w:rsidR="00016703" w14:paraId="32993029" w14:textId="77777777" w:rsidTr="005D367F">
        <w:trPr>
          <w:trHeight w:val="170"/>
        </w:trPr>
        <w:tc>
          <w:tcPr>
            <w:tcW w:w="4675" w:type="dxa"/>
          </w:tcPr>
          <w:p w14:paraId="79C61B7E" w14:textId="32F1D993" w:rsidR="00016703" w:rsidRPr="00016703" w:rsidRDefault="00016703" w:rsidP="00EA47A0">
            <w:pPr>
              <w:pStyle w:val="NormalWeb"/>
              <w:rPr>
                <w:b/>
                <w:bCs/>
              </w:rPr>
            </w:pPr>
            <w:r w:rsidRPr="00016703">
              <w:rPr>
                <w:b/>
                <w:bCs/>
              </w:rPr>
              <w:t>BookID</w:t>
            </w:r>
          </w:p>
        </w:tc>
        <w:tc>
          <w:tcPr>
            <w:tcW w:w="4675" w:type="dxa"/>
          </w:tcPr>
          <w:p w14:paraId="4019A344" w14:textId="5621FCB5" w:rsidR="00016703" w:rsidRPr="005D367F" w:rsidRDefault="00016703" w:rsidP="00EA47A0">
            <w:pPr>
              <w:pStyle w:val="NormalWeb"/>
            </w:pPr>
            <w:r w:rsidRPr="005D367F">
              <w:t>ISBN</w:t>
            </w:r>
          </w:p>
        </w:tc>
      </w:tr>
    </w:tbl>
    <w:p w14:paraId="440240C9" w14:textId="1CA6627B" w:rsidR="00016703" w:rsidRPr="005404F4" w:rsidRDefault="005D367F" w:rsidP="00EA47A0">
      <w:pPr>
        <w:pStyle w:val="NormalWeb"/>
      </w:pPr>
      <w:r w:rsidRPr="005404F4">
        <w:t>The functional depend</w:t>
      </w:r>
      <w:r w:rsidR="005404F4" w:rsidRPr="005404F4">
        <w:t>ency is:</w:t>
      </w:r>
    </w:p>
    <w:p w14:paraId="0A6D9FE9" w14:textId="1907F891" w:rsidR="005404F4" w:rsidRPr="005404F4" w:rsidRDefault="005404F4" w:rsidP="00EA47A0">
      <w:pPr>
        <w:pStyle w:val="NormalWeb"/>
      </w:pPr>
      <w:r w:rsidRPr="005404F4">
        <w:t xml:space="preserve">BookID </w:t>
      </w:r>
      <w:r w:rsidRPr="005404F4">
        <w:sym w:font="Wingdings" w:char="F0E0"/>
      </w:r>
      <w:r w:rsidRPr="005404F4">
        <w:t xml:space="preserve"> ISBN</w:t>
      </w:r>
    </w:p>
    <w:p w14:paraId="22903439" w14:textId="101D2CF9" w:rsidR="00FC747A" w:rsidRPr="0098765D" w:rsidRDefault="00FC747A" w:rsidP="0098765D">
      <w:bookmarkStart w:id="186" w:name="_GoBack"/>
      <w:bookmarkEnd w:id="186"/>
    </w:p>
    <w:p w14:paraId="323DF9E7" w14:textId="0B9E4F3C" w:rsidR="009C587A" w:rsidRDefault="002D2F90" w:rsidP="00A74E7A">
      <w:pPr>
        <w:pStyle w:val="Heading1"/>
        <w:numPr>
          <w:ilvl w:val="0"/>
          <w:numId w:val="29"/>
        </w:numPr>
        <w:rPr>
          <w:rFonts w:asciiTheme="majorBidi" w:hAnsiTheme="majorBidi"/>
          <w:b/>
          <w:bCs/>
          <w:color w:val="auto"/>
          <w:sz w:val="32"/>
          <w:szCs w:val="32"/>
        </w:rPr>
      </w:pPr>
      <w:bookmarkStart w:id="187" w:name="_Toc183960575"/>
      <w:r w:rsidRPr="00F91D43">
        <w:rPr>
          <w:rFonts w:asciiTheme="majorBidi" w:hAnsiTheme="majorBidi"/>
          <w:b/>
          <w:bCs/>
          <w:color w:val="auto"/>
          <w:sz w:val="32"/>
          <w:szCs w:val="32"/>
        </w:rPr>
        <w:t>Conclusion</w:t>
      </w:r>
      <w:bookmarkEnd w:id="187"/>
      <w:r w:rsidRPr="00F91D43">
        <w:rPr>
          <w:rFonts w:asciiTheme="majorBidi" w:hAnsiTheme="majorBidi"/>
          <w:b/>
          <w:bCs/>
          <w:color w:val="auto"/>
          <w:sz w:val="32"/>
          <w:szCs w:val="32"/>
        </w:rPr>
        <w:t xml:space="preserve"> </w:t>
      </w:r>
    </w:p>
    <w:p w14:paraId="1C369396" w14:textId="77777777" w:rsidR="00A74E7A" w:rsidRDefault="00A74E7A" w:rsidP="00A74E7A"/>
    <w:p w14:paraId="4E97794C" w14:textId="23C5DB98" w:rsidR="00A74E7A" w:rsidRPr="00626CE8" w:rsidRDefault="00626CE8" w:rsidP="00A74E7A">
      <w:pPr>
        <w:rPr>
          <w:rFonts w:asciiTheme="majorBidi" w:hAnsiTheme="majorBidi" w:cstheme="majorBidi"/>
        </w:rPr>
      </w:pPr>
      <w:r w:rsidRPr="00626CE8">
        <w:rPr>
          <w:rFonts w:asciiTheme="majorBidi" w:hAnsiTheme="majorBidi" w:cstheme="majorBidi"/>
        </w:rPr>
        <w:t>In conclusion, we have successfully designed the database system by drawing the Entity Relationship (ER) diagram and mapping it into corresponding relational schemas. The tables were created, and data was inserted seamlessly to reflect the requirements of the system. Furthermore, we implemented a range of advanced functionalities, including queries, views, triggers, functions, stored procedures, and recursive queries, ensuring comprehensive support for complex operations and data manipulation. Security mechanisms were integrated to safeguard data integrity and access control. Moreover, normalization techniques were applied to eliminate redundancies and maintain data consistency. This approach ensures the system is robust, secure, and capable of meeting both functional and non-functional requirements effectively.</w:t>
      </w:r>
    </w:p>
    <w:sectPr w:rsidR="00A74E7A" w:rsidRPr="00626CE8" w:rsidSect="00F90B6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062715" w14:textId="77777777" w:rsidR="00B8619D" w:rsidRDefault="00B8619D" w:rsidP="00F9386C">
      <w:pPr>
        <w:spacing w:after="0" w:line="240" w:lineRule="auto"/>
      </w:pPr>
      <w:r>
        <w:separator/>
      </w:r>
    </w:p>
  </w:endnote>
  <w:endnote w:type="continuationSeparator" w:id="0">
    <w:p w14:paraId="001C4DA6" w14:textId="77777777" w:rsidR="00B8619D" w:rsidRDefault="00B8619D" w:rsidP="00F9386C">
      <w:pPr>
        <w:spacing w:after="0" w:line="240" w:lineRule="auto"/>
      </w:pPr>
      <w:r>
        <w:continuationSeparator/>
      </w:r>
    </w:p>
  </w:endnote>
  <w:endnote w:type="continuationNotice" w:id="1">
    <w:p w14:paraId="776A40B5" w14:textId="77777777" w:rsidR="00B8619D" w:rsidRDefault="00B861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ystem-ui">
    <w:altName w:val="Cambria"/>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 w:name="Times">
    <w:panose1 w:val="020206030504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24734"/>
      <w:docPartObj>
        <w:docPartGallery w:val="Page Numbers (Bottom of Page)"/>
        <w:docPartUnique/>
      </w:docPartObj>
    </w:sdtPr>
    <w:sdtEndPr/>
    <w:sdtContent>
      <w:sdt>
        <w:sdtPr>
          <w:id w:val="1728636285"/>
          <w:docPartObj>
            <w:docPartGallery w:val="Page Numbers (Top of Page)"/>
            <w:docPartUnique/>
          </w:docPartObj>
        </w:sdtPr>
        <w:sdtEndPr/>
        <w:sdtContent>
          <w:p w14:paraId="7815AC49" w14:textId="5EAAE5BF" w:rsidR="00322404" w:rsidRDefault="00322404">
            <w:pPr>
              <w:pStyle w:val="Footer"/>
              <w:jc w:val="center"/>
            </w:pPr>
            <w:r>
              <w:t xml:space="preserve">Page </w:t>
            </w:r>
            <w:r>
              <w:rPr>
                <w:b/>
                <w:bCs/>
              </w:rPr>
              <w:fldChar w:fldCharType="begin"/>
            </w:r>
            <w:r>
              <w:rPr>
                <w:b/>
                <w:bCs/>
              </w:rPr>
              <w:instrText xml:space="preserve"> PAGE </w:instrText>
            </w:r>
            <w:r>
              <w:rPr>
                <w:b/>
                <w:bCs/>
              </w:rPr>
              <w:fldChar w:fldCharType="separate"/>
            </w:r>
            <w:r w:rsidR="00626CE8">
              <w:rPr>
                <w:b/>
                <w:bCs/>
                <w:noProof/>
              </w:rPr>
              <w:t>157</w:t>
            </w:r>
            <w:r>
              <w:rPr>
                <w:b/>
                <w:bCs/>
              </w:rPr>
              <w:fldChar w:fldCharType="end"/>
            </w:r>
            <w:r>
              <w:t xml:space="preserve"> of </w:t>
            </w:r>
            <w:r>
              <w:rPr>
                <w:b/>
                <w:bCs/>
              </w:rPr>
              <w:fldChar w:fldCharType="begin"/>
            </w:r>
            <w:r>
              <w:rPr>
                <w:b/>
                <w:bCs/>
              </w:rPr>
              <w:instrText xml:space="preserve"> NUMPAGES  </w:instrText>
            </w:r>
            <w:r>
              <w:rPr>
                <w:b/>
                <w:bCs/>
              </w:rPr>
              <w:fldChar w:fldCharType="separate"/>
            </w:r>
            <w:r w:rsidR="00626CE8">
              <w:rPr>
                <w:b/>
                <w:bCs/>
                <w:noProof/>
              </w:rPr>
              <w:t>158</w:t>
            </w:r>
            <w:r>
              <w:rPr>
                <w:b/>
                <w:bCs/>
              </w:rPr>
              <w:fldChar w:fldCharType="end"/>
            </w:r>
          </w:p>
        </w:sdtContent>
      </w:sdt>
    </w:sdtContent>
  </w:sdt>
  <w:p w14:paraId="727F5C3C" w14:textId="77777777" w:rsidR="00322404" w:rsidRDefault="003224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E5C83B" w14:textId="77777777" w:rsidR="00B8619D" w:rsidRDefault="00B8619D" w:rsidP="00F9386C">
      <w:pPr>
        <w:spacing w:after="0" w:line="240" w:lineRule="auto"/>
      </w:pPr>
      <w:r>
        <w:separator/>
      </w:r>
    </w:p>
  </w:footnote>
  <w:footnote w:type="continuationSeparator" w:id="0">
    <w:p w14:paraId="328566D6" w14:textId="77777777" w:rsidR="00B8619D" w:rsidRDefault="00B8619D" w:rsidP="00F9386C">
      <w:pPr>
        <w:spacing w:after="0" w:line="240" w:lineRule="auto"/>
      </w:pPr>
      <w:r>
        <w:continuationSeparator/>
      </w:r>
    </w:p>
  </w:footnote>
  <w:footnote w:type="continuationNotice" w:id="1">
    <w:p w14:paraId="63090157" w14:textId="77777777" w:rsidR="00B8619D" w:rsidRDefault="00B8619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F+X1t+xwbAsKpw" int2:id="FjbOsAoh">
      <int2:state int2:value="Rejected" int2:type="AugLoop_Text_Critique"/>
    </int2:textHash>
    <int2:textHash int2:hashCode="RRphHZPKo1gUwG" int2:id="JFRBoWzN">
      <int2:state int2:value="Rejected" int2:type="AugLoop_Text_Critique"/>
    </int2:textHash>
    <int2:textHash int2:hashCode="fwGivll0XQVeAW" int2:id="LaYZS6Cp">
      <int2:state int2:value="Rejected" int2:type="AugLoop_Text_Critique"/>
    </int2:textHash>
    <int2:textHash int2:hashCode="mNceAiLjtcNjWQ" int2:id="LqNe1oRa">
      <int2:state int2:value="Rejected" int2:type="AugLoop_Text_Critique"/>
    </int2:textHash>
    <int2:textHash int2:hashCode="fV4sjjFZ9XEao3" int2:id="SCAmzhie">
      <int2:state int2:value="Rejected" int2:type="AugLoop_Text_Critique"/>
    </int2:textHash>
    <int2:textHash int2:hashCode="if+tCJwELzHcyB" int2:id="bIASI369">
      <int2:state int2:value="Rejected" int2:type="AugLoop_Text_Critique"/>
    </int2:textHash>
    <int2:textHash int2:hashCode="TLAH+AzDYiPQrI" int2:id="dKtRVeuU">
      <int2:state int2:value="Rejected" int2:type="AugLoop_Text_Critique"/>
    </int2:textHash>
    <int2:textHash int2:hashCode="gHizUbL/z1gteI" int2:id="dgkV3Y0a">
      <int2:state int2:value="Rejected" int2:type="AugLoop_Text_Critique"/>
    </int2:textHash>
    <int2:textHash int2:hashCode="MyWL16mmnqsjKQ" int2:id="ivbraXj8">
      <int2:state int2:value="Rejected" int2:type="AugLoop_Text_Critique"/>
    </int2:textHash>
    <int2:textHash int2:hashCode="J5jVlKfPpbK6jL" int2:id="mUqo6uzj">
      <int2:state int2:value="Rejected" int2:type="AugLoop_Text_Critique"/>
    </int2:textHash>
    <int2:textHash int2:hashCode="+bTLF/WVwBMmGQ" int2:id="nbm6DfRT">
      <int2:state int2:value="Rejected" int2:type="AugLoop_Text_Critique"/>
    </int2:textHash>
    <int2:textHash int2:hashCode="yLpY90AxP4N6HC" int2:id="t3oVhuD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9CA9B"/>
    <w:multiLevelType w:val="hybridMultilevel"/>
    <w:tmpl w:val="618471A8"/>
    <w:lvl w:ilvl="0" w:tplc="C44AD664">
      <w:start w:val="1"/>
      <w:numFmt w:val="decimal"/>
      <w:lvlText w:val="%1."/>
      <w:lvlJc w:val="left"/>
      <w:pPr>
        <w:ind w:left="1080" w:hanging="360"/>
      </w:pPr>
    </w:lvl>
    <w:lvl w:ilvl="1" w:tplc="78363A4C">
      <w:start w:val="1"/>
      <w:numFmt w:val="lowerLetter"/>
      <w:lvlText w:val="%2."/>
      <w:lvlJc w:val="left"/>
      <w:pPr>
        <w:ind w:left="1800" w:hanging="360"/>
      </w:pPr>
    </w:lvl>
    <w:lvl w:ilvl="2" w:tplc="04D840C2">
      <w:start w:val="1"/>
      <w:numFmt w:val="lowerRoman"/>
      <w:lvlText w:val="%3."/>
      <w:lvlJc w:val="right"/>
      <w:pPr>
        <w:ind w:left="2520" w:hanging="180"/>
      </w:pPr>
    </w:lvl>
    <w:lvl w:ilvl="3" w:tplc="C944CF7A">
      <w:start w:val="1"/>
      <w:numFmt w:val="decimal"/>
      <w:lvlText w:val="%4."/>
      <w:lvlJc w:val="left"/>
      <w:pPr>
        <w:ind w:left="3240" w:hanging="360"/>
      </w:pPr>
    </w:lvl>
    <w:lvl w:ilvl="4" w:tplc="188C2F84">
      <w:start w:val="1"/>
      <w:numFmt w:val="lowerLetter"/>
      <w:lvlText w:val="%5."/>
      <w:lvlJc w:val="left"/>
      <w:pPr>
        <w:ind w:left="3960" w:hanging="360"/>
      </w:pPr>
    </w:lvl>
    <w:lvl w:ilvl="5" w:tplc="55228EC8">
      <w:start w:val="1"/>
      <w:numFmt w:val="lowerRoman"/>
      <w:lvlText w:val="%6."/>
      <w:lvlJc w:val="right"/>
      <w:pPr>
        <w:ind w:left="4680" w:hanging="180"/>
      </w:pPr>
    </w:lvl>
    <w:lvl w:ilvl="6" w:tplc="096E3820">
      <w:start w:val="1"/>
      <w:numFmt w:val="decimal"/>
      <w:lvlText w:val="%7."/>
      <w:lvlJc w:val="left"/>
      <w:pPr>
        <w:ind w:left="5400" w:hanging="360"/>
      </w:pPr>
    </w:lvl>
    <w:lvl w:ilvl="7" w:tplc="B1F82CD4">
      <w:start w:val="1"/>
      <w:numFmt w:val="lowerLetter"/>
      <w:lvlText w:val="%8."/>
      <w:lvlJc w:val="left"/>
      <w:pPr>
        <w:ind w:left="6120" w:hanging="360"/>
      </w:pPr>
    </w:lvl>
    <w:lvl w:ilvl="8" w:tplc="3A367DDE">
      <w:start w:val="1"/>
      <w:numFmt w:val="lowerRoman"/>
      <w:lvlText w:val="%9."/>
      <w:lvlJc w:val="right"/>
      <w:pPr>
        <w:ind w:left="6840" w:hanging="180"/>
      </w:pPr>
    </w:lvl>
  </w:abstractNum>
  <w:abstractNum w:abstractNumId="1" w15:restartNumberingAfterBreak="0">
    <w:nsid w:val="09FBD21C"/>
    <w:multiLevelType w:val="hybridMultilevel"/>
    <w:tmpl w:val="2020B900"/>
    <w:lvl w:ilvl="0" w:tplc="E594EA98">
      <w:start w:val="4"/>
      <w:numFmt w:val="decimal"/>
      <w:lvlText w:val="%1-"/>
      <w:lvlJc w:val="left"/>
      <w:pPr>
        <w:ind w:left="720" w:hanging="360"/>
      </w:pPr>
    </w:lvl>
    <w:lvl w:ilvl="1" w:tplc="8F9A782E">
      <w:start w:val="1"/>
      <w:numFmt w:val="lowerLetter"/>
      <w:lvlText w:val="%2."/>
      <w:lvlJc w:val="left"/>
      <w:pPr>
        <w:ind w:left="1440" w:hanging="360"/>
      </w:pPr>
    </w:lvl>
    <w:lvl w:ilvl="2" w:tplc="F41EE5C8">
      <w:start w:val="1"/>
      <w:numFmt w:val="lowerRoman"/>
      <w:lvlText w:val="%3."/>
      <w:lvlJc w:val="right"/>
      <w:pPr>
        <w:ind w:left="2160" w:hanging="180"/>
      </w:pPr>
    </w:lvl>
    <w:lvl w:ilvl="3" w:tplc="BDCE35C2">
      <w:start w:val="1"/>
      <w:numFmt w:val="decimal"/>
      <w:lvlText w:val="%4."/>
      <w:lvlJc w:val="left"/>
      <w:pPr>
        <w:ind w:left="2880" w:hanging="360"/>
      </w:pPr>
    </w:lvl>
    <w:lvl w:ilvl="4" w:tplc="A732A0F6">
      <w:start w:val="1"/>
      <w:numFmt w:val="lowerLetter"/>
      <w:lvlText w:val="%5."/>
      <w:lvlJc w:val="left"/>
      <w:pPr>
        <w:ind w:left="3600" w:hanging="360"/>
      </w:pPr>
    </w:lvl>
    <w:lvl w:ilvl="5" w:tplc="81147022">
      <w:start w:val="1"/>
      <w:numFmt w:val="lowerRoman"/>
      <w:lvlText w:val="%6."/>
      <w:lvlJc w:val="right"/>
      <w:pPr>
        <w:ind w:left="4320" w:hanging="180"/>
      </w:pPr>
    </w:lvl>
    <w:lvl w:ilvl="6" w:tplc="6554C2E0">
      <w:start w:val="1"/>
      <w:numFmt w:val="decimal"/>
      <w:lvlText w:val="%7."/>
      <w:lvlJc w:val="left"/>
      <w:pPr>
        <w:ind w:left="5040" w:hanging="360"/>
      </w:pPr>
    </w:lvl>
    <w:lvl w:ilvl="7" w:tplc="7CD0C07A">
      <w:start w:val="1"/>
      <w:numFmt w:val="lowerLetter"/>
      <w:lvlText w:val="%8."/>
      <w:lvlJc w:val="left"/>
      <w:pPr>
        <w:ind w:left="5760" w:hanging="360"/>
      </w:pPr>
    </w:lvl>
    <w:lvl w:ilvl="8" w:tplc="99BEB7D2">
      <w:start w:val="1"/>
      <w:numFmt w:val="lowerRoman"/>
      <w:lvlText w:val="%9."/>
      <w:lvlJc w:val="right"/>
      <w:pPr>
        <w:ind w:left="6480" w:hanging="180"/>
      </w:pPr>
    </w:lvl>
  </w:abstractNum>
  <w:abstractNum w:abstractNumId="2" w15:restartNumberingAfterBreak="0">
    <w:nsid w:val="0AB399AD"/>
    <w:multiLevelType w:val="hybridMultilevel"/>
    <w:tmpl w:val="0F9AF0C2"/>
    <w:lvl w:ilvl="0" w:tplc="EF0C58A0">
      <w:start w:val="1"/>
      <w:numFmt w:val="decimal"/>
      <w:lvlText w:val="%1."/>
      <w:lvlJc w:val="left"/>
      <w:pPr>
        <w:ind w:left="1080" w:hanging="360"/>
      </w:pPr>
    </w:lvl>
    <w:lvl w:ilvl="1" w:tplc="6EC4DB28">
      <w:start w:val="1"/>
      <w:numFmt w:val="lowerLetter"/>
      <w:lvlText w:val="%2."/>
      <w:lvlJc w:val="left"/>
      <w:pPr>
        <w:ind w:left="1800" w:hanging="360"/>
      </w:pPr>
    </w:lvl>
    <w:lvl w:ilvl="2" w:tplc="148ED658">
      <w:start w:val="1"/>
      <w:numFmt w:val="lowerRoman"/>
      <w:lvlText w:val="%3."/>
      <w:lvlJc w:val="right"/>
      <w:pPr>
        <w:ind w:left="2520" w:hanging="180"/>
      </w:pPr>
    </w:lvl>
    <w:lvl w:ilvl="3" w:tplc="86F2901C">
      <w:start w:val="1"/>
      <w:numFmt w:val="decimal"/>
      <w:lvlText w:val="%4."/>
      <w:lvlJc w:val="left"/>
      <w:pPr>
        <w:ind w:left="3240" w:hanging="360"/>
      </w:pPr>
    </w:lvl>
    <w:lvl w:ilvl="4" w:tplc="14567A82">
      <w:start w:val="1"/>
      <w:numFmt w:val="lowerLetter"/>
      <w:lvlText w:val="%5."/>
      <w:lvlJc w:val="left"/>
      <w:pPr>
        <w:ind w:left="3960" w:hanging="360"/>
      </w:pPr>
    </w:lvl>
    <w:lvl w:ilvl="5" w:tplc="72CA1C54">
      <w:start w:val="1"/>
      <w:numFmt w:val="lowerRoman"/>
      <w:lvlText w:val="%6."/>
      <w:lvlJc w:val="right"/>
      <w:pPr>
        <w:ind w:left="4680" w:hanging="180"/>
      </w:pPr>
    </w:lvl>
    <w:lvl w:ilvl="6" w:tplc="43B61B0E">
      <w:start w:val="1"/>
      <w:numFmt w:val="decimal"/>
      <w:lvlText w:val="%7."/>
      <w:lvlJc w:val="left"/>
      <w:pPr>
        <w:ind w:left="5400" w:hanging="360"/>
      </w:pPr>
    </w:lvl>
    <w:lvl w:ilvl="7" w:tplc="5FC45A54">
      <w:start w:val="1"/>
      <w:numFmt w:val="lowerLetter"/>
      <w:lvlText w:val="%8."/>
      <w:lvlJc w:val="left"/>
      <w:pPr>
        <w:ind w:left="6120" w:hanging="360"/>
      </w:pPr>
    </w:lvl>
    <w:lvl w:ilvl="8" w:tplc="CB2AB3C4">
      <w:start w:val="1"/>
      <w:numFmt w:val="lowerRoman"/>
      <w:lvlText w:val="%9."/>
      <w:lvlJc w:val="right"/>
      <w:pPr>
        <w:ind w:left="6840" w:hanging="180"/>
      </w:pPr>
    </w:lvl>
  </w:abstractNum>
  <w:abstractNum w:abstractNumId="3" w15:restartNumberingAfterBreak="0">
    <w:nsid w:val="15981E6A"/>
    <w:multiLevelType w:val="multilevel"/>
    <w:tmpl w:val="0F3E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11BB7"/>
    <w:multiLevelType w:val="multilevel"/>
    <w:tmpl w:val="67860950"/>
    <w:lvl w:ilvl="0">
      <w:start w:val="1"/>
      <w:numFmt w:val="decimal"/>
      <w:lvlText w:val="%1."/>
      <w:lvlJc w:val="left"/>
      <w:pPr>
        <w:ind w:left="360" w:hanging="360"/>
      </w:pPr>
      <w:rPr>
        <w:rFonts w:hint="default"/>
      </w:rPr>
    </w:lvl>
    <w:lvl w:ilvl="1">
      <w:start w:val="2"/>
      <w:numFmt w:val="decimal"/>
      <w:isLgl/>
      <w:lvlText w:val="%1.%2"/>
      <w:lvlJc w:val="left"/>
      <w:pPr>
        <w:ind w:left="500" w:hanging="500"/>
      </w:pPr>
      <w:rPr>
        <w:rFonts w:hint="default"/>
      </w:rPr>
    </w:lvl>
    <w:lvl w:ilvl="2">
      <w:start w:val="7"/>
      <w:numFmt w:val="decimal"/>
      <w:isLgl/>
      <w:lvlText w:val="%1.%2.%3"/>
      <w:lvlJc w:val="left"/>
      <w:pPr>
        <w:ind w:left="720" w:hanging="720"/>
      </w:pPr>
      <w:rPr>
        <w:rFonts w:hint="default"/>
        <w:i w:val="0"/>
        <w:iCs w:val="0"/>
        <w:u w:val="none"/>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95D299C"/>
    <w:multiLevelType w:val="hybridMultilevel"/>
    <w:tmpl w:val="2084BD6C"/>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19853376"/>
    <w:multiLevelType w:val="multilevel"/>
    <w:tmpl w:val="FC6A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8B0F8"/>
    <w:multiLevelType w:val="hybridMultilevel"/>
    <w:tmpl w:val="48F42052"/>
    <w:lvl w:ilvl="0" w:tplc="3BC0A9BE">
      <w:start w:val="1"/>
      <w:numFmt w:val="decimal"/>
      <w:lvlText w:val="%1."/>
      <w:lvlJc w:val="left"/>
      <w:pPr>
        <w:ind w:left="1080" w:hanging="360"/>
      </w:pPr>
    </w:lvl>
    <w:lvl w:ilvl="1" w:tplc="5AFE1F38">
      <w:start w:val="1"/>
      <w:numFmt w:val="lowerLetter"/>
      <w:lvlText w:val="%2."/>
      <w:lvlJc w:val="left"/>
      <w:pPr>
        <w:ind w:left="1800" w:hanging="360"/>
      </w:pPr>
    </w:lvl>
    <w:lvl w:ilvl="2" w:tplc="0C487BC0">
      <w:start w:val="1"/>
      <w:numFmt w:val="lowerRoman"/>
      <w:lvlText w:val="%3."/>
      <w:lvlJc w:val="right"/>
      <w:pPr>
        <w:ind w:left="2520" w:hanging="180"/>
      </w:pPr>
    </w:lvl>
    <w:lvl w:ilvl="3" w:tplc="DF960ED6">
      <w:start w:val="1"/>
      <w:numFmt w:val="decimal"/>
      <w:lvlText w:val="%4."/>
      <w:lvlJc w:val="left"/>
      <w:pPr>
        <w:ind w:left="3240" w:hanging="360"/>
      </w:pPr>
    </w:lvl>
    <w:lvl w:ilvl="4" w:tplc="A80427BE">
      <w:start w:val="1"/>
      <w:numFmt w:val="lowerLetter"/>
      <w:lvlText w:val="%5."/>
      <w:lvlJc w:val="left"/>
      <w:pPr>
        <w:ind w:left="3960" w:hanging="360"/>
      </w:pPr>
    </w:lvl>
    <w:lvl w:ilvl="5" w:tplc="108C45D2">
      <w:start w:val="1"/>
      <w:numFmt w:val="lowerRoman"/>
      <w:lvlText w:val="%6."/>
      <w:lvlJc w:val="right"/>
      <w:pPr>
        <w:ind w:left="4680" w:hanging="180"/>
      </w:pPr>
    </w:lvl>
    <w:lvl w:ilvl="6" w:tplc="0E705128">
      <w:start w:val="1"/>
      <w:numFmt w:val="decimal"/>
      <w:lvlText w:val="%7."/>
      <w:lvlJc w:val="left"/>
      <w:pPr>
        <w:ind w:left="5400" w:hanging="360"/>
      </w:pPr>
    </w:lvl>
    <w:lvl w:ilvl="7" w:tplc="D248B3F0">
      <w:start w:val="1"/>
      <w:numFmt w:val="lowerLetter"/>
      <w:lvlText w:val="%8."/>
      <w:lvlJc w:val="left"/>
      <w:pPr>
        <w:ind w:left="6120" w:hanging="360"/>
      </w:pPr>
    </w:lvl>
    <w:lvl w:ilvl="8" w:tplc="9150483C">
      <w:start w:val="1"/>
      <w:numFmt w:val="lowerRoman"/>
      <w:lvlText w:val="%9."/>
      <w:lvlJc w:val="right"/>
      <w:pPr>
        <w:ind w:left="6840" w:hanging="180"/>
      </w:pPr>
    </w:lvl>
  </w:abstractNum>
  <w:abstractNum w:abstractNumId="8" w15:restartNumberingAfterBreak="0">
    <w:nsid w:val="255E21EA"/>
    <w:multiLevelType w:val="hybridMultilevel"/>
    <w:tmpl w:val="589E29FA"/>
    <w:lvl w:ilvl="0" w:tplc="E86620E0">
      <w:start w:val="1"/>
      <w:numFmt w:val="decimal"/>
      <w:lvlText w:val="%1-"/>
      <w:lvlJc w:val="left"/>
      <w:pPr>
        <w:ind w:left="720" w:hanging="360"/>
      </w:pPr>
    </w:lvl>
    <w:lvl w:ilvl="1" w:tplc="A508954C">
      <w:start w:val="1"/>
      <w:numFmt w:val="lowerLetter"/>
      <w:lvlText w:val="%2."/>
      <w:lvlJc w:val="left"/>
      <w:pPr>
        <w:ind w:left="1440" w:hanging="360"/>
      </w:pPr>
    </w:lvl>
    <w:lvl w:ilvl="2" w:tplc="13DAFA78">
      <w:start w:val="1"/>
      <w:numFmt w:val="lowerRoman"/>
      <w:lvlText w:val="%3."/>
      <w:lvlJc w:val="right"/>
      <w:pPr>
        <w:ind w:left="2160" w:hanging="180"/>
      </w:pPr>
    </w:lvl>
    <w:lvl w:ilvl="3" w:tplc="808E3DE8">
      <w:start w:val="1"/>
      <w:numFmt w:val="decimal"/>
      <w:lvlText w:val="%4."/>
      <w:lvlJc w:val="left"/>
      <w:pPr>
        <w:ind w:left="2880" w:hanging="360"/>
      </w:pPr>
    </w:lvl>
    <w:lvl w:ilvl="4" w:tplc="61A095F8">
      <w:start w:val="1"/>
      <w:numFmt w:val="lowerLetter"/>
      <w:lvlText w:val="%5."/>
      <w:lvlJc w:val="left"/>
      <w:pPr>
        <w:ind w:left="3600" w:hanging="360"/>
      </w:pPr>
    </w:lvl>
    <w:lvl w:ilvl="5" w:tplc="E63290E8">
      <w:start w:val="1"/>
      <w:numFmt w:val="lowerRoman"/>
      <w:lvlText w:val="%6."/>
      <w:lvlJc w:val="right"/>
      <w:pPr>
        <w:ind w:left="4320" w:hanging="180"/>
      </w:pPr>
    </w:lvl>
    <w:lvl w:ilvl="6" w:tplc="C1627AF0">
      <w:start w:val="1"/>
      <w:numFmt w:val="decimal"/>
      <w:lvlText w:val="%7."/>
      <w:lvlJc w:val="left"/>
      <w:pPr>
        <w:ind w:left="5040" w:hanging="360"/>
      </w:pPr>
    </w:lvl>
    <w:lvl w:ilvl="7" w:tplc="A948C340">
      <w:start w:val="1"/>
      <w:numFmt w:val="lowerLetter"/>
      <w:lvlText w:val="%8."/>
      <w:lvlJc w:val="left"/>
      <w:pPr>
        <w:ind w:left="5760" w:hanging="360"/>
      </w:pPr>
    </w:lvl>
    <w:lvl w:ilvl="8" w:tplc="F2DEECAC">
      <w:start w:val="1"/>
      <w:numFmt w:val="lowerRoman"/>
      <w:lvlText w:val="%9."/>
      <w:lvlJc w:val="right"/>
      <w:pPr>
        <w:ind w:left="6480" w:hanging="180"/>
      </w:pPr>
    </w:lvl>
  </w:abstractNum>
  <w:abstractNum w:abstractNumId="9" w15:restartNumberingAfterBreak="0">
    <w:nsid w:val="27BB25B5"/>
    <w:multiLevelType w:val="hybridMultilevel"/>
    <w:tmpl w:val="DDC20C70"/>
    <w:lvl w:ilvl="0" w:tplc="8798701A">
      <w:start w:val="3"/>
      <w:numFmt w:val="decimal"/>
      <w:lvlText w:val="%1-"/>
      <w:lvlJc w:val="left"/>
      <w:pPr>
        <w:ind w:left="720" w:hanging="360"/>
      </w:pPr>
    </w:lvl>
    <w:lvl w:ilvl="1" w:tplc="140C7EDA">
      <w:start w:val="1"/>
      <w:numFmt w:val="lowerLetter"/>
      <w:lvlText w:val="%2."/>
      <w:lvlJc w:val="left"/>
      <w:pPr>
        <w:ind w:left="1440" w:hanging="360"/>
      </w:pPr>
    </w:lvl>
    <w:lvl w:ilvl="2" w:tplc="FC46934E">
      <w:start w:val="1"/>
      <w:numFmt w:val="lowerRoman"/>
      <w:lvlText w:val="%3."/>
      <w:lvlJc w:val="right"/>
      <w:pPr>
        <w:ind w:left="2160" w:hanging="180"/>
      </w:pPr>
    </w:lvl>
    <w:lvl w:ilvl="3" w:tplc="8CE6C04E">
      <w:start w:val="1"/>
      <w:numFmt w:val="decimal"/>
      <w:lvlText w:val="%4."/>
      <w:lvlJc w:val="left"/>
      <w:pPr>
        <w:ind w:left="2880" w:hanging="360"/>
      </w:pPr>
    </w:lvl>
    <w:lvl w:ilvl="4" w:tplc="22FC8196">
      <w:start w:val="1"/>
      <w:numFmt w:val="lowerLetter"/>
      <w:lvlText w:val="%5."/>
      <w:lvlJc w:val="left"/>
      <w:pPr>
        <w:ind w:left="3600" w:hanging="360"/>
      </w:pPr>
    </w:lvl>
    <w:lvl w:ilvl="5" w:tplc="DB3C0716">
      <w:start w:val="1"/>
      <w:numFmt w:val="lowerRoman"/>
      <w:lvlText w:val="%6."/>
      <w:lvlJc w:val="right"/>
      <w:pPr>
        <w:ind w:left="4320" w:hanging="180"/>
      </w:pPr>
    </w:lvl>
    <w:lvl w:ilvl="6" w:tplc="17A44C1C">
      <w:start w:val="1"/>
      <w:numFmt w:val="decimal"/>
      <w:lvlText w:val="%7."/>
      <w:lvlJc w:val="left"/>
      <w:pPr>
        <w:ind w:left="5040" w:hanging="360"/>
      </w:pPr>
    </w:lvl>
    <w:lvl w:ilvl="7" w:tplc="5B204554">
      <w:start w:val="1"/>
      <w:numFmt w:val="lowerLetter"/>
      <w:lvlText w:val="%8."/>
      <w:lvlJc w:val="left"/>
      <w:pPr>
        <w:ind w:left="5760" w:hanging="360"/>
      </w:pPr>
    </w:lvl>
    <w:lvl w:ilvl="8" w:tplc="1A30262A">
      <w:start w:val="1"/>
      <w:numFmt w:val="lowerRoman"/>
      <w:lvlText w:val="%9."/>
      <w:lvlJc w:val="right"/>
      <w:pPr>
        <w:ind w:left="6480" w:hanging="180"/>
      </w:pPr>
    </w:lvl>
  </w:abstractNum>
  <w:abstractNum w:abstractNumId="10" w15:restartNumberingAfterBreak="0">
    <w:nsid w:val="284465EC"/>
    <w:multiLevelType w:val="multilevel"/>
    <w:tmpl w:val="AE74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4964A8"/>
    <w:multiLevelType w:val="hybridMultilevel"/>
    <w:tmpl w:val="09987EB2"/>
    <w:lvl w:ilvl="0" w:tplc="FB72E4D8">
      <w:start w:val="2"/>
      <w:numFmt w:val="decimal"/>
      <w:lvlText w:val="%1-"/>
      <w:lvlJc w:val="left"/>
      <w:pPr>
        <w:ind w:left="720" w:hanging="360"/>
      </w:pPr>
    </w:lvl>
    <w:lvl w:ilvl="1" w:tplc="C96A91AC">
      <w:start w:val="1"/>
      <w:numFmt w:val="lowerLetter"/>
      <w:lvlText w:val="%2."/>
      <w:lvlJc w:val="left"/>
      <w:pPr>
        <w:ind w:left="1440" w:hanging="360"/>
      </w:pPr>
    </w:lvl>
    <w:lvl w:ilvl="2" w:tplc="2196FC5E">
      <w:start w:val="1"/>
      <w:numFmt w:val="lowerRoman"/>
      <w:lvlText w:val="%3."/>
      <w:lvlJc w:val="right"/>
      <w:pPr>
        <w:ind w:left="2160" w:hanging="180"/>
      </w:pPr>
    </w:lvl>
    <w:lvl w:ilvl="3" w:tplc="58F4F8CC">
      <w:start w:val="1"/>
      <w:numFmt w:val="decimal"/>
      <w:lvlText w:val="%4."/>
      <w:lvlJc w:val="left"/>
      <w:pPr>
        <w:ind w:left="2880" w:hanging="360"/>
      </w:pPr>
    </w:lvl>
    <w:lvl w:ilvl="4" w:tplc="37483752">
      <w:start w:val="1"/>
      <w:numFmt w:val="lowerLetter"/>
      <w:lvlText w:val="%5."/>
      <w:lvlJc w:val="left"/>
      <w:pPr>
        <w:ind w:left="3600" w:hanging="360"/>
      </w:pPr>
    </w:lvl>
    <w:lvl w:ilvl="5" w:tplc="AE3E2A22">
      <w:start w:val="1"/>
      <w:numFmt w:val="lowerRoman"/>
      <w:lvlText w:val="%6."/>
      <w:lvlJc w:val="right"/>
      <w:pPr>
        <w:ind w:left="4320" w:hanging="180"/>
      </w:pPr>
    </w:lvl>
    <w:lvl w:ilvl="6" w:tplc="9DAAF076">
      <w:start w:val="1"/>
      <w:numFmt w:val="decimal"/>
      <w:lvlText w:val="%7."/>
      <w:lvlJc w:val="left"/>
      <w:pPr>
        <w:ind w:left="5040" w:hanging="360"/>
      </w:pPr>
    </w:lvl>
    <w:lvl w:ilvl="7" w:tplc="8E18AFF4">
      <w:start w:val="1"/>
      <w:numFmt w:val="lowerLetter"/>
      <w:lvlText w:val="%8."/>
      <w:lvlJc w:val="left"/>
      <w:pPr>
        <w:ind w:left="5760" w:hanging="360"/>
      </w:pPr>
    </w:lvl>
    <w:lvl w:ilvl="8" w:tplc="90BCFD7A">
      <w:start w:val="1"/>
      <w:numFmt w:val="lowerRoman"/>
      <w:lvlText w:val="%9."/>
      <w:lvlJc w:val="right"/>
      <w:pPr>
        <w:ind w:left="6480" w:hanging="180"/>
      </w:pPr>
    </w:lvl>
  </w:abstractNum>
  <w:abstractNum w:abstractNumId="12" w15:restartNumberingAfterBreak="0">
    <w:nsid w:val="2AB0493D"/>
    <w:multiLevelType w:val="hybridMultilevel"/>
    <w:tmpl w:val="6A34CD8C"/>
    <w:lvl w:ilvl="0" w:tplc="FDF409E4">
      <w:start w:val="1"/>
      <w:numFmt w:val="decimal"/>
      <w:lvlText w:val="%1."/>
      <w:lvlJc w:val="left"/>
      <w:pPr>
        <w:ind w:left="1080" w:hanging="360"/>
      </w:pPr>
    </w:lvl>
    <w:lvl w:ilvl="1" w:tplc="B224B4A8">
      <w:start w:val="1"/>
      <w:numFmt w:val="lowerLetter"/>
      <w:lvlText w:val="%2."/>
      <w:lvlJc w:val="left"/>
      <w:pPr>
        <w:ind w:left="1800" w:hanging="360"/>
      </w:pPr>
    </w:lvl>
    <w:lvl w:ilvl="2" w:tplc="0A363C90">
      <w:start w:val="1"/>
      <w:numFmt w:val="lowerRoman"/>
      <w:lvlText w:val="%3."/>
      <w:lvlJc w:val="right"/>
      <w:pPr>
        <w:ind w:left="2520" w:hanging="180"/>
      </w:pPr>
    </w:lvl>
    <w:lvl w:ilvl="3" w:tplc="CF0EE7BA">
      <w:start w:val="1"/>
      <w:numFmt w:val="decimal"/>
      <w:lvlText w:val="%4."/>
      <w:lvlJc w:val="left"/>
      <w:pPr>
        <w:ind w:left="3240" w:hanging="360"/>
      </w:pPr>
    </w:lvl>
    <w:lvl w:ilvl="4" w:tplc="8F8ED188">
      <w:start w:val="1"/>
      <w:numFmt w:val="lowerLetter"/>
      <w:lvlText w:val="%5."/>
      <w:lvlJc w:val="left"/>
      <w:pPr>
        <w:ind w:left="3960" w:hanging="360"/>
      </w:pPr>
    </w:lvl>
    <w:lvl w:ilvl="5" w:tplc="F4368466">
      <w:start w:val="1"/>
      <w:numFmt w:val="lowerRoman"/>
      <w:lvlText w:val="%6."/>
      <w:lvlJc w:val="right"/>
      <w:pPr>
        <w:ind w:left="4680" w:hanging="180"/>
      </w:pPr>
    </w:lvl>
    <w:lvl w:ilvl="6" w:tplc="B8BEF918">
      <w:start w:val="1"/>
      <w:numFmt w:val="decimal"/>
      <w:lvlText w:val="%7."/>
      <w:lvlJc w:val="left"/>
      <w:pPr>
        <w:ind w:left="5400" w:hanging="360"/>
      </w:pPr>
    </w:lvl>
    <w:lvl w:ilvl="7" w:tplc="98E04C8E">
      <w:start w:val="1"/>
      <w:numFmt w:val="lowerLetter"/>
      <w:lvlText w:val="%8."/>
      <w:lvlJc w:val="left"/>
      <w:pPr>
        <w:ind w:left="6120" w:hanging="360"/>
      </w:pPr>
    </w:lvl>
    <w:lvl w:ilvl="8" w:tplc="77240380">
      <w:start w:val="1"/>
      <w:numFmt w:val="lowerRoman"/>
      <w:lvlText w:val="%9."/>
      <w:lvlJc w:val="right"/>
      <w:pPr>
        <w:ind w:left="6840" w:hanging="180"/>
      </w:pPr>
    </w:lvl>
  </w:abstractNum>
  <w:abstractNum w:abstractNumId="13" w15:restartNumberingAfterBreak="0">
    <w:nsid w:val="2CC7B4E0"/>
    <w:multiLevelType w:val="hybridMultilevel"/>
    <w:tmpl w:val="6F1C0340"/>
    <w:lvl w:ilvl="0" w:tplc="F58828D8">
      <w:start w:val="1"/>
      <w:numFmt w:val="decimal"/>
      <w:lvlText w:val="%1."/>
      <w:lvlJc w:val="left"/>
      <w:pPr>
        <w:ind w:left="720" w:hanging="360"/>
      </w:pPr>
    </w:lvl>
    <w:lvl w:ilvl="1" w:tplc="5832D6B8">
      <w:start w:val="1"/>
      <w:numFmt w:val="lowerLetter"/>
      <w:lvlText w:val="%2."/>
      <w:lvlJc w:val="left"/>
      <w:pPr>
        <w:ind w:left="1440" w:hanging="360"/>
      </w:pPr>
    </w:lvl>
    <w:lvl w:ilvl="2" w:tplc="DC36ADA4">
      <w:start w:val="1"/>
      <w:numFmt w:val="lowerRoman"/>
      <w:lvlText w:val="%3."/>
      <w:lvlJc w:val="right"/>
      <w:pPr>
        <w:ind w:left="2160" w:hanging="180"/>
      </w:pPr>
    </w:lvl>
    <w:lvl w:ilvl="3" w:tplc="152ECC9A">
      <w:start w:val="1"/>
      <w:numFmt w:val="decimal"/>
      <w:lvlText w:val="%4."/>
      <w:lvlJc w:val="left"/>
      <w:pPr>
        <w:ind w:left="2880" w:hanging="360"/>
      </w:pPr>
    </w:lvl>
    <w:lvl w:ilvl="4" w:tplc="B66CE470">
      <w:start w:val="1"/>
      <w:numFmt w:val="lowerLetter"/>
      <w:lvlText w:val="%5."/>
      <w:lvlJc w:val="left"/>
      <w:pPr>
        <w:ind w:left="3600" w:hanging="360"/>
      </w:pPr>
    </w:lvl>
    <w:lvl w:ilvl="5" w:tplc="2A240D48">
      <w:start w:val="1"/>
      <w:numFmt w:val="lowerRoman"/>
      <w:lvlText w:val="%6."/>
      <w:lvlJc w:val="right"/>
      <w:pPr>
        <w:ind w:left="4320" w:hanging="180"/>
      </w:pPr>
    </w:lvl>
    <w:lvl w:ilvl="6" w:tplc="ED3825CE">
      <w:start w:val="1"/>
      <w:numFmt w:val="decimal"/>
      <w:lvlText w:val="%7."/>
      <w:lvlJc w:val="left"/>
      <w:pPr>
        <w:ind w:left="5040" w:hanging="360"/>
      </w:pPr>
    </w:lvl>
    <w:lvl w:ilvl="7" w:tplc="D80CE598">
      <w:start w:val="1"/>
      <w:numFmt w:val="lowerLetter"/>
      <w:lvlText w:val="%8."/>
      <w:lvlJc w:val="left"/>
      <w:pPr>
        <w:ind w:left="5760" w:hanging="360"/>
      </w:pPr>
    </w:lvl>
    <w:lvl w:ilvl="8" w:tplc="8D9ABE2A">
      <w:start w:val="1"/>
      <w:numFmt w:val="lowerRoman"/>
      <w:lvlText w:val="%9."/>
      <w:lvlJc w:val="right"/>
      <w:pPr>
        <w:ind w:left="6480" w:hanging="180"/>
      </w:pPr>
    </w:lvl>
  </w:abstractNum>
  <w:abstractNum w:abstractNumId="14" w15:restartNumberingAfterBreak="0">
    <w:nsid w:val="2E134BF0"/>
    <w:multiLevelType w:val="hybridMultilevel"/>
    <w:tmpl w:val="06E4A5AC"/>
    <w:lvl w:ilvl="0" w:tplc="50AADD84">
      <w:start w:val="1"/>
      <w:numFmt w:val="decimal"/>
      <w:lvlText w:val="%1."/>
      <w:lvlJc w:val="left"/>
      <w:pPr>
        <w:ind w:left="1080" w:hanging="360"/>
      </w:pPr>
    </w:lvl>
    <w:lvl w:ilvl="1" w:tplc="B0624806">
      <w:start w:val="1"/>
      <w:numFmt w:val="lowerLetter"/>
      <w:lvlText w:val="%2."/>
      <w:lvlJc w:val="left"/>
      <w:pPr>
        <w:ind w:left="1800" w:hanging="360"/>
      </w:pPr>
    </w:lvl>
    <w:lvl w:ilvl="2" w:tplc="64B28E8A">
      <w:start w:val="1"/>
      <w:numFmt w:val="lowerRoman"/>
      <w:lvlText w:val="%3."/>
      <w:lvlJc w:val="right"/>
      <w:pPr>
        <w:ind w:left="2520" w:hanging="180"/>
      </w:pPr>
    </w:lvl>
    <w:lvl w:ilvl="3" w:tplc="BC1C06A2">
      <w:start w:val="1"/>
      <w:numFmt w:val="decimal"/>
      <w:lvlText w:val="%4."/>
      <w:lvlJc w:val="left"/>
      <w:pPr>
        <w:ind w:left="3240" w:hanging="360"/>
      </w:pPr>
    </w:lvl>
    <w:lvl w:ilvl="4" w:tplc="C166E25E">
      <w:start w:val="1"/>
      <w:numFmt w:val="lowerLetter"/>
      <w:lvlText w:val="%5."/>
      <w:lvlJc w:val="left"/>
      <w:pPr>
        <w:ind w:left="3960" w:hanging="360"/>
      </w:pPr>
    </w:lvl>
    <w:lvl w:ilvl="5" w:tplc="BC76905A">
      <w:start w:val="1"/>
      <w:numFmt w:val="lowerRoman"/>
      <w:lvlText w:val="%6."/>
      <w:lvlJc w:val="right"/>
      <w:pPr>
        <w:ind w:left="4680" w:hanging="180"/>
      </w:pPr>
    </w:lvl>
    <w:lvl w:ilvl="6" w:tplc="6B0E9508">
      <w:start w:val="1"/>
      <w:numFmt w:val="decimal"/>
      <w:lvlText w:val="%7."/>
      <w:lvlJc w:val="left"/>
      <w:pPr>
        <w:ind w:left="5400" w:hanging="360"/>
      </w:pPr>
    </w:lvl>
    <w:lvl w:ilvl="7" w:tplc="EB300D74">
      <w:start w:val="1"/>
      <w:numFmt w:val="lowerLetter"/>
      <w:lvlText w:val="%8."/>
      <w:lvlJc w:val="left"/>
      <w:pPr>
        <w:ind w:left="6120" w:hanging="360"/>
      </w:pPr>
    </w:lvl>
    <w:lvl w:ilvl="8" w:tplc="7696E7DA">
      <w:start w:val="1"/>
      <w:numFmt w:val="lowerRoman"/>
      <w:lvlText w:val="%9."/>
      <w:lvlJc w:val="right"/>
      <w:pPr>
        <w:ind w:left="6840" w:hanging="180"/>
      </w:pPr>
    </w:lvl>
  </w:abstractNum>
  <w:abstractNum w:abstractNumId="15" w15:restartNumberingAfterBreak="0">
    <w:nsid w:val="2F00FEE7"/>
    <w:multiLevelType w:val="hybridMultilevel"/>
    <w:tmpl w:val="D64CB544"/>
    <w:lvl w:ilvl="0" w:tplc="8D00B57C">
      <w:start w:val="1"/>
      <w:numFmt w:val="bullet"/>
      <w:lvlText w:val=""/>
      <w:lvlJc w:val="left"/>
      <w:pPr>
        <w:ind w:left="360" w:hanging="360"/>
      </w:pPr>
      <w:rPr>
        <w:rFonts w:ascii="Symbol" w:hAnsi="Symbol" w:hint="default"/>
      </w:rPr>
    </w:lvl>
    <w:lvl w:ilvl="1" w:tplc="C2C8F6C6">
      <w:start w:val="1"/>
      <w:numFmt w:val="bullet"/>
      <w:lvlText w:val="o"/>
      <w:lvlJc w:val="left"/>
      <w:pPr>
        <w:ind w:left="1080" w:hanging="360"/>
      </w:pPr>
      <w:rPr>
        <w:rFonts w:ascii="Courier New" w:hAnsi="Courier New" w:hint="default"/>
      </w:rPr>
    </w:lvl>
    <w:lvl w:ilvl="2" w:tplc="9DD0E48E">
      <w:start w:val="1"/>
      <w:numFmt w:val="bullet"/>
      <w:lvlText w:val=""/>
      <w:lvlJc w:val="left"/>
      <w:pPr>
        <w:ind w:left="1800" w:hanging="360"/>
      </w:pPr>
      <w:rPr>
        <w:rFonts w:ascii="Wingdings" w:hAnsi="Wingdings" w:hint="default"/>
      </w:rPr>
    </w:lvl>
    <w:lvl w:ilvl="3" w:tplc="A030F07A">
      <w:start w:val="1"/>
      <w:numFmt w:val="bullet"/>
      <w:lvlText w:val=""/>
      <w:lvlJc w:val="left"/>
      <w:pPr>
        <w:ind w:left="2520" w:hanging="360"/>
      </w:pPr>
      <w:rPr>
        <w:rFonts w:ascii="Symbol" w:hAnsi="Symbol" w:hint="default"/>
      </w:rPr>
    </w:lvl>
    <w:lvl w:ilvl="4" w:tplc="2764762A">
      <w:start w:val="1"/>
      <w:numFmt w:val="bullet"/>
      <w:lvlText w:val="o"/>
      <w:lvlJc w:val="left"/>
      <w:pPr>
        <w:ind w:left="3240" w:hanging="360"/>
      </w:pPr>
      <w:rPr>
        <w:rFonts w:ascii="Courier New" w:hAnsi="Courier New" w:hint="default"/>
      </w:rPr>
    </w:lvl>
    <w:lvl w:ilvl="5" w:tplc="C87E1F82">
      <w:start w:val="1"/>
      <w:numFmt w:val="bullet"/>
      <w:lvlText w:val=""/>
      <w:lvlJc w:val="left"/>
      <w:pPr>
        <w:ind w:left="3960" w:hanging="360"/>
      </w:pPr>
      <w:rPr>
        <w:rFonts w:ascii="Wingdings" w:hAnsi="Wingdings" w:hint="default"/>
      </w:rPr>
    </w:lvl>
    <w:lvl w:ilvl="6" w:tplc="36E2D542">
      <w:start w:val="1"/>
      <w:numFmt w:val="bullet"/>
      <w:lvlText w:val=""/>
      <w:lvlJc w:val="left"/>
      <w:pPr>
        <w:ind w:left="4680" w:hanging="360"/>
      </w:pPr>
      <w:rPr>
        <w:rFonts w:ascii="Symbol" w:hAnsi="Symbol" w:hint="default"/>
      </w:rPr>
    </w:lvl>
    <w:lvl w:ilvl="7" w:tplc="C394A966">
      <w:start w:val="1"/>
      <w:numFmt w:val="bullet"/>
      <w:lvlText w:val="o"/>
      <w:lvlJc w:val="left"/>
      <w:pPr>
        <w:ind w:left="5400" w:hanging="360"/>
      </w:pPr>
      <w:rPr>
        <w:rFonts w:ascii="Courier New" w:hAnsi="Courier New" w:hint="default"/>
      </w:rPr>
    </w:lvl>
    <w:lvl w:ilvl="8" w:tplc="585E6064">
      <w:start w:val="1"/>
      <w:numFmt w:val="bullet"/>
      <w:lvlText w:val=""/>
      <w:lvlJc w:val="left"/>
      <w:pPr>
        <w:ind w:left="6120" w:hanging="360"/>
      </w:pPr>
      <w:rPr>
        <w:rFonts w:ascii="Wingdings" w:hAnsi="Wingdings" w:hint="default"/>
      </w:rPr>
    </w:lvl>
  </w:abstractNum>
  <w:abstractNum w:abstractNumId="16" w15:restartNumberingAfterBreak="0">
    <w:nsid w:val="3AF64184"/>
    <w:multiLevelType w:val="hybridMultilevel"/>
    <w:tmpl w:val="6AD87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115F43"/>
    <w:multiLevelType w:val="hybridMultilevel"/>
    <w:tmpl w:val="67EE7946"/>
    <w:lvl w:ilvl="0" w:tplc="D7705D9C">
      <w:start w:val="1"/>
      <w:numFmt w:val="decimal"/>
      <w:lvlText w:val="%1."/>
      <w:lvlJc w:val="left"/>
      <w:pPr>
        <w:ind w:left="1080" w:hanging="360"/>
      </w:pPr>
    </w:lvl>
    <w:lvl w:ilvl="1" w:tplc="83283166">
      <w:start w:val="1"/>
      <w:numFmt w:val="lowerLetter"/>
      <w:lvlText w:val="%2."/>
      <w:lvlJc w:val="left"/>
      <w:pPr>
        <w:ind w:left="1800" w:hanging="360"/>
      </w:pPr>
    </w:lvl>
    <w:lvl w:ilvl="2" w:tplc="6276C5A0">
      <w:start w:val="1"/>
      <w:numFmt w:val="lowerRoman"/>
      <w:lvlText w:val="%3."/>
      <w:lvlJc w:val="right"/>
      <w:pPr>
        <w:ind w:left="2520" w:hanging="180"/>
      </w:pPr>
    </w:lvl>
    <w:lvl w:ilvl="3" w:tplc="124C37D8">
      <w:start w:val="1"/>
      <w:numFmt w:val="decimal"/>
      <w:lvlText w:val="%4."/>
      <w:lvlJc w:val="left"/>
      <w:pPr>
        <w:ind w:left="3240" w:hanging="360"/>
      </w:pPr>
    </w:lvl>
    <w:lvl w:ilvl="4" w:tplc="DCC86FFC">
      <w:start w:val="1"/>
      <w:numFmt w:val="lowerLetter"/>
      <w:lvlText w:val="%5."/>
      <w:lvlJc w:val="left"/>
      <w:pPr>
        <w:ind w:left="3960" w:hanging="360"/>
      </w:pPr>
    </w:lvl>
    <w:lvl w:ilvl="5" w:tplc="944A5D30">
      <w:start w:val="1"/>
      <w:numFmt w:val="lowerRoman"/>
      <w:lvlText w:val="%6."/>
      <w:lvlJc w:val="right"/>
      <w:pPr>
        <w:ind w:left="4680" w:hanging="180"/>
      </w:pPr>
    </w:lvl>
    <w:lvl w:ilvl="6" w:tplc="588C741A">
      <w:start w:val="1"/>
      <w:numFmt w:val="decimal"/>
      <w:lvlText w:val="%7."/>
      <w:lvlJc w:val="left"/>
      <w:pPr>
        <w:ind w:left="5400" w:hanging="360"/>
      </w:pPr>
    </w:lvl>
    <w:lvl w:ilvl="7" w:tplc="80CA4050">
      <w:start w:val="1"/>
      <w:numFmt w:val="lowerLetter"/>
      <w:lvlText w:val="%8."/>
      <w:lvlJc w:val="left"/>
      <w:pPr>
        <w:ind w:left="6120" w:hanging="360"/>
      </w:pPr>
    </w:lvl>
    <w:lvl w:ilvl="8" w:tplc="AED00152">
      <w:start w:val="1"/>
      <w:numFmt w:val="lowerRoman"/>
      <w:lvlText w:val="%9."/>
      <w:lvlJc w:val="right"/>
      <w:pPr>
        <w:ind w:left="6840" w:hanging="180"/>
      </w:pPr>
    </w:lvl>
  </w:abstractNum>
  <w:abstractNum w:abstractNumId="18" w15:restartNumberingAfterBreak="0">
    <w:nsid w:val="3C00E2E6"/>
    <w:multiLevelType w:val="hybridMultilevel"/>
    <w:tmpl w:val="0708F98E"/>
    <w:lvl w:ilvl="0" w:tplc="6F76791E">
      <w:start w:val="1"/>
      <w:numFmt w:val="decimal"/>
      <w:lvlText w:val="%1."/>
      <w:lvlJc w:val="left"/>
      <w:pPr>
        <w:ind w:left="1080" w:hanging="360"/>
      </w:pPr>
    </w:lvl>
    <w:lvl w:ilvl="1" w:tplc="158841A2">
      <w:start w:val="1"/>
      <w:numFmt w:val="lowerLetter"/>
      <w:lvlText w:val="%2."/>
      <w:lvlJc w:val="left"/>
      <w:pPr>
        <w:ind w:left="1800" w:hanging="360"/>
      </w:pPr>
    </w:lvl>
    <w:lvl w:ilvl="2" w:tplc="3B2C6F2E">
      <w:start w:val="1"/>
      <w:numFmt w:val="lowerRoman"/>
      <w:lvlText w:val="%3."/>
      <w:lvlJc w:val="right"/>
      <w:pPr>
        <w:ind w:left="2520" w:hanging="180"/>
      </w:pPr>
    </w:lvl>
    <w:lvl w:ilvl="3" w:tplc="B510CA76">
      <w:start w:val="1"/>
      <w:numFmt w:val="decimal"/>
      <w:lvlText w:val="%4."/>
      <w:lvlJc w:val="left"/>
      <w:pPr>
        <w:ind w:left="3240" w:hanging="360"/>
      </w:pPr>
    </w:lvl>
    <w:lvl w:ilvl="4" w:tplc="A2BC80D6">
      <w:start w:val="1"/>
      <w:numFmt w:val="lowerLetter"/>
      <w:lvlText w:val="%5."/>
      <w:lvlJc w:val="left"/>
      <w:pPr>
        <w:ind w:left="3960" w:hanging="360"/>
      </w:pPr>
    </w:lvl>
    <w:lvl w:ilvl="5" w:tplc="33CEBFA0">
      <w:start w:val="1"/>
      <w:numFmt w:val="lowerRoman"/>
      <w:lvlText w:val="%6."/>
      <w:lvlJc w:val="right"/>
      <w:pPr>
        <w:ind w:left="4680" w:hanging="180"/>
      </w:pPr>
    </w:lvl>
    <w:lvl w:ilvl="6" w:tplc="D8B416FC">
      <w:start w:val="1"/>
      <w:numFmt w:val="decimal"/>
      <w:lvlText w:val="%7."/>
      <w:lvlJc w:val="left"/>
      <w:pPr>
        <w:ind w:left="5400" w:hanging="360"/>
      </w:pPr>
    </w:lvl>
    <w:lvl w:ilvl="7" w:tplc="0742AB6E">
      <w:start w:val="1"/>
      <w:numFmt w:val="lowerLetter"/>
      <w:lvlText w:val="%8."/>
      <w:lvlJc w:val="left"/>
      <w:pPr>
        <w:ind w:left="6120" w:hanging="360"/>
      </w:pPr>
    </w:lvl>
    <w:lvl w:ilvl="8" w:tplc="188287BC">
      <w:start w:val="1"/>
      <w:numFmt w:val="lowerRoman"/>
      <w:lvlText w:val="%9."/>
      <w:lvlJc w:val="right"/>
      <w:pPr>
        <w:ind w:left="6840" w:hanging="180"/>
      </w:pPr>
    </w:lvl>
  </w:abstractNum>
  <w:abstractNum w:abstractNumId="19" w15:restartNumberingAfterBreak="0">
    <w:nsid w:val="44F449C2"/>
    <w:multiLevelType w:val="hybridMultilevel"/>
    <w:tmpl w:val="9508E204"/>
    <w:lvl w:ilvl="0" w:tplc="40BE372E">
      <w:start w:val="1"/>
      <w:numFmt w:val="decimal"/>
      <w:lvlText w:val="%1."/>
      <w:lvlJc w:val="left"/>
      <w:pPr>
        <w:ind w:left="1080" w:hanging="360"/>
      </w:pPr>
    </w:lvl>
    <w:lvl w:ilvl="1" w:tplc="467C7F32">
      <w:start w:val="1"/>
      <w:numFmt w:val="lowerLetter"/>
      <w:lvlText w:val="%2."/>
      <w:lvlJc w:val="left"/>
      <w:pPr>
        <w:ind w:left="1800" w:hanging="360"/>
      </w:pPr>
    </w:lvl>
    <w:lvl w:ilvl="2" w:tplc="2102B3FC">
      <w:start w:val="1"/>
      <w:numFmt w:val="lowerRoman"/>
      <w:lvlText w:val="%3."/>
      <w:lvlJc w:val="right"/>
      <w:pPr>
        <w:ind w:left="2520" w:hanging="180"/>
      </w:pPr>
    </w:lvl>
    <w:lvl w:ilvl="3" w:tplc="6BA4059A">
      <w:start w:val="1"/>
      <w:numFmt w:val="decimal"/>
      <w:lvlText w:val="%4."/>
      <w:lvlJc w:val="left"/>
      <w:pPr>
        <w:ind w:left="3240" w:hanging="360"/>
      </w:pPr>
    </w:lvl>
    <w:lvl w:ilvl="4" w:tplc="3918A63C">
      <w:start w:val="1"/>
      <w:numFmt w:val="lowerLetter"/>
      <w:lvlText w:val="%5."/>
      <w:lvlJc w:val="left"/>
      <w:pPr>
        <w:ind w:left="3960" w:hanging="360"/>
      </w:pPr>
    </w:lvl>
    <w:lvl w:ilvl="5" w:tplc="BE2A0128">
      <w:start w:val="1"/>
      <w:numFmt w:val="lowerRoman"/>
      <w:lvlText w:val="%6."/>
      <w:lvlJc w:val="right"/>
      <w:pPr>
        <w:ind w:left="4680" w:hanging="180"/>
      </w:pPr>
    </w:lvl>
    <w:lvl w:ilvl="6" w:tplc="95160DF8">
      <w:start w:val="1"/>
      <w:numFmt w:val="decimal"/>
      <w:lvlText w:val="%7."/>
      <w:lvlJc w:val="left"/>
      <w:pPr>
        <w:ind w:left="5400" w:hanging="360"/>
      </w:pPr>
    </w:lvl>
    <w:lvl w:ilvl="7" w:tplc="44D2AA24">
      <w:start w:val="1"/>
      <w:numFmt w:val="lowerLetter"/>
      <w:lvlText w:val="%8."/>
      <w:lvlJc w:val="left"/>
      <w:pPr>
        <w:ind w:left="6120" w:hanging="360"/>
      </w:pPr>
    </w:lvl>
    <w:lvl w:ilvl="8" w:tplc="A370A832">
      <w:start w:val="1"/>
      <w:numFmt w:val="lowerRoman"/>
      <w:lvlText w:val="%9."/>
      <w:lvlJc w:val="right"/>
      <w:pPr>
        <w:ind w:left="6840" w:hanging="180"/>
      </w:pPr>
    </w:lvl>
  </w:abstractNum>
  <w:abstractNum w:abstractNumId="20" w15:restartNumberingAfterBreak="0">
    <w:nsid w:val="46D68E49"/>
    <w:multiLevelType w:val="hybridMultilevel"/>
    <w:tmpl w:val="44641194"/>
    <w:lvl w:ilvl="0" w:tplc="CE24D5D8">
      <w:start w:val="1"/>
      <w:numFmt w:val="decimal"/>
      <w:lvlText w:val="%1."/>
      <w:lvlJc w:val="left"/>
      <w:pPr>
        <w:ind w:left="1080" w:hanging="360"/>
      </w:pPr>
    </w:lvl>
    <w:lvl w:ilvl="1" w:tplc="7B362F1C">
      <w:start w:val="1"/>
      <w:numFmt w:val="lowerLetter"/>
      <w:lvlText w:val="%2."/>
      <w:lvlJc w:val="left"/>
      <w:pPr>
        <w:ind w:left="1800" w:hanging="360"/>
      </w:pPr>
    </w:lvl>
    <w:lvl w:ilvl="2" w:tplc="B330EFD0">
      <w:start w:val="1"/>
      <w:numFmt w:val="lowerRoman"/>
      <w:lvlText w:val="%3."/>
      <w:lvlJc w:val="right"/>
      <w:pPr>
        <w:ind w:left="2520" w:hanging="180"/>
      </w:pPr>
    </w:lvl>
    <w:lvl w:ilvl="3" w:tplc="9EA0DDEC">
      <w:start w:val="1"/>
      <w:numFmt w:val="decimal"/>
      <w:lvlText w:val="%4."/>
      <w:lvlJc w:val="left"/>
      <w:pPr>
        <w:ind w:left="3240" w:hanging="360"/>
      </w:pPr>
    </w:lvl>
    <w:lvl w:ilvl="4" w:tplc="5F4A0728">
      <w:start w:val="1"/>
      <w:numFmt w:val="lowerLetter"/>
      <w:lvlText w:val="%5."/>
      <w:lvlJc w:val="left"/>
      <w:pPr>
        <w:ind w:left="3960" w:hanging="360"/>
      </w:pPr>
    </w:lvl>
    <w:lvl w:ilvl="5" w:tplc="FF1C67CA">
      <w:start w:val="1"/>
      <w:numFmt w:val="lowerRoman"/>
      <w:lvlText w:val="%6."/>
      <w:lvlJc w:val="right"/>
      <w:pPr>
        <w:ind w:left="4680" w:hanging="180"/>
      </w:pPr>
    </w:lvl>
    <w:lvl w:ilvl="6" w:tplc="089A4D98">
      <w:start w:val="1"/>
      <w:numFmt w:val="decimal"/>
      <w:lvlText w:val="%7."/>
      <w:lvlJc w:val="left"/>
      <w:pPr>
        <w:ind w:left="5400" w:hanging="360"/>
      </w:pPr>
    </w:lvl>
    <w:lvl w:ilvl="7" w:tplc="355A03F0">
      <w:start w:val="1"/>
      <w:numFmt w:val="lowerLetter"/>
      <w:lvlText w:val="%8."/>
      <w:lvlJc w:val="left"/>
      <w:pPr>
        <w:ind w:left="6120" w:hanging="360"/>
      </w:pPr>
    </w:lvl>
    <w:lvl w:ilvl="8" w:tplc="8AD4563E">
      <w:start w:val="1"/>
      <w:numFmt w:val="lowerRoman"/>
      <w:lvlText w:val="%9."/>
      <w:lvlJc w:val="right"/>
      <w:pPr>
        <w:ind w:left="6840" w:hanging="180"/>
      </w:pPr>
    </w:lvl>
  </w:abstractNum>
  <w:abstractNum w:abstractNumId="21" w15:restartNumberingAfterBreak="0">
    <w:nsid w:val="47DF7D74"/>
    <w:multiLevelType w:val="hybridMultilevel"/>
    <w:tmpl w:val="C0040A36"/>
    <w:lvl w:ilvl="0" w:tplc="382A0C3C">
      <w:start w:val="7"/>
      <w:numFmt w:val="bullet"/>
      <w:lvlText w:val=""/>
      <w:lvlJc w:val="left"/>
      <w:pPr>
        <w:ind w:left="720" w:hanging="360"/>
      </w:pPr>
      <w:rPr>
        <w:rFonts w:ascii="Wingdings" w:eastAsia="Aptos" w:hAnsi="Wingdings" w:cs="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245571"/>
    <w:multiLevelType w:val="hybridMultilevel"/>
    <w:tmpl w:val="796C9E18"/>
    <w:lvl w:ilvl="0" w:tplc="29D2DC56">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38FD74"/>
    <w:multiLevelType w:val="hybridMultilevel"/>
    <w:tmpl w:val="6FB045BA"/>
    <w:lvl w:ilvl="0" w:tplc="3C945440">
      <w:start w:val="1"/>
      <w:numFmt w:val="decimal"/>
      <w:lvlText w:val="%1."/>
      <w:lvlJc w:val="left"/>
      <w:pPr>
        <w:ind w:left="1080" w:hanging="360"/>
      </w:pPr>
    </w:lvl>
    <w:lvl w:ilvl="1" w:tplc="760E92FC">
      <w:start w:val="1"/>
      <w:numFmt w:val="lowerLetter"/>
      <w:lvlText w:val="%2."/>
      <w:lvlJc w:val="left"/>
      <w:pPr>
        <w:ind w:left="1800" w:hanging="360"/>
      </w:pPr>
    </w:lvl>
    <w:lvl w:ilvl="2" w:tplc="3B06D02E">
      <w:start w:val="1"/>
      <w:numFmt w:val="lowerRoman"/>
      <w:lvlText w:val="%3."/>
      <w:lvlJc w:val="right"/>
      <w:pPr>
        <w:ind w:left="2520" w:hanging="180"/>
      </w:pPr>
    </w:lvl>
    <w:lvl w:ilvl="3" w:tplc="FDE6F206">
      <w:start w:val="1"/>
      <w:numFmt w:val="decimal"/>
      <w:lvlText w:val="%4."/>
      <w:lvlJc w:val="left"/>
      <w:pPr>
        <w:ind w:left="3240" w:hanging="360"/>
      </w:pPr>
    </w:lvl>
    <w:lvl w:ilvl="4" w:tplc="640C8F1E">
      <w:start w:val="1"/>
      <w:numFmt w:val="lowerLetter"/>
      <w:lvlText w:val="%5."/>
      <w:lvlJc w:val="left"/>
      <w:pPr>
        <w:ind w:left="3960" w:hanging="360"/>
      </w:pPr>
    </w:lvl>
    <w:lvl w:ilvl="5" w:tplc="0382E5F4">
      <w:start w:val="1"/>
      <w:numFmt w:val="lowerRoman"/>
      <w:lvlText w:val="%6."/>
      <w:lvlJc w:val="right"/>
      <w:pPr>
        <w:ind w:left="4680" w:hanging="180"/>
      </w:pPr>
    </w:lvl>
    <w:lvl w:ilvl="6" w:tplc="7D164278">
      <w:start w:val="1"/>
      <w:numFmt w:val="decimal"/>
      <w:lvlText w:val="%7."/>
      <w:lvlJc w:val="left"/>
      <w:pPr>
        <w:ind w:left="5400" w:hanging="360"/>
      </w:pPr>
    </w:lvl>
    <w:lvl w:ilvl="7" w:tplc="57C22404">
      <w:start w:val="1"/>
      <w:numFmt w:val="lowerLetter"/>
      <w:lvlText w:val="%8."/>
      <w:lvlJc w:val="left"/>
      <w:pPr>
        <w:ind w:left="6120" w:hanging="360"/>
      </w:pPr>
    </w:lvl>
    <w:lvl w:ilvl="8" w:tplc="2A7E80D2">
      <w:start w:val="1"/>
      <w:numFmt w:val="lowerRoman"/>
      <w:lvlText w:val="%9."/>
      <w:lvlJc w:val="right"/>
      <w:pPr>
        <w:ind w:left="6840" w:hanging="180"/>
      </w:pPr>
    </w:lvl>
  </w:abstractNum>
  <w:abstractNum w:abstractNumId="24" w15:restartNumberingAfterBreak="0">
    <w:nsid w:val="4942E510"/>
    <w:multiLevelType w:val="hybridMultilevel"/>
    <w:tmpl w:val="A3660686"/>
    <w:lvl w:ilvl="0" w:tplc="BD3E7706">
      <w:start w:val="1"/>
      <w:numFmt w:val="bullet"/>
      <w:lvlText w:val="·"/>
      <w:lvlJc w:val="left"/>
      <w:pPr>
        <w:ind w:left="720" w:hanging="360"/>
      </w:pPr>
      <w:rPr>
        <w:rFonts w:ascii="Symbol" w:hAnsi="Symbol" w:hint="default"/>
      </w:rPr>
    </w:lvl>
    <w:lvl w:ilvl="1" w:tplc="9878A71E">
      <w:start w:val="1"/>
      <w:numFmt w:val="bullet"/>
      <w:lvlText w:val="o"/>
      <w:lvlJc w:val="left"/>
      <w:pPr>
        <w:ind w:left="1440" w:hanging="360"/>
      </w:pPr>
      <w:rPr>
        <w:rFonts w:ascii="Courier New" w:hAnsi="Courier New" w:hint="default"/>
      </w:rPr>
    </w:lvl>
    <w:lvl w:ilvl="2" w:tplc="9B8A9C94">
      <w:start w:val="1"/>
      <w:numFmt w:val="bullet"/>
      <w:lvlText w:val=""/>
      <w:lvlJc w:val="left"/>
      <w:pPr>
        <w:ind w:left="2160" w:hanging="360"/>
      </w:pPr>
      <w:rPr>
        <w:rFonts w:ascii="Wingdings" w:hAnsi="Wingdings" w:hint="default"/>
      </w:rPr>
    </w:lvl>
    <w:lvl w:ilvl="3" w:tplc="7DC6B9D8">
      <w:start w:val="1"/>
      <w:numFmt w:val="bullet"/>
      <w:lvlText w:val=""/>
      <w:lvlJc w:val="left"/>
      <w:pPr>
        <w:ind w:left="2880" w:hanging="360"/>
      </w:pPr>
      <w:rPr>
        <w:rFonts w:ascii="Symbol" w:hAnsi="Symbol" w:hint="default"/>
      </w:rPr>
    </w:lvl>
    <w:lvl w:ilvl="4" w:tplc="41DAB8F0">
      <w:start w:val="1"/>
      <w:numFmt w:val="bullet"/>
      <w:lvlText w:val="o"/>
      <w:lvlJc w:val="left"/>
      <w:pPr>
        <w:ind w:left="3600" w:hanging="360"/>
      </w:pPr>
      <w:rPr>
        <w:rFonts w:ascii="Courier New" w:hAnsi="Courier New" w:hint="default"/>
      </w:rPr>
    </w:lvl>
    <w:lvl w:ilvl="5" w:tplc="6E5E930A">
      <w:start w:val="1"/>
      <w:numFmt w:val="bullet"/>
      <w:lvlText w:val=""/>
      <w:lvlJc w:val="left"/>
      <w:pPr>
        <w:ind w:left="4320" w:hanging="360"/>
      </w:pPr>
      <w:rPr>
        <w:rFonts w:ascii="Wingdings" w:hAnsi="Wingdings" w:hint="default"/>
      </w:rPr>
    </w:lvl>
    <w:lvl w:ilvl="6" w:tplc="88C8C028">
      <w:start w:val="1"/>
      <w:numFmt w:val="bullet"/>
      <w:lvlText w:val=""/>
      <w:lvlJc w:val="left"/>
      <w:pPr>
        <w:ind w:left="5040" w:hanging="360"/>
      </w:pPr>
      <w:rPr>
        <w:rFonts w:ascii="Symbol" w:hAnsi="Symbol" w:hint="default"/>
      </w:rPr>
    </w:lvl>
    <w:lvl w:ilvl="7" w:tplc="4E1ACBC2">
      <w:start w:val="1"/>
      <w:numFmt w:val="bullet"/>
      <w:lvlText w:val="o"/>
      <w:lvlJc w:val="left"/>
      <w:pPr>
        <w:ind w:left="5760" w:hanging="360"/>
      </w:pPr>
      <w:rPr>
        <w:rFonts w:ascii="Courier New" w:hAnsi="Courier New" w:hint="default"/>
      </w:rPr>
    </w:lvl>
    <w:lvl w:ilvl="8" w:tplc="6654171A">
      <w:start w:val="1"/>
      <w:numFmt w:val="bullet"/>
      <w:lvlText w:val=""/>
      <w:lvlJc w:val="left"/>
      <w:pPr>
        <w:ind w:left="6480" w:hanging="360"/>
      </w:pPr>
      <w:rPr>
        <w:rFonts w:ascii="Wingdings" w:hAnsi="Wingdings" w:hint="default"/>
      </w:rPr>
    </w:lvl>
  </w:abstractNum>
  <w:abstractNum w:abstractNumId="25" w15:restartNumberingAfterBreak="0">
    <w:nsid w:val="5359FA35"/>
    <w:multiLevelType w:val="hybridMultilevel"/>
    <w:tmpl w:val="4CA2721E"/>
    <w:lvl w:ilvl="0" w:tplc="48066362">
      <w:start w:val="1"/>
      <w:numFmt w:val="decimal"/>
      <w:lvlText w:val="%1."/>
      <w:lvlJc w:val="left"/>
      <w:pPr>
        <w:ind w:left="1080" w:hanging="360"/>
      </w:pPr>
    </w:lvl>
    <w:lvl w:ilvl="1" w:tplc="1CE6EB66">
      <w:start w:val="1"/>
      <w:numFmt w:val="lowerLetter"/>
      <w:lvlText w:val="%2."/>
      <w:lvlJc w:val="left"/>
      <w:pPr>
        <w:ind w:left="1800" w:hanging="360"/>
      </w:pPr>
    </w:lvl>
    <w:lvl w:ilvl="2" w:tplc="57C23B2E">
      <w:start w:val="1"/>
      <w:numFmt w:val="lowerRoman"/>
      <w:lvlText w:val="%3."/>
      <w:lvlJc w:val="right"/>
      <w:pPr>
        <w:ind w:left="2520" w:hanging="180"/>
      </w:pPr>
    </w:lvl>
    <w:lvl w:ilvl="3" w:tplc="E214C5A4">
      <w:start w:val="1"/>
      <w:numFmt w:val="decimal"/>
      <w:lvlText w:val="%4."/>
      <w:lvlJc w:val="left"/>
      <w:pPr>
        <w:ind w:left="3240" w:hanging="360"/>
      </w:pPr>
    </w:lvl>
    <w:lvl w:ilvl="4" w:tplc="96AEFABA">
      <w:start w:val="1"/>
      <w:numFmt w:val="lowerLetter"/>
      <w:lvlText w:val="%5."/>
      <w:lvlJc w:val="left"/>
      <w:pPr>
        <w:ind w:left="3960" w:hanging="360"/>
      </w:pPr>
    </w:lvl>
    <w:lvl w:ilvl="5" w:tplc="5F84A8B0">
      <w:start w:val="1"/>
      <w:numFmt w:val="lowerRoman"/>
      <w:lvlText w:val="%6."/>
      <w:lvlJc w:val="right"/>
      <w:pPr>
        <w:ind w:left="4680" w:hanging="180"/>
      </w:pPr>
    </w:lvl>
    <w:lvl w:ilvl="6" w:tplc="0D8AA73A">
      <w:start w:val="1"/>
      <w:numFmt w:val="decimal"/>
      <w:lvlText w:val="%7."/>
      <w:lvlJc w:val="left"/>
      <w:pPr>
        <w:ind w:left="5400" w:hanging="360"/>
      </w:pPr>
    </w:lvl>
    <w:lvl w:ilvl="7" w:tplc="0D8406DA">
      <w:start w:val="1"/>
      <w:numFmt w:val="lowerLetter"/>
      <w:lvlText w:val="%8."/>
      <w:lvlJc w:val="left"/>
      <w:pPr>
        <w:ind w:left="6120" w:hanging="360"/>
      </w:pPr>
    </w:lvl>
    <w:lvl w:ilvl="8" w:tplc="1D023148">
      <w:start w:val="1"/>
      <w:numFmt w:val="lowerRoman"/>
      <w:lvlText w:val="%9."/>
      <w:lvlJc w:val="right"/>
      <w:pPr>
        <w:ind w:left="6840" w:hanging="180"/>
      </w:pPr>
    </w:lvl>
  </w:abstractNum>
  <w:abstractNum w:abstractNumId="26" w15:restartNumberingAfterBreak="0">
    <w:nsid w:val="5451151C"/>
    <w:multiLevelType w:val="hybridMultilevel"/>
    <w:tmpl w:val="85B870AE"/>
    <w:lvl w:ilvl="0" w:tplc="396AF77A">
      <w:start w:val="1"/>
      <w:numFmt w:val="decimal"/>
      <w:lvlText w:val="%1."/>
      <w:lvlJc w:val="left"/>
      <w:pPr>
        <w:ind w:left="1080" w:hanging="360"/>
      </w:pPr>
    </w:lvl>
    <w:lvl w:ilvl="1" w:tplc="A33EF10A">
      <w:start w:val="1"/>
      <w:numFmt w:val="lowerLetter"/>
      <w:lvlText w:val="%2."/>
      <w:lvlJc w:val="left"/>
      <w:pPr>
        <w:ind w:left="1800" w:hanging="360"/>
      </w:pPr>
    </w:lvl>
    <w:lvl w:ilvl="2" w:tplc="8CC28CC2">
      <w:start w:val="1"/>
      <w:numFmt w:val="lowerRoman"/>
      <w:lvlText w:val="%3."/>
      <w:lvlJc w:val="right"/>
      <w:pPr>
        <w:ind w:left="2520" w:hanging="180"/>
      </w:pPr>
    </w:lvl>
    <w:lvl w:ilvl="3" w:tplc="64EAC2D8">
      <w:start w:val="1"/>
      <w:numFmt w:val="decimal"/>
      <w:lvlText w:val="%4."/>
      <w:lvlJc w:val="left"/>
      <w:pPr>
        <w:ind w:left="3240" w:hanging="360"/>
      </w:pPr>
    </w:lvl>
    <w:lvl w:ilvl="4" w:tplc="703077CA">
      <w:start w:val="1"/>
      <w:numFmt w:val="lowerLetter"/>
      <w:lvlText w:val="%5."/>
      <w:lvlJc w:val="left"/>
      <w:pPr>
        <w:ind w:left="3960" w:hanging="360"/>
      </w:pPr>
    </w:lvl>
    <w:lvl w:ilvl="5" w:tplc="040EF1A2">
      <w:start w:val="1"/>
      <w:numFmt w:val="lowerRoman"/>
      <w:lvlText w:val="%6."/>
      <w:lvlJc w:val="right"/>
      <w:pPr>
        <w:ind w:left="4680" w:hanging="180"/>
      </w:pPr>
    </w:lvl>
    <w:lvl w:ilvl="6" w:tplc="92ECFCEA">
      <w:start w:val="1"/>
      <w:numFmt w:val="decimal"/>
      <w:lvlText w:val="%7."/>
      <w:lvlJc w:val="left"/>
      <w:pPr>
        <w:ind w:left="5400" w:hanging="360"/>
      </w:pPr>
    </w:lvl>
    <w:lvl w:ilvl="7" w:tplc="5C5E1168">
      <w:start w:val="1"/>
      <w:numFmt w:val="lowerLetter"/>
      <w:lvlText w:val="%8."/>
      <w:lvlJc w:val="left"/>
      <w:pPr>
        <w:ind w:left="6120" w:hanging="360"/>
      </w:pPr>
    </w:lvl>
    <w:lvl w:ilvl="8" w:tplc="09D80D2E">
      <w:start w:val="1"/>
      <w:numFmt w:val="lowerRoman"/>
      <w:lvlText w:val="%9."/>
      <w:lvlJc w:val="right"/>
      <w:pPr>
        <w:ind w:left="6840" w:hanging="180"/>
      </w:pPr>
    </w:lvl>
  </w:abstractNum>
  <w:abstractNum w:abstractNumId="27" w15:restartNumberingAfterBreak="0">
    <w:nsid w:val="55940771"/>
    <w:multiLevelType w:val="hybridMultilevel"/>
    <w:tmpl w:val="74846832"/>
    <w:lvl w:ilvl="0" w:tplc="B97E998E">
      <w:start w:val="1"/>
      <w:numFmt w:val="decimal"/>
      <w:lvlText w:val="%1."/>
      <w:lvlJc w:val="left"/>
      <w:pPr>
        <w:ind w:left="720" w:hanging="360"/>
      </w:pPr>
    </w:lvl>
    <w:lvl w:ilvl="1" w:tplc="439ABD4E">
      <w:start w:val="1"/>
      <w:numFmt w:val="lowerLetter"/>
      <w:lvlText w:val="%2."/>
      <w:lvlJc w:val="left"/>
      <w:pPr>
        <w:ind w:left="1440" w:hanging="360"/>
      </w:pPr>
    </w:lvl>
    <w:lvl w:ilvl="2" w:tplc="0DACBD1A">
      <w:start w:val="1"/>
      <w:numFmt w:val="lowerRoman"/>
      <w:lvlText w:val="%3."/>
      <w:lvlJc w:val="right"/>
      <w:pPr>
        <w:ind w:left="2160" w:hanging="180"/>
      </w:pPr>
    </w:lvl>
    <w:lvl w:ilvl="3" w:tplc="45ECBB76">
      <w:start w:val="1"/>
      <w:numFmt w:val="decimal"/>
      <w:lvlText w:val="%4."/>
      <w:lvlJc w:val="left"/>
      <w:pPr>
        <w:ind w:left="2880" w:hanging="360"/>
      </w:pPr>
    </w:lvl>
    <w:lvl w:ilvl="4" w:tplc="33966F8C">
      <w:start w:val="1"/>
      <w:numFmt w:val="lowerLetter"/>
      <w:lvlText w:val="%5."/>
      <w:lvlJc w:val="left"/>
      <w:pPr>
        <w:ind w:left="3600" w:hanging="360"/>
      </w:pPr>
    </w:lvl>
    <w:lvl w:ilvl="5" w:tplc="E592AED4">
      <w:start w:val="1"/>
      <w:numFmt w:val="lowerRoman"/>
      <w:lvlText w:val="%6."/>
      <w:lvlJc w:val="right"/>
      <w:pPr>
        <w:ind w:left="4320" w:hanging="180"/>
      </w:pPr>
    </w:lvl>
    <w:lvl w:ilvl="6" w:tplc="71BCB684">
      <w:start w:val="1"/>
      <w:numFmt w:val="decimal"/>
      <w:lvlText w:val="%7."/>
      <w:lvlJc w:val="left"/>
      <w:pPr>
        <w:ind w:left="5040" w:hanging="360"/>
      </w:pPr>
    </w:lvl>
    <w:lvl w:ilvl="7" w:tplc="6D0CBC7C">
      <w:start w:val="1"/>
      <w:numFmt w:val="lowerLetter"/>
      <w:lvlText w:val="%8."/>
      <w:lvlJc w:val="left"/>
      <w:pPr>
        <w:ind w:left="5760" w:hanging="360"/>
      </w:pPr>
    </w:lvl>
    <w:lvl w:ilvl="8" w:tplc="620E4AA8">
      <w:start w:val="1"/>
      <w:numFmt w:val="lowerRoman"/>
      <w:lvlText w:val="%9."/>
      <w:lvlJc w:val="right"/>
      <w:pPr>
        <w:ind w:left="6480" w:hanging="180"/>
      </w:pPr>
    </w:lvl>
  </w:abstractNum>
  <w:abstractNum w:abstractNumId="28" w15:restartNumberingAfterBreak="0">
    <w:nsid w:val="57C61F5E"/>
    <w:multiLevelType w:val="hybridMultilevel"/>
    <w:tmpl w:val="22348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159360"/>
    <w:multiLevelType w:val="hybridMultilevel"/>
    <w:tmpl w:val="8584BB90"/>
    <w:lvl w:ilvl="0" w:tplc="22ACA4EA">
      <w:start w:val="1"/>
      <w:numFmt w:val="decimal"/>
      <w:lvlText w:val="%1."/>
      <w:lvlJc w:val="left"/>
      <w:pPr>
        <w:ind w:left="1080" w:hanging="360"/>
      </w:pPr>
    </w:lvl>
    <w:lvl w:ilvl="1" w:tplc="15DE359A">
      <w:start w:val="1"/>
      <w:numFmt w:val="lowerLetter"/>
      <w:lvlText w:val="%2."/>
      <w:lvlJc w:val="left"/>
      <w:pPr>
        <w:ind w:left="1800" w:hanging="360"/>
      </w:pPr>
    </w:lvl>
    <w:lvl w:ilvl="2" w:tplc="C9FC71FC">
      <w:start w:val="1"/>
      <w:numFmt w:val="lowerRoman"/>
      <w:lvlText w:val="%3."/>
      <w:lvlJc w:val="right"/>
      <w:pPr>
        <w:ind w:left="2520" w:hanging="180"/>
      </w:pPr>
    </w:lvl>
    <w:lvl w:ilvl="3" w:tplc="5EDEF7C6">
      <w:start w:val="1"/>
      <w:numFmt w:val="decimal"/>
      <w:lvlText w:val="%4."/>
      <w:lvlJc w:val="left"/>
      <w:pPr>
        <w:ind w:left="3240" w:hanging="360"/>
      </w:pPr>
    </w:lvl>
    <w:lvl w:ilvl="4" w:tplc="FA508D86">
      <w:start w:val="1"/>
      <w:numFmt w:val="lowerLetter"/>
      <w:lvlText w:val="%5."/>
      <w:lvlJc w:val="left"/>
      <w:pPr>
        <w:ind w:left="3960" w:hanging="360"/>
      </w:pPr>
    </w:lvl>
    <w:lvl w:ilvl="5" w:tplc="F01037B2">
      <w:start w:val="1"/>
      <w:numFmt w:val="lowerRoman"/>
      <w:lvlText w:val="%6."/>
      <w:lvlJc w:val="right"/>
      <w:pPr>
        <w:ind w:left="4680" w:hanging="180"/>
      </w:pPr>
    </w:lvl>
    <w:lvl w:ilvl="6" w:tplc="35765A6A">
      <w:start w:val="1"/>
      <w:numFmt w:val="decimal"/>
      <w:lvlText w:val="%7."/>
      <w:lvlJc w:val="left"/>
      <w:pPr>
        <w:ind w:left="5400" w:hanging="360"/>
      </w:pPr>
    </w:lvl>
    <w:lvl w:ilvl="7" w:tplc="21BA4630">
      <w:start w:val="1"/>
      <w:numFmt w:val="lowerLetter"/>
      <w:lvlText w:val="%8."/>
      <w:lvlJc w:val="left"/>
      <w:pPr>
        <w:ind w:left="6120" w:hanging="360"/>
      </w:pPr>
    </w:lvl>
    <w:lvl w:ilvl="8" w:tplc="05E219EC">
      <w:start w:val="1"/>
      <w:numFmt w:val="lowerRoman"/>
      <w:lvlText w:val="%9."/>
      <w:lvlJc w:val="right"/>
      <w:pPr>
        <w:ind w:left="6840" w:hanging="180"/>
      </w:pPr>
    </w:lvl>
  </w:abstractNum>
  <w:abstractNum w:abstractNumId="30" w15:restartNumberingAfterBreak="0">
    <w:nsid w:val="5CBE1C60"/>
    <w:multiLevelType w:val="hybridMultilevel"/>
    <w:tmpl w:val="36941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960AD9"/>
    <w:multiLevelType w:val="hybridMultilevel"/>
    <w:tmpl w:val="4E0A43E2"/>
    <w:lvl w:ilvl="0" w:tplc="B27E2DB8">
      <w:start w:val="1"/>
      <w:numFmt w:val="decimal"/>
      <w:lvlText w:val="%1."/>
      <w:lvlJc w:val="left"/>
      <w:pPr>
        <w:ind w:left="1080" w:hanging="360"/>
      </w:pPr>
    </w:lvl>
    <w:lvl w:ilvl="1" w:tplc="59EAC952">
      <w:start w:val="1"/>
      <w:numFmt w:val="lowerLetter"/>
      <w:lvlText w:val="%2."/>
      <w:lvlJc w:val="left"/>
      <w:pPr>
        <w:ind w:left="1800" w:hanging="360"/>
      </w:pPr>
    </w:lvl>
    <w:lvl w:ilvl="2" w:tplc="FCF84862">
      <w:start w:val="1"/>
      <w:numFmt w:val="lowerRoman"/>
      <w:lvlText w:val="%3."/>
      <w:lvlJc w:val="right"/>
      <w:pPr>
        <w:ind w:left="2520" w:hanging="180"/>
      </w:pPr>
    </w:lvl>
    <w:lvl w:ilvl="3" w:tplc="468CE8F0">
      <w:start w:val="1"/>
      <w:numFmt w:val="decimal"/>
      <w:lvlText w:val="%4."/>
      <w:lvlJc w:val="left"/>
      <w:pPr>
        <w:ind w:left="3240" w:hanging="360"/>
      </w:pPr>
    </w:lvl>
    <w:lvl w:ilvl="4" w:tplc="CA303346">
      <w:start w:val="1"/>
      <w:numFmt w:val="lowerLetter"/>
      <w:lvlText w:val="%5."/>
      <w:lvlJc w:val="left"/>
      <w:pPr>
        <w:ind w:left="3960" w:hanging="360"/>
      </w:pPr>
    </w:lvl>
    <w:lvl w:ilvl="5" w:tplc="8E6AF036">
      <w:start w:val="1"/>
      <w:numFmt w:val="lowerRoman"/>
      <w:lvlText w:val="%6."/>
      <w:lvlJc w:val="right"/>
      <w:pPr>
        <w:ind w:left="4680" w:hanging="180"/>
      </w:pPr>
    </w:lvl>
    <w:lvl w:ilvl="6" w:tplc="F0D0F88A">
      <w:start w:val="1"/>
      <w:numFmt w:val="decimal"/>
      <w:lvlText w:val="%7."/>
      <w:lvlJc w:val="left"/>
      <w:pPr>
        <w:ind w:left="5400" w:hanging="360"/>
      </w:pPr>
    </w:lvl>
    <w:lvl w:ilvl="7" w:tplc="4DA405D8">
      <w:start w:val="1"/>
      <w:numFmt w:val="lowerLetter"/>
      <w:lvlText w:val="%8."/>
      <w:lvlJc w:val="left"/>
      <w:pPr>
        <w:ind w:left="6120" w:hanging="360"/>
      </w:pPr>
    </w:lvl>
    <w:lvl w:ilvl="8" w:tplc="9DA669C8">
      <w:start w:val="1"/>
      <w:numFmt w:val="lowerRoman"/>
      <w:lvlText w:val="%9."/>
      <w:lvlJc w:val="right"/>
      <w:pPr>
        <w:ind w:left="6840" w:hanging="180"/>
      </w:pPr>
    </w:lvl>
  </w:abstractNum>
  <w:abstractNum w:abstractNumId="32" w15:restartNumberingAfterBreak="0">
    <w:nsid w:val="656EBE43"/>
    <w:multiLevelType w:val="hybridMultilevel"/>
    <w:tmpl w:val="5C162DD6"/>
    <w:lvl w:ilvl="0" w:tplc="E9E0BEE0">
      <w:start w:val="1"/>
      <w:numFmt w:val="decimal"/>
      <w:lvlText w:val="%1."/>
      <w:lvlJc w:val="left"/>
      <w:pPr>
        <w:ind w:left="1080" w:hanging="360"/>
      </w:pPr>
    </w:lvl>
    <w:lvl w:ilvl="1" w:tplc="2FAC3C34">
      <w:start w:val="1"/>
      <w:numFmt w:val="lowerLetter"/>
      <w:lvlText w:val="%2."/>
      <w:lvlJc w:val="left"/>
      <w:pPr>
        <w:ind w:left="1800" w:hanging="360"/>
      </w:pPr>
    </w:lvl>
    <w:lvl w:ilvl="2" w:tplc="E5D826F6">
      <w:start w:val="1"/>
      <w:numFmt w:val="lowerRoman"/>
      <w:lvlText w:val="%3."/>
      <w:lvlJc w:val="right"/>
      <w:pPr>
        <w:ind w:left="2520" w:hanging="180"/>
      </w:pPr>
    </w:lvl>
    <w:lvl w:ilvl="3" w:tplc="0A328194">
      <w:start w:val="1"/>
      <w:numFmt w:val="decimal"/>
      <w:lvlText w:val="%4."/>
      <w:lvlJc w:val="left"/>
      <w:pPr>
        <w:ind w:left="3240" w:hanging="360"/>
      </w:pPr>
    </w:lvl>
    <w:lvl w:ilvl="4" w:tplc="8F7C3526">
      <w:start w:val="1"/>
      <w:numFmt w:val="lowerLetter"/>
      <w:lvlText w:val="%5."/>
      <w:lvlJc w:val="left"/>
      <w:pPr>
        <w:ind w:left="3960" w:hanging="360"/>
      </w:pPr>
    </w:lvl>
    <w:lvl w:ilvl="5" w:tplc="753CFAB6">
      <w:start w:val="1"/>
      <w:numFmt w:val="lowerRoman"/>
      <w:lvlText w:val="%6."/>
      <w:lvlJc w:val="right"/>
      <w:pPr>
        <w:ind w:left="4680" w:hanging="180"/>
      </w:pPr>
    </w:lvl>
    <w:lvl w:ilvl="6" w:tplc="C682154A">
      <w:start w:val="1"/>
      <w:numFmt w:val="decimal"/>
      <w:lvlText w:val="%7."/>
      <w:lvlJc w:val="left"/>
      <w:pPr>
        <w:ind w:left="5400" w:hanging="360"/>
      </w:pPr>
    </w:lvl>
    <w:lvl w:ilvl="7" w:tplc="3F46CE98">
      <w:start w:val="1"/>
      <w:numFmt w:val="lowerLetter"/>
      <w:lvlText w:val="%8."/>
      <w:lvlJc w:val="left"/>
      <w:pPr>
        <w:ind w:left="6120" w:hanging="360"/>
      </w:pPr>
    </w:lvl>
    <w:lvl w:ilvl="8" w:tplc="59380AF0">
      <w:start w:val="1"/>
      <w:numFmt w:val="lowerRoman"/>
      <w:lvlText w:val="%9."/>
      <w:lvlJc w:val="right"/>
      <w:pPr>
        <w:ind w:left="6840" w:hanging="180"/>
      </w:pPr>
    </w:lvl>
  </w:abstractNum>
  <w:abstractNum w:abstractNumId="33" w15:restartNumberingAfterBreak="0">
    <w:nsid w:val="6A214EB4"/>
    <w:multiLevelType w:val="multilevel"/>
    <w:tmpl w:val="183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54223D"/>
    <w:multiLevelType w:val="hybridMultilevel"/>
    <w:tmpl w:val="F538EEE6"/>
    <w:lvl w:ilvl="0" w:tplc="94F622D4">
      <w:start w:val="1"/>
      <w:numFmt w:val="decimal"/>
      <w:lvlText w:val="%1."/>
      <w:lvlJc w:val="left"/>
      <w:pPr>
        <w:ind w:left="1080" w:hanging="360"/>
      </w:pPr>
    </w:lvl>
    <w:lvl w:ilvl="1" w:tplc="6CBAA86C">
      <w:start w:val="1"/>
      <w:numFmt w:val="lowerLetter"/>
      <w:lvlText w:val="%2."/>
      <w:lvlJc w:val="left"/>
      <w:pPr>
        <w:ind w:left="1800" w:hanging="360"/>
      </w:pPr>
    </w:lvl>
    <w:lvl w:ilvl="2" w:tplc="D33EA3C6">
      <w:start w:val="1"/>
      <w:numFmt w:val="lowerRoman"/>
      <w:lvlText w:val="%3."/>
      <w:lvlJc w:val="right"/>
      <w:pPr>
        <w:ind w:left="2520" w:hanging="180"/>
      </w:pPr>
    </w:lvl>
    <w:lvl w:ilvl="3" w:tplc="7DB0501E">
      <w:start w:val="1"/>
      <w:numFmt w:val="decimal"/>
      <w:lvlText w:val="%4."/>
      <w:lvlJc w:val="left"/>
      <w:pPr>
        <w:ind w:left="3240" w:hanging="360"/>
      </w:pPr>
    </w:lvl>
    <w:lvl w:ilvl="4" w:tplc="2050F418">
      <w:start w:val="1"/>
      <w:numFmt w:val="lowerLetter"/>
      <w:lvlText w:val="%5."/>
      <w:lvlJc w:val="left"/>
      <w:pPr>
        <w:ind w:left="3960" w:hanging="360"/>
      </w:pPr>
    </w:lvl>
    <w:lvl w:ilvl="5" w:tplc="D79AC6E2">
      <w:start w:val="1"/>
      <w:numFmt w:val="lowerRoman"/>
      <w:lvlText w:val="%6."/>
      <w:lvlJc w:val="right"/>
      <w:pPr>
        <w:ind w:left="4680" w:hanging="180"/>
      </w:pPr>
    </w:lvl>
    <w:lvl w:ilvl="6" w:tplc="847602AC">
      <w:start w:val="1"/>
      <w:numFmt w:val="decimal"/>
      <w:lvlText w:val="%7."/>
      <w:lvlJc w:val="left"/>
      <w:pPr>
        <w:ind w:left="5400" w:hanging="360"/>
      </w:pPr>
    </w:lvl>
    <w:lvl w:ilvl="7" w:tplc="C2748D96">
      <w:start w:val="1"/>
      <w:numFmt w:val="lowerLetter"/>
      <w:lvlText w:val="%8."/>
      <w:lvlJc w:val="left"/>
      <w:pPr>
        <w:ind w:left="6120" w:hanging="360"/>
      </w:pPr>
    </w:lvl>
    <w:lvl w:ilvl="8" w:tplc="2710F7AE">
      <w:start w:val="1"/>
      <w:numFmt w:val="lowerRoman"/>
      <w:lvlText w:val="%9."/>
      <w:lvlJc w:val="right"/>
      <w:pPr>
        <w:ind w:left="6840" w:hanging="180"/>
      </w:pPr>
    </w:lvl>
  </w:abstractNum>
  <w:abstractNum w:abstractNumId="35" w15:restartNumberingAfterBreak="0">
    <w:nsid w:val="75043B6E"/>
    <w:multiLevelType w:val="hybridMultilevel"/>
    <w:tmpl w:val="3272978E"/>
    <w:lvl w:ilvl="0" w:tplc="9C0C1308">
      <w:start w:val="5"/>
      <w:numFmt w:val="decimal"/>
      <w:lvlText w:val="%1-"/>
      <w:lvlJc w:val="left"/>
      <w:pPr>
        <w:ind w:left="720" w:hanging="360"/>
      </w:pPr>
    </w:lvl>
    <w:lvl w:ilvl="1" w:tplc="68781C34">
      <w:start w:val="1"/>
      <w:numFmt w:val="lowerLetter"/>
      <w:lvlText w:val="%2."/>
      <w:lvlJc w:val="left"/>
      <w:pPr>
        <w:ind w:left="1440" w:hanging="360"/>
      </w:pPr>
    </w:lvl>
    <w:lvl w:ilvl="2" w:tplc="79565ED4">
      <w:start w:val="1"/>
      <w:numFmt w:val="lowerRoman"/>
      <w:lvlText w:val="%3."/>
      <w:lvlJc w:val="right"/>
      <w:pPr>
        <w:ind w:left="2160" w:hanging="180"/>
      </w:pPr>
    </w:lvl>
    <w:lvl w:ilvl="3" w:tplc="3DF8A6BA">
      <w:start w:val="1"/>
      <w:numFmt w:val="decimal"/>
      <w:lvlText w:val="%4."/>
      <w:lvlJc w:val="left"/>
      <w:pPr>
        <w:ind w:left="2880" w:hanging="360"/>
      </w:pPr>
    </w:lvl>
    <w:lvl w:ilvl="4" w:tplc="DE3E70E6">
      <w:start w:val="1"/>
      <w:numFmt w:val="lowerLetter"/>
      <w:lvlText w:val="%5."/>
      <w:lvlJc w:val="left"/>
      <w:pPr>
        <w:ind w:left="3600" w:hanging="360"/>
      </w:pPr>
    </w:lvl>
    <w:lvl w:ilvl="5" w:tplc="C17EA47E">
      <w:start w:val="1"/>
      <w:numFmt w:val="lowerRoman"/>
      <w:lvlText w:val="%6."/>
      <w:lvlJc w:val="right"/>
      <w:pPr>
        <w:ind w:left="4320" w:hanging="180"/>
      </w:pPr>
    </w:lvl>
    <w:lvl w:ilvl="6" w:tplc="2738D256">
      <w:start w:val="1"/>
      <w:numFmt w:val="decimal"/>
      <w:lvlText w:val="%7."/>
      <w:lvlJc w:val="left"/>
      <w:pPr>
        <w:ind w:left="5040" w:hanging="360"/>
      </w:pPr>
    </w:lvl>
    <w:lvl w:ilvl="7" w:tplc="B4908FB8">
      <w:start w:val="1"/>
      <w:numFmt w:val="lowerLetter"/>
      <w:lvlText w:val="%8."/>
      <w:lvlJc w:val="left"/>
      <w:pPr>
        <w:ind w:left="5760" w:hanging="360"/>
      </w:pPr>
    </w:lvl>
    <w:lvl w:ilvl="8" w:tplc="2D3839DE">
      <w:start w:val="1"/>
      <w:numFmt w:val="lowerRoman"/>
      <w:lvlText w:val="%9."/>
      <w:lvlJc w:val="right"/>
      <w:pPr>
        <w:ind w:left="6480" w:hanging="180"/>
      </w:pPr>
    </w:lvl>
  </w:abstractNum>
  <w:abstractNum w:abstractNumId="36" w15:restartNumberingAfterBreak="0">
    <w:nsid w:val="75463EAC"/>
    <w:multiLevelType w:val="hybridMultilevel"/>
    <w:tmpl w:val="8C02B8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6945236"/>
    <w:multiLevelType w:val="hybridMultilevel"/>
    <w:tmpl w:val="6E06616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8" w15:restartNumberingAfterBreak="0">
    <w:nsid w:val="77AA34E5"/>
    <w:multiLevelType w:val="hybridMultilevel"/>
    <w:tmpl w:val="63400532"/>
    <w:lvl w:ilvl="0" w:tplc="C91E0C7E">
      <w:start w:val="1"/>
      <w:numFmt w:val="decimal"/>
      <w:lvlText w:val="%1."/>
      <w:lvlJc w:val="left"/>
      <w:pPr>
        <w:ind w:left="1080" w:hanging="360"/>
      </w:pPr>
    </w:lvl>
    <w:lvl w:ilvl="1" w:tplc="B6100134">
      <w:start w:val="1"/>
      <w:numFmt w:val="lowerLetter"/>
      <w:lvlText w:val="%2."/>
      <w:lvlJc w:val="left"/>
      <w:pPr>
        <w:ind w:left="1800" w:hanging="360"/>
      </w:pPr>
    </w:lvl>
    <w:lvl w:ilvl="2" w:tplc="67B88564">
      <w:start w:val="1"/>
      <w:numFmt w:val="lowerRoman"/>
      <w:lvlText w:val="%3."/>
      <w:lvlJc w:val="right"/>
      <w:pPr>
        <w:ind w:left="2520" w:hanging="180"/>
      </w:pPr>
    </w:lvl>
    <w:lvl w:ilvl="3" w:tplc="F0163F0A">
      <w:start w:val="1"/>
      <w:numFmt w:val="decimal"/>
      <w:lvlText w:val="%4."/>
      <w:lvlJc w:val="left"/>
      <w:pPr>
        <w:ind w:left="3240" w:hanging="360"/>
      </w:pPr>
    </w:lvl>
    <w:lvl w:ilvl="4" w:tplc="DADA9ED6">
      <w:start w:val="1"/>
      <w:numFmt w:val="lowerLetter"/>
      <w:lvlText w:val="%5."/>
      <w:lvlJc w:val="left"/>
      <w:pPr>
        <w:ind w:left="3960" w:hanging="360"/>
      </w:pPr>
    </w:lvl>
    <w:lvl w:ilvl="5" w:tplc="F100211A">
      <w:start w:val="1"/>
      <w:numFmt w:val="lowerRoman"/>
      <w:lvlText w:val="%6."/>
      <w:lvlJc w:val="right"/>
      <w:pPr>
        <w:ind w:left="4680" w:hanging="180"/>
      </w:pPr>
    </w:lvl>
    <w:lvl w:ilvl="6" w:tplc="592E9E84">
      <w:start w:val="1"/>
      <w:numFmt w:val="decimal"/>
      <w:lvlText w:val="%7."/>
      <w:lvlJc w:val="left"/>
      <w:pPr>
        <w:ind w:left="5400" w:hanging="360"/>
      </w:pPr>
    </w:lvl>
    <w:lvl w:ilvl="7" w:tplc="A9523F62">
      <w:start w:val="1"/>
      <w:numFmt w:val="lowerLetter"/>
      <w:lvlText w:val="%8."/>
      <w:lvlJc w:val="left"/>
      <w:pPr>
        <w:ind w:left="6120" w:hanging="360"/>
      </w:pPr>
    </w:lvl>
    <w:lvl w:ilvl="8" w:tplc="21226212">
      <w:start w:val="1"/>
      <w:numFmt w:val="lowerRoman"/>
      <w:lvlText w:val="%9."/>
      <w:lvlJc w:val="right"/>
      <w:pPr>
        <w:ind w:left="6840" w:hanging="180"/>
      </w:pPr>
    </w:lvl>
  </w:abstractNum>
  <w:abstractNum w:abstractNumId="39" w15:restartNumberingAfterBreak="0">
    <w:nsid w:val="787CB8E4"/>
    <w:multiLevelType w:val="hybridMultilevel"/>
    <w:tmpl w:val="0EECF32A"/>
    <w:lvl w:ilvl="0" w:tplc="2DB86644">
      <w:start w:val="1"/>
      <w:numFmt w:val="decimal"/>
      <w:lvlText w:val="%1."/>
      <w:lvlJc w:val="left"/>
      <w:pPr>
        <w:ind w:left="1080" w:hanging="360"/>
      </w:pPr>
    </w:lvl>
    <w:lvl w:ilvl="1" w:tplc="DF426148">
      <w:start w:val="1"/>
      <w:numFmt w:val="lowerLetter"/>
      <w:lvlText w:val="%2."/>
      <w:lvlJc w:val="left"/>
      <w:pPr>
        <w:ind w:left="1800" w:hanging="360"/>
      </w:pPr>
    </w:lvl>
    <w:lvl w:ilvl="2" w:tplc="79F88006">
      <w:start w:val="1"/>
      <w:numFmt w:val="lowerRoman"/>
      <w:lvlText w:val="%3."/>
      <w:lvlJc w:val="right"/>
      <w:pPr>
        <w:ind w:left="2520" w:hanging="180"/>
      </w:pPr>
    </w:lvl>
    <w:lvl w:ilvl="3" w:tplc="D132E5A0">
      <w:start w:val="1"/>
      <w:numFmt w:val="decimal"/>
      <w:lvlText w:val="%4."/>
      <w:lvlJc w:val="left"/>
      <w:pPr>
        <w:ind w:left="3240" w:hanging="360"/>
      </w:pPr>
    </w:lvl>
    <w:lvl w:ilvl="4" w:tplc="CD4C53BE">
      <w:start w:val="1"/>
      <w:numFmt w:val="lowerLetter"/>
      <w:lvlText w:val="%5."/>
      <w:lvlJc w:val="left"/>
      <w:pPr>
        <w:ind w:left="3960" w:hanging="360"/>
      </w:pPr>
    </w:lvl>
    <w:lvl w:ilvl="5" w:tplc="0C5CA4FE">
      <w:start w:val="1"/>
      <w:numFmt w:val="lowerRoman"/>
      <w:lvlText w:val="%6."/>
      <w:lvlJc w:val="right"/>
      <w:pPr>
        <w:ind w:left="4680" w:hanging="180"/>
      </w:pPr>
    </w:lvl>
    <w:lvl w:ilvl="6" w:tplc="4B94BA5C">
      <w:start w:val="1"/>
      <w:numFmt w:val="decimal"/>
      <w:lvlText w:val="%7."/>
      <w:lvlJc w:val="left"/>
      <w:pPr>
        <w:ind w:left="5400" w:hanging="360"/>
      </w:pPr>
    </w:lvl>
    <w:lvl w:ilvl="7" w:tplc="07742E24">
      <w:start w:val="1"/>
      <w:numFmt w:val="lowerLetter"/>
      <w:lvlText w:val="%8."/>
      <w:lvlJc w:val="left"/>
      <w:pPr>
        <w:ind w:left="6120" w:hanging="360"/>
      </w:pPr>
    </w:lvl>
    <w:lvl w:ilvl="8" w:tplc="6B843D7A">
      <w:start w:val="1"/>
      <w:numFmt w:val="lowerRoman"/>
      <w:lvlText w:val="%9."/>
      <w:lvlJc w:val="right"/>
      <w:pPr>
        <w:ind w:left="6840" w:hanging="180"/>
      </w:pPr>
    </w:lvl>
  </w:abstractNum>
  <w:abstractNum w:abstractNumId="40" w15:restartNumberingAfterBreak="0">
    <w:nsid w:val="7AF900C4"/>
    <w:multiLevelType w:val="hybridMultilevel"/>
    <w:tmpl w:val="91A4D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2"/>
  </w:num>
  <w:num w:numId="3">
    <w:abstractNumId w:val="2"/>
  </w:num>
  <w:num w:numId="4">
    <w:abstractNumId w:val="23"/>
  </w:num>
  <w:num w:numId="5">
    <w:abstractNumId w:val="18"/>
  </w:num>
  <w:num w:numId="6">
    <w:abstractNumId w:val="19"/>
  </w:num>
  <w:num w:numId="7">
    <w:abstractNumId w:val="32"/>
  </w:num>
  <w:num w:numId="8">
    <w:abstractNumId w:val="29"/>
  </w:num>
  <w:num w:numId="9">
    <w:abstractNumId w:val="39"/>
  </w:num>
  <w:num w:numId="10">
    <w:abstractNumId w:val="25"/>
  </w:num>
  <w:num w:numId="11">
    <w:abstractNumId w:val="20"/>
  </w:num>
  <w:num w:numId="12">
    <w:abstractNumId w:val="34"/>
  </w:num>
  <w:num w:numId="13">
    <w:abstractNumId w:val="38"/>
  </w:num>
  <w:num w:numId="14">
    <w:abstractNumId w:val="17"/>
  </w:num>
  <w:num w:numId="15">
    <w:abstractNumId w:val="13"/>
  </w:num>
  <w:num w:numId="16">
    <w:abstractNumId w:val="14"/>
  </w:num>
  <w:num w:numId="17">
    <w:abstractNumId w:val="27"/>
  </w:num>
  <w:num w:numId="18">
    <w:abstractNumId w:val="0"/>
  </w:num>
  <w:num w:numId="19">
    <w:abstractNumId w:val="31"/>
  </w:num>
  <w:num w:numId="20">
    <w:abstractNumId w:val="26"/>
  </w:num>
  <w:num w:numId="21">
    <w:abstractNumId w:val="35"/>
  </w:num>
  <w:num w:numId="22">
    <w:abstractNumId w:val="15"/>
  </w:num>
  <w:num w:numId="23">
    <w:abstractNumId w:val="1"/>
  </w:num>
  <w:num w:numId="24">
    <w:abstractNumId w:val="9"/>
  </w:num>
  <w:num w:numId="25">
    <w:abstractNumId w:val="11"/>
  </w:num>
  <w:num w:numId="26">
    <w:abstractNumId w:val="8"/>
  </w:num>
  <w:num w:numId="27">
    <w:abstractNumId w:val="24"/>
  </w:num>
  <w:num w:numId="28">
    <w:abstractNumId w:val="36"/>
  </w:num>
  <w:num w:numId="29">
    <w:abstractNumId w:val="4"/>
  </w:num>
  <w:num w:numId="30">
    <w:abstractNumId w:val="40"/>
  </w:num>
  <w:num w:numId="31">
    <w:abstractNumId w:val="21"/>
  </w:num>
  <w:num w:numId="32">
    <w:abstractNumId w:val="22"/>
  </w:num>
  <w:num w:numId="33">
    <w:abstractNumId w:val="33"/>
  </w:num>
  <w:num w:numId="34">
    <w:abstractNumId w:val="16"/>
  </w:num>
  <w:num w:numId="35">
    <w:abstractNumId w:val="5"/>
  </w:num>
  <w:num w:numId="36">
    <w:abstractNumId w:val="30"/>
  </w:num>
  <w:num w:numId="37">
    <w:abstractNumId w:val="37"/>
  </w:num>
  <w:num w:numId="38">
    <w:abstractNumId w:val="28"/>
  </w:num>
  <w:num w:numId="39">
    <w:abstractNumId w:val="10"/>
  </w:num>
  <w:num w:numId="40">
    <w:abstractNumId w:val="3"/>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A0A48D0"/>
    <w:rsid w:val="000022A0"/>
    <w:rsid w:val="00004819"/>
    <w:rsid w:val="00004BE1"/>
    <w:rsid w:val="000052FB"/>
    <w:rsid w:val="000065A6"/>
    <w:rsid w:val="00006F9C"/>
    <w:rsid w:val="000079FB"/>
    <w:rsid w:val="000133A1"/>
    <w:rsid w:val="00014235"/>
    <w:rsid w:val="00016703"/>
    <w:rsid w:val="00016AF8"/>
    <w:rsid w:val="000207A0"/>
    <w:rsid w:val="00025C21"/>
    <w:rsid w:val="00026B62"/>
    <w:rsid w:val="00027F26"/>
    <w:rsid w:val="00033AAC"/>
    <w:rsid w:val="00033C9D"/>
    <w:rsid w:val="00036067"/>
    <w:rsid w:val="0004023E"/>
    <w:rsid w:val="00041FEB"/>
    <w:rsid w:val="000423CF"/>
    <w:rsid w:val="000437F6"/>
    <w:rsid w:val="00044B7C"/>
    <w:rsid w:val="000461B8"/>
    <w:rsid w:val="00046D6A"/>
    <w:rsid w:val="00047CD6"/>
    <w:rsid w:val="0005025F"/>
    <w:rsid w:val="00051F45"/>
    <w:rsid w:val="000526CC"/>
    <w:rsid w:val="00053E54"/>
    <w:rsid w:val="0005683B"/>
    <w:rsid w:val="00057496"/>
    <w:rsid w:val="000607C5"/>
    <w:rsid w:val="0006084B"/>
    <w:rsid w:val="00060D96"/>
    <w:rsid w:val="00063C0B"/>
    <w:rsid w:val="00065AFB"/>
    <w:rsid w:val="000673A1"/>
    <w:rsid w:val="00070EFC"/>
    <w:rsid w:val="000710BA"/>
    <w:rsid w:val="000717BA"/>
    <w:rsid w:val="00071FEB"/>
    <w:rsid w:val="00072154"/>
    <w:rsid w:val="00074C79"/>
    <w:rsid w:val="000750D1"/>
    <w:rsid w:val="00076741"/>
    <w:rsid w:val="0007750F"/>
    <w:rsid w:val="00080AA1"/>
    <w:rsid w:val="00080F1C"/>
    <w:rsid w:val="00081359"/>
    <w:rsid w:val="00083924"/>
    <w:rsid w:val="00083E2F"/>
    <w:rsid w:val="00085BBE"/>
    <w:rsid w:val="00090C1E"/>
    <w:rsid w:val="000919C8"/>
    <w:rsid w:val="00091A12"/>
    <w:rsid w:val="00094453"/>
    <w:rsid w:val="00094ED1"/>
    <w:rsid w:val="00097C37"/>
    <w:rsid w:val="000A0381"/>
    <w:rsid w:val="000A1643"/>
    <w:rsid w:val="000A1BED"/>
    <w:rsid w:val="000A396E"/>
    <w:rsid w:val="000A4F89"/>
    <w:rsid w:val="000A5888"/>
    <w:rsid w:val="000A7F9D"/>
    <w:rsid w:val="000B05EC"/>
    <w:rsid w:val="000B0B8C"/>
    <w:rsid w:val="000B1267"/>
    <w:rsid w:val="000B2FDB"/>
    <w:rsid w:val="000B6280"/>
    <w:rsid w:val="000B6D90"/>
    <w:rsid w:val="000B7F79"/>
    <w:rsid w:val="000C16AA"/>
    <w:rsid w:val="000C271D"/>
    <w:rsid w:val="000C3BA8"/>
    <w:rsid w:val="000C7021"/>
    <w:rsid w:val="000D0FF9"/>
    <w:rsid w:val="000D32C1"/>
    <w:rsid w:val="000D5964"/>
    <w:rsid w:val="000D743E"/>
    <w:rsid w:val="000E2160"/>
    <w:rsid w:val="000E3D19"/>
    <w:rsid w:val="000E5806"/>
    <w:rsid w:val="000E6778"/>
    <w:rsid w:val="000F0F5E"/>
    <w:rsid w:val="000F331B"/>
    <w:rsid w:val="000F494D"/>
    <w:rsid w:val="000F6412"/>
    <w:rsid w:val="001025FF"/>
    <w:rsid w:val="00103468"/>
    <w:rsid w:val="00104475"/>
    <w:rsid w:val="00104578"/>
    <w:rsid w:val="00104B4E"/>
    <w:rsid w:val="00104C15"/>
    <w:rsid w:val="00105738"/>
    <w:rsid w:val="00107D10"/>
    <w:rsid w:val="00110F42"/>
    <w:rsid w:val="00112560"/>
    <w:rsid w:val="00112CEA"/>
    <w:rsid w:val="00117760"/>
    <w:rsid w:val="00120567"/>
    <w:rsid w:val="00120DA0"/>
    <w:rsid w:val="00122AFA"/>
    <w:rsid w:val="00124A5C"/>
    <w:rsid w:val="001262E0"/>
    <w:rsid w:val="001278CD"/>
    <w:rsid w:val="00127B61"/>
    <w:rsid w:val="00130215"/>
    <w:rsid w:val="00132219"/>
    <w:rsid w:val="0013310D"/>
    <w:rsid w:val="0013389F"/>
    <w:rsid w:val="0013456D"/>
    <w:rsid w:val="00134DDF"/>
    <w:rsid w:val="00140693"/>
    <w:rsid w:val="00142117"/>
    <w:rsid w:val="001422A1"/>
    <w:rsid w:val="00144768"/>
    <w:rsid w:val="001450D6"/>
    <w:rsid w:val="0014553C"/>
    <w:rsid w:val="00145D68"/>
    <w:rsid w:val="00147958"/>
    <w:rsid w:val="00151FA6"/>
    <w:rsid w:val="00152AA3"/>
    <w:rsid w:val="001608DF"/>
    <w:rsid w:val="00164634"/>
    <w:rsid w:val="00164BEC"/>
    <w:rsid w:val="00164EB6"/>
    <w:rsid w:val="00165D2E"/>
    <w:rsid w:val="00171102"/>
    <w:rsid w:val="001761A4"/>
    <w:rsid w:val="00182CD4"/>
    <w:rsid w:val="00184E19"/>
    <w:rsid w:val="00185FFE"/>
    <w:rsid w:val="00194AD2"/>
    <w:rsid w:val="00195627"/>
    <w:rsid w:val="001A1FD6"/>
    <w:rsid w:val="001A2467"/>
    <w:rsid w:val="001A299F"/>
    <w:rsid w:val="001A4185"/>
    <w:rsid w:val="001B0818"/>
    <w:rsid w:val="001B1E87"/>
    <w:rsid w:val="001B3F4F"/>
    <w:rsid w:val="001B4A04"/>
    <w:rsid w:val="001B6E72"/>
    <w:rsid w:val="001C026A"/>
    <w:rsid w:val="001C110B"/>
    <w:rsid w:val="001C2430"/>
    <w:rsid w:val="001C3D24"/>
    <w:rsid w:val="001C6D40"/>
    <w:rsid w:val="001C7487"/>
    <w:rsid w:val="001D009B"/>
    <w:rsid w:val="001D0885"/>
    <w:rsid w:val="001D17D9"/>
    <w:rsid w:val="001D24A7"/>
    <w:rsid w:val="001D648B"/>
    <w:rsid w:val="001E21DB"/>
    <w:rsid w:val="001E388A"/>
    <w:rsid w:val="001E3ED2"/>
    <w:rsid w:val="001F0300"/>
    <w:rsid w:val="001F30AC"/>
    <w:rsid w:val="001F51F4"/>
    <w:rsid w:val="001F6228"/>
    <w:rsid w:val="0020104D"/>
    <w:rsid w:val="00203942"/>
    <w:rsid w:val="00204BAA"/>
    <w:rsid w:val="00205F5D"/>
    <w:rsid w:val="00206296"/>
    <w:rsid w:val="00206B53"/>
    <w:rsid w:val="00207681"/>
    <w:rsid w:val="002112C0"/>
    <w:rsid w:val="00212802"/>
    <w:rsid w:val="00212DBE"/>
    <w:rsid w:val="00215E46"/>
    <w:rsid w:val="00217015"/>
    <w:rsid w:val="0021FF99"/>
    <w:rsid w:val="00220EDA"/>
    <w:rsid w:val="00225695"/>
    <w:rsid w:val="00226300"/>
    <w:rsid w:val="00226411"/>
    <w:rsid w:val="00227F2A"/>
    <w:rsid w:val="00234977"/>
    <w:rsid w:val="00236010"/>
    <w:rsid w:val="002366CC"/>
    <w:rsid w:val="00237FC3"/>
    <w:rsid w:val="002407B8"/>
    <w:rsid w:val="00241C30"/>
    <w:rsid w:val="00242C90"/>
    <w:rsid w:val="0024314E"/>
    <w:rsid w:val="00243E4C"/>
    <w:rsid w:val="00244D1A"/>
    <w:rsid w:val="0024537C"/>
    <w:rsid w:val="002461B3"/>
    <w:rsid w:val="002479CF"/>
    <w:rsid w:val="00250B6D"/>
    <w:rsid w:val="0025194A"/>
    <w:rsid w:val="00252E44"/>
    <w:rsid w:val="00253A9E"/>
    <w:rsid w:val="00253D90"/>
    <w:rsid w:val="002569F7"/>
    <w:rsid w:val="0026061B"/>
    <w:rsid w:val="0026161F"/>
    <w:rsid w:val="00261C6B"/>
    <w:rsid w:val="0026272A"/>
    <w:rsid w:val="00264295"/>
    <w:rsid w:val="00267B14"/>
    <w:rsid w:val="002704E7"/>
    <w:rsid w:val="00270C43"/>
    <w:rsid w:val="00274D83"/>
    <w:rsid w:val="002750E3"/>
    <w:rsid w:val="0027705B"/>
    <w:rsid w:val="00280E8C"/>
    <w:rsid w:val="00284646"/>
    <w:rsid w:val="00286F3A"/>
    <w:rsid w:val="00287EBC"/>
    <w:rsid w:val="00291F8F"/>
    <w:rsid w:val="00292133"/>
    <w:rsid w:val="00294EB1"/>
    <w:rsid w:val="00296C29"/>
    <w:rsid w:val="002A1078"/>
    <w:rsid w:val="002A143D"/>
    <w:rsid w:val="002A15B8"/>
    <w:rsid w:val="002A198D"/>
    <w:rsid w:val="002A669F"/>
    <w:rsid w:val="002B155A"/>
    <w:rsid w:val="002B1C83"/>
    <w:rsid w:val="002B1E94"/>
    <w:rsid w:val="002B350B"/>
    <w:rsid w:val="002B641C"/>
    <w:rsid w:val="002C06C8"/>
    <w:rsid w:val="002C14EA"/>
    <w:rsid w:val="002C35CC"/>
    <w:rsid w:val="002C503F"/>
    <w:rsid w:val="002C7190"/>
    <w:rsid w:val="002C7C73"/>
    <w:rsid w:val="002D02EA"/>
    <w:rsid w:val="002D1189"/>
    <w:rsid w:val="002D2F90"/>
    <w:rsid w:val="002D45AB"/>
    <w:rsid w:val="002D4AFF"/>
    <w:rsid w:val="002D7BAC"/>
    <w:rsid w:val="002E1B3F"/>
    <w:rsid w:val="002E3ED9"/>
    <w:rsid w:val="002E4B9B"/>
    <w:rsid w:val="002F0A5E"/>
    <w:rsid w:val="003005E2"/>
    <w:rsid w:val="00301004"/>
    <w:rsid w:val="003016EE"/>
    <w:rsid w:val="00302E45"/>
    <w:rsid w:val="0030535F"/>
    <w:rsid w:val="003107FB"/>
    <w:rsid w:val="00313908"/>
    <w:rsid w:val="00322404"/>
    <w:rsid w:val="00322B6B"/>
    <w:rsid w:val="00327A72"/>
    <w:rsid w:val="003409F9"/>
    <w:rsid w:val="00340A30"/>
    <w:rsid w:val="0034620B"/>
    <w:rsid w:val="003472D9"/>
    <w:rsid w:val="003511CC"/>
    <w:rsid w:val="00352F1E"/>
    <w:rsid w:val="00352F71"/>
    <w:rsid w:val="00353F6E"/>
    <w:rsid w:val="003546D2"/>
    <w:rsid w:val="003605E1"/>
    <w:rsid w:val="00363055"/>
    <w:rsid w:val="00364795"/>
    <w:rsid w:val="00366268"/>
    <w:rsid w:val="00366F8D"/>
    <w:rsid w:val="003674ED"/>
    <w:rsid w:val="00372089"/>
    <w:rsid w:val="003741A9"/>
    <w:rsid w:val="0037447A"/>
    <w:rsid w:val="0037565D"/>
    <w:rsid w:val="0038188B"/>
    <w:rsid w:val="00381BA0"/>
    <w:rsid w:val="0038218D"/>
    <w:rsid w:val="003849D3"/>
    <w:rsid w:val="0038522D"/>
    <w:rsid w:val="00385E69"/>
    <w:rsid w:val="00392C1F"/>
    <w:rsid w:val="00395C81"/>
    <w:rsid w:val="00395D2D"/>
    <w:rsid w:val="00397EC5"/>
    <w:rsid w:val="003A3191"/>
    <w:rsid w:val="003A7940"/>
    <w:rsid w:val="003B0133"/>
    <w:rsid w:val="003B3DB9"/>
    <w:rsid w:val="003B4579"/>
    <w:rsid w:val="003B75B8"/>
    <w:rsid w:val="003C2911"/>
    <w:rsid w:val="003C2AA5"/>
    <w:rsid w:val="003C538C"/>
    <w:rsid w:val="003C6D7D"/>
    <w:rsid w:val="003D100B"/>
    <w:rsid w:val="003D27CA"/>
    <w:rsid w:val="003D37B6"/>
    <w:rsid w:val="003D38CE"/>
    <w:rsid w:val="003D4647"/>
    <w:rsid w:val="003D4BF4"/>
    <w:rsid w:val="003D534F"/>
    <w:rsid w:val="003D7393"/>
    <w:rsid w:val="003D75DE"/>
    <w:rsid w:val="003E0A07"/>
    <w:rsid w:val="003E51D1"/>
    <w:rsid w:val="003E63F8"/>
    <w:rsid w:val="003F189F"/>
    <w:rsid w:val="004002F5"/>
    <w:rsid w:val="00400317"/>
    <w:rsid w:val="00400F14"/>
    <w:rsid w:val="00401998"/>
    <w:rsid w:val="00403CD8"/>
    <w:rsid w:val="0040711C"/>
    <w:rsid w:val="004115A4"/>
    <w:rsid w:val="00411C88"/>
    <w:rsid w:val="004140E1"/>
    <w:rsid w:val="00415276"/>
    <w:rsid w:val="004156ED"/>
    <w:rsid w:val="004160F6"/>
    <w:rsid w:val="00416A72"/>
    <w:rsid w:val="004222F6"/>
    <w:rsid w:val="00422B3D"/>
    <w:rsid w:val="00424C72"/>
    <w:rsid w:val="00425DB0"/>
    <w:rsid w:val="004322A7"/>
    <w:rsid w:val="0043394F"/>
    <w:rsid w:val="00434763"/>
    <w:rsid w:val="0043563C"/>
    <w:rsid w:val="00435810"/>
    <w:rsid w:val="00436116"/>
    <w:rsid w:val="0044226F"/>
    <w:rsid w:val="00444ECC"/>
    <w:rsid w:val="0044522C"/>
    <w:rsid w:val="00445D13"/>
    <w:rsid w:val="0044678E"/>
    <w:rsid w:val="00446FB9"/>
    <w:rsid w:val="0045057B"/>
    <w:rsid w:val="004506D7"/>
    <w:rsid w:val="00450DE8"/>
    <w:rsid w:val="00450F51"/>
    <w:rsid w:val="00451F49"/>
    <w:rsid w:val="00452F7C"/>
    <w:rsid w:val="004534B4"/>
    <w:rsid w:val="0045376C"/>
    <w:rsid w:val="0045512F"/>
    <w:rsid w:val="0046202E"/>
    <w:rsid w:val="00462861"/>
    <w:rsid w:val="0046411C"/>
    <w:rsid w:val="00464DF2"/>
    <w:rsid w:val="004660C8"/>
    <w:rsid w:val="00467273"/>
    <w:rsid w:val="00467BAE"/>
    <w:rsid w:val="004765FA"/>
    <w:rsid w:val="0048072B"/>
    <w:rsid w:val="004819CD"/>
    <w:rsid w:val="00482D60"/>
    <w:rsid w:val="00484151"/>
    <w:rsid w:val="00485BFA"/>
    <w:rsid w:val="00490A29"/>
    <w:rsid w:val="00491423"/>
    <w:rsid w:val="004920AD"/>
    <w:rsid w:val="0049279C"/>
    <w:rsid w:val="00494F09"/>
    <w:rsid w:val="00495980"/>
    <w:rsid w:val="004A22A5"/>
    <w:rsid w:val="004A26BE"/>
    <w:rsid w:val="004A3187"/>
    <w:rsid w:val="004A413A"/>
    <w:rsid w:val="004A4CE7"/>
    <w:rsid w:val="004A549E"/>
    <w:rsid w:val="004A5E29"/>
    <w:rsid w:val="004A6B18"/>
    <w:rsid w:val="004A7359"/>
    <w:rsid w:val="004A7FB2"/>
    <w:rsid w:val="004B032F"/>
    <w:rsid w:val="004B4104"/>
    <w:rsid w:val="004B4A8F"/>
    <w:rsid w:val="004C3F38"/>
    <w:rsid w:val="004C551B"/>
    <w:rsid w:val="004C6075"/>
    <w:rsid w:val="004C7EB1"/>
    <w:rsid w:val="004D1057"/>
    <w:rsid w:val="004D2A9A"/>
    <w:rsid w:val="004D4065"/>
    <w:rsid w:val="004D5A89"/>
    <w:rsid w:val="004D7182"/>
    <w:rsid w:val="004E1910"/>
    <w:rsid w:val="004E27E7"/>
    <w:rsid w:val="004E32C7"/>
    <w:rsid w:val="004F10C6"/>
    <w:rsid w:val="004F1DAF"/>
    <w:rsid w:val="004F2B6A"/>
    <w:rsid w:val="004F2D70"/>
    <w:rsid w:val="004F2FE8"/>
    <w:rsid w:val="004F6632"/>
    <w:rsid w:val="005019C7"/>
    <w:rsid w:val="00501AD4"/>
    <w:rsid w:val="0050269E"/>
    <w:rsid w:val="00505C5E"/>
    <w:rsid w:val="005132AF"/>
    <w:rsid w:val="0051500C"/>
    <w:rsid w:val="00515392"/>
    <w:rsid w:val="0051731A"/>
    <w:rsid w:val="0051739D"/>
    <w:rsid w:val="00527E4D"/>
    <w:rsid w:val="00530970"/>
    <w:rsid w:val="0053122A"/>
    <w:rsid w:val="00531C1F"/>
    <w:rsid w:val="00532DC3"/>
    <w:rsid w:val="00533E46"/>
    <w:rsid w:val="00534B72"/>
    <w:rsid w:val="005351EE"/>
    <w:rsid w:val="005358AD"/>
    <w:rsid w:val="00536FBB"/>
    <w:rsid w:val="00537BBA"/>
    <w:rsid w:val="005404F4"/>
    <w:rsid w:val="00540C50"/>
    <w:rsid w:val="005423E5"/>
    <w:rsid w:val="00543B58"/>
    <w:rsid w:val="0054422C"/>
    <w:rsid w:val="005478B5"/>
    <w:rsid w:val="00550FDE"/>
    <w:rsid w:val="00551C94"/>
    <w:rsid w:val="00553B3A"/>
    <w:rsid w:val="00554497"/>
    <w:rsid w:val="00556A23"/>
    <w:rsid w:val="00560BCE"/>
    <w:rsid w:val="005610E5"/>
    <w:rsid w:val="00562062"/>
    <w:rsid w:val="00564ECD"/>
    <w:rsid w:val="00570527"/>
    <w:rsid w:val="0057088B"/>
    <w:rsid w:val="00572CB9"/>
    <w:rsid w:val="005737B0"/>
    <w:rsid w:val="00574724"/>
    <w:rsid w:val="00576BAD"/>
    <w:rsid w:val="00576DF4"/>
    <w:rsid w:val="005804E1"/>
    <w:rsid w:val="00580777"/>
    <w:rsid w:val="0058465A"/>
    <w:rsid w:val="00585638"/>
    <w:rsid w:val="005866FE"/>
    <w:rsid w:val="005902AB"/>
    <w:rsid w:val="00591D9D"/>
    <w:rsid w:val="005928AD"/>
    <w:rsid w:val="00593758"/>
    <w:rsid w:val="005952D9"/>
    <w:rsid w:val="005A187F"/>
    <w:rsid w:val="005A6D95"/>
    <w:rsid w:val="005B30FD"/>
    <w:rsid w:val="005B3B11"/>
    <w:rsid w:val="005B4348"/>
    <w:rsid w:val="005B7F47"/>
    <w:rsid w:val="005C0AD9"/>
    <w:rsid w:val="005C25E0"/>
    <w:rsid w:val="005C27FA"/>
    <w:rsid w:val="005C6AC7"/>
    <w:rsid w:val="005C7ABB"/>
    <w:rsid w:val="005C7C7A"/>
    <w:rsid w:val="005D15CF"/>
    <w:rsid w:val="005D367F"/>
    <w:rsid w:val="005D4BF7"/>
    <w:rsid w:val="005D643C"/>
    <w:rsid w:val="005D70E1"/>
    <w:rsid w:val="005E083C"/>
    <w:rsid w:val="005E3037"/>
    <w:rsid w:val="005E3054"/>
    <w:rsid w:val="005E3074"/>
    <w:rsid w:val="005E37DF"/>
    <w:rsid w:val="005E4346"/>
    <w:rsid w:val="005E452A"/>
    <w:rsid w:val="005E4A8F"/>
    <w:rsid w:val="005E7CA2"/>
    <w:rsid w:val="005F2A47"/>
    <w:rsid w:val="005F3B8F"/>
    <w:rsid w:val="005F4256"/>
    <w:rsid w:val="005F4834"/>
    <w:rsid w:val="005F4A3B"/>
    <w:rsid w:val="005F53AB"/>
    <w:rsid w:val="00603FD3"/>
    <w:rsid w:val="00604F63"/>
    <w:rsid w:val="006050A9"/>
    <w:rsid w:val="00606C85"/>
    <w:rsid w:val="00611B8E"/>
    <w:rsid w:val="00613074"/>
    <w:rsid w:val="0061497C"/>
    <w:rsid w:val="006205DD"/>
    <w:rsid w:val="00624092"/>
    <w:rsid w:val="00625E42"/>
    <w:rsid w:val="00626104"/>
    <w:rsid w:val="00626CE8"/>
    <w:rsid w:val="00627364"/>
    <w:rsid w:val="006303BF"/>
    <w:rsid w:val="00632764"/>
    <w:rsid w:val="00632F41"/>
    <w:rsid w:val="00636ECC"/>
    <w:rsid w:val="00637473"/>
    <w:rsid w:val="006408CC"/>
    <w:rsid w:val="00645FDF"/>
    <w:rsid w:val="00650F88"/>
    <w:rsid w:val="00650FC3"/>
    <w:rsid w:val="0065143A"/>
    <w:rsid w:val="0065163B"/>
    <w:rsid w:val="00651DDB"/>
    <w:rsid w:val="00651E52"/>
    <w:rsid w:val="00654A9A"/>
    <w:rsid w:val="006554D3"/>
    <w:rsid w:val="00656556"/>
    <w:rsid w:val="00656D15"/>
    <w:rsid w:val="0065731D"/>
    <w:rsid w:val="00660012"/>
    <w:rsid w:val="00661BA8"/>
    <w:rsid w:val="00661C61"/>
    <w:rsid w:val="00662515"/>
    <w:rsid w:val="00664114"/>
    <w:rsid w:val="00666344"/>
    <w:rsid w:val="006726AE"/>
    <w:rsid w:val="00673BDD"/>
    <w:rsid w:val="00677744"/>
    <w:rsid w:val="0067779E"/>
    <w:rsid w:val="0068303B"/>
    <w:rsid w:val="00684A76"/>
    <w:rsid w:val="0068506B"/>
    <w:rsid w:val="00685C1D"/>
    <w:rsid w:val="0068600F"/>
    <w:rsid w:val="00686AE7"/>
    <w:rsid w:val="006907CE"/>
    <w:rsid w:val="00691080"/>
    <w:rsid w:val="00693BBA"/>
    <w:rsid w:val="00694F64"/>
    <w:rsid w:val="00695381"/>
    <w:rsid w:val="0069692A"/>
    <w:rsid w:val="006A699C"/>
    <w:rsid w:val="006A7E48"/>
    <w:rsid w:val="006B280D"/>
    <w:rsid w:val="006B5CF3"/>
    <w:rsid w:val="006B6138"/>
    <w:rsid w:val="006B7450"/>
    <w:rsid w:val="006C00D9"/>
    <w:rsid w:val="006C344C"/>
    <w:rsid w:val="006C62D2"/>
    <w:rsid w:val="006C7DA3"/>
    <w:rsid w:val="006D3349"/>
    <w:rsid w:val="006D37B5"/>
    <w:rsid w:val="006D39B8"/>
    <w:rsid w:val="006D7BFF"/>
    <w:rsid w:val="006E0C11"/>
    <w:rsid w:val="006E14A1"/>
    <w:rsid w:val="006E1A0A"/>
    <w:rsid w:val="006E1BB3"/>
    <w:rsid w:val="006E3623"/>
    <w:rsid w:val="006E3B9A"/>
    <w:rsid w:val="006E6ECD"/>
    <w:rsid w:val="006F010D"/>
    <w:rsid w:val="006F3BB6"/>
    <w:rsid w:val="006F47D6"/>
    <w:rsid w:val="006F6172"/>
    <w:rsid w:val="006F69DF"/>
    <w:rsid w:val="0070662A"/>
    <w:rsid w:val="00711D7A"/>
    <w:rsid w:val="007147F2"/>
    <w:rsid w:val="007154A3"/>
    <w:rsid w:val="00717C14"/>
    <w:rsid w:val="007226A7"/>
    <w:rsid w:val="00722775"/>
    <w:rsid w:val="00727892"/>
    <w:rsid w:val="007313C5"/>
    <w:rsid w:val="0073170A"/>
    <w:rsid w:val="00735C86"/>
    <w:rsid w:val="00742C7E"/>
    <w:rsid w:val="00743784"/>
    <w:rsid w:val="00747603"/>
    <w:rsid w:val="00750A53"/>
    <w:rsid w:val="00753090"/>
    <w:rsid w:val="00756280"/>
    <w:rsid w:val="007600F8"/>
    <w:rsid w:val="00762064"/>
    <w:rsid w:val="007628CE"/>
    <w:rsid w:val="00762C29"/>
    <w:rsid w:val="00765815"/>
    <w:rsid w:val="00775A75"/>
    <w:rsid w:val="00776762"/>
    <w:rsid w:val="00776E93"/>
    <w:rsid w:val="00781731"/>
    <w:rsid w:val="0079278A"/>
    <w:rsid w:val="0079440A"/>
    <w:rsid w:val="007979AF"/>
    <w:rsid w:val="007A0F90"/>
    <w:rsid w:val="007A1270"/>
    <w:rsid w:val="007A1ABB"/>
    <w:rsid w:val="007A2D0C"/>
    <w:rsid w:val="007A3CAD"/>
    <w:rsid w:val="007A4D3F"/>
    <w:rsid w:val="007A4F63"/>
    <w:rsid w:val="007A7F9F"/>
    <w:rsid w:val="007B0530"/>
    <w:rsid w:val="007B2065"/>
    <w:rsid w:val="007B3E04"/>
    <w:rsid w:val="007B40A5"/>
    <w:rsid w:val="007B6458"/>
    <w:rsid w:val="007B79F6"/>
    <w:rsid w:val="007BA22A"/>
    <w:rsid w:val="007C2B51"/>
    <w:rsid w:val="007C2DF4"/>
    <w:rsid w:val="007C33BB"/>
    <w:rsid w:val="007C3479"/>
    <w:rsid w:val="007C4F38"/>
    <w:rsid w:val="007C5304"/>
    <w:rsid w:val="007C57C7"/>
    <w:rsid w:val="007C5AD6"/>
    <w:rsid w:val="007C5B3D"/>
    <w:rsid w:val="007D47F7"/>
    <w:rsid w:val="007D4E46"/>
    <w:rsid w:val="007D6311"/>
    <w:rsid w:val="007E078C"/>
    <w:rsid w:val="007E11C7"/>
    <w:rsid w:val="007E3EF9"/>
    <w:rsid w:val="007E4CEA"/>
    <w:rsid w:val="007E7D86"/>
    <w:rsid w:val="007F13C4"/>
    <w:rsid w:val="007F29E8"/>
    <w:rsid w:val="007F30F8"/>
    <w:rsid w:val="007F42D4"/>
    <w:rsid w:val="007F4844"/>
    <w:rsid w:val="007F4860"/>
    <w:rsid w:val="007F49D8"/>
    <w:rsid w:val="007F552A"/>
    <w:rsid w:val="007F69AB"/>
    <w:rsid w:val="007F78C3"/>
    <w:rsid w:val="007F7ADD"/>
    <w:rsid w:val="008017DC"/>
    <w:rsid w:val="00801859"/>
    <w:rsid w:val="0080672B"/>
    <w:rsid w:val="00806B2A"/>
    <w:rsid w:val="00813561"/>
    <w:rsid w:val="008135ED"/>
    <w:rsid w:val="008138E7"/>
    <w:rsid w:val="00813A1B"/>
    <w:rsid w:val="00815275"/>
    <w:rsid w:val="00816116"/>
    <w:rsid w:val="0081735E"/>
    <w:rsid w:val="00817A25"/>
    <w:rsid w:val="00824911"/>
    <w:rsid w:val="00825313"/>
    <w:rsid w:val="008265D5"/>
    <w:rsid w:val="00832FE6"/>
    <w:rsid w:val="00833051"/>
    <w:rsid w:val="0083378B"/>
    <w:rsid w:val="00834F25"/>
    <w:rsid w:val="0083547D"/>
    <w:rsid w:val="008354F2"/>
    <w:rsid w:val="00840C73"/>
    <w:rsid w:val="00842784"/>
    <w:rsid w:val="00852B7A"/>
    <w:rsid w:val="00853A94"/>
    <w:rsid w:val="00853DBF"/>
    <w:rsid w:val="008544FF"/>
    <w:rsid w:val="008615EC"/>
    <w:rsid w:val="008635AE"/>
    <w:rsid w:val="00863C1E"/>
    <w:rsid w:val="008653CE"/>
    <w:rsid w:val="00865B55"/>
    <w:rsid w:val="00866C03"/>
    <w:rsid w:val="0087305E"/>
    <w:rsid w:val="0087519F"/>
    <w:rsid w:val="00877345"/>
    <w:rsid w:val="0087CC0B"/>
    <w:rsid w:val="008824CB"/>
    <w:rsid w:val="00882984"/>
    <w:rsid w:val="0088512D"/>
    <w:rsid w:val="008858BA"/>
    <w:rsid w:val="0088595C"/>
    <w:rsid w:val="008908B6"/>
    <w:rsid w:val="008910F3"/>
    <w:rsid w:val="008A2350"/>
    <w:rsid w:val="008A60E1"/>
    <w:rsid w:val="008B2E30"/>
    <w:rsid w:val="008B593D"/>
    <w:rsid w:val="008B5C84"/>
    <w:rsid w:val="008C05A2"/>
    <w:rsid w:val="008C0FC5"/>
    <w:rsid w:val="008C38BC"/>
    <w:rsid w:val="008C3935"/>
    <w:rsid w:val="008C7219"/>
    <w:rsid w:val="008D19B1"/>
    <w:rsid w:val="008D3356"/>
    <w:rsid w:val="008D4834"/>
    <w:rsid w:val="008D6AF7"/>
    <w:rsid w:val="008E1039"/>
    <w:rsid w:val="008E170A"/>
    <w:rsid w:val="008E1ED6"/>
    <w:rsid w:val="008E3735"/>
    <w:rsid w:val="008F03BC"/>
    <w:rsid w:val="008F10CB"/>
    <w:rsid w:val="008F1854"/>
    <w:rsid w:val="008F242B"/>
    <w:rsid w:val="008F4120"/>
    <w:rsid w:val="008F4C85"/>
    <w:rsid w:val="008F6B22"/>
    <w:rsid w:val="009002D8"/>
    <w:rsid w:val="00903C22"/>
    <w:rsid w:val="0090453F"/>
    <w:rsid w:val="00911BB7"/>
    <w:rsid w:val="0091562C"/>
    <w:rsid w:val="0091693C"/>
    <w:rsid w:val="00916CD4"/>
    <w:rsid w:val="00922BBD"/>
    <w:rsid w:val="00926D06"/>
    <w:rsid w:val="00930521"/>
    <w:rsid w:val="00932B88"/>
    <w:rsid w:val="009334B2"/>
    <w:rsid w:val="00933D5B"/>
    <w:rsid w:val="00934AF4"/>
    <w:rsid w:val="00936170"/>
    <w:rsid w:val="00936BFB"/>
    <w:rsid w:val="009375B2"/>
    <w:rsid w:val="0093783B"/>
    <w:rsid w:val="00940D05"/>
    <w:rsid w:val="00942112"/>
    <w:rsid w:val="009454BB"/>
    <w:rsid w:val="00945B72"/>
    <w:rsid w:val="00945D4B"/>
    <w:rsid w:val="00946555"/>
    <w:rsid w:val="009475F3"/>
    <w:rsid w:val="0094777D"/>
    <w:rsid w:val="00950A5A"/>
    <w:rsid w:val="0095218B"/>
    <w:rsid w:val="00952F18"/>
    <w:rsid w:val="00962A48"/>
    <w:rsid w:val="009649F7"/>
    <w:rsid w:val="00966475"/>
    <w:rsid w:val="009720AB"/>
    <w:rsid w:val="00972987"/>
    <w:rsid w:val="00974DA9"/>
    <w:rsid w:val="0097529C"/>
    <w:rsid w:val="009762EF"/>
    <w:rsid w:val="009815DB"/>
    <w:rsid w:val="00981AF6"/>
    <w:rsid w:val="009826EE"/>
    <w:rsid w:val="009845E1"/>
    <w:rsid w:val="009864D7"/>
    <w:rsid w:val="00986757"/>
    <w:rsid w:val="0098765D"/>
    <w:rsid w:val="00987996"/>
    <w:rsid w:val="00987B9D"/>
    <w:rsid w:val="00987E7D"/>
    <w:rsid w:val="00993BFB"/>
    <w:rsid w:val="00993F72"/>
    <w:rsid w:val="009947FB"/>
    <w:rsid w:val="009A0C55"/>
    <w:rsid w:val="009A1BCC"/>
    <w:rsid w:val="009A3411"/>
    <w:rsid w:val="009A4025"/>
    <w:rsid w:val="009A4A9E"/>
    <w:rsid w:val="009A5794"/>
    <w:rsid w:val="009B0A38"/>
    <w:rsid w:val="009B0E46"/>
    <w:rsid w:val="009B1E33"/>
    <w:rsid w:val="009B3B45"/>
    <w:rsid w:val="009C0B8A"/>
    <w:rsid w:val="009C21BE"/>
    <w:rsid w:val="009C4F26"/>
    <w:rsid w:val="009C5258"/>
    <w:rsid w:val="009C587A"/>
    <w:rsid w:val="009C5BBD"/>
    <w:rsid w:val="009C79B7"/>
    <w:rsid w:val="009D16B8"/>
    <w:rsid w:val="009D29B8"/>
    <w:rsid w:val="009D2ABE"/>
    <w:rsid w:val="009E0CC2"/>
    <w:rsid w:val="009E21D7"/>
    <w:rsid w:val="009E5020"/>
    <w:rsid w:val="009F1A0A"/>
    <w:rsid w:val="009F373B"/>
    <w:rsid w:val="009F44E4"/>
    <w:rsid w:val="00A036BE"/>
    <w:rsid w:val="00A065E5"/>
    <w:rsid w:val="00A10B44"/>
    <w:rsid w:val="00A177EC"/>
    <w:rsid w:val="00A17E91"/>
    <w:rsid w:val="00A26907"/>
    <w:rsid w:val="00A272C8"/>
    <w:rsid w:val="00A30784"/>
    <w:rsid w:val="00A3242D"/>
    <w:rsid w:val="00A3292D"/>
    <w:rsid w:val="00A35A08"/>
    <w:rsid w:val="00A365A7"/>
    <w:rsid w:val="00A378EF"/>
    <w:rsid w:val="00A37AD5"/>
    <w:rsid w:val="00A41DAF"/>
    <w:rsid w:val="00A42AF8"/>
    <w:rsid w:val="00A43745"/>
    <w:rsid w:val="00A45FF6"/>
    <w:rsid w:val="00A468CA"/>
    <w:rsid w:val="00A50DDF"/>
    <w:rsid w:val="00A51BD9"/>
    <w:rsid w:val="00A5226E"/>
    <w:rsid w:val="00A52BFE"/>
    <w:rsid w:val="00A55DC8"/>
    <w:rsid w:val="00A5677A"/>
    <w:rsid w:val="00A577F3"/>
    <w:rsid w:val="00A602A0"/>
    <w:rsid w:val="00A60A92"/>
    <w:rsid w:val="00A622E6"/>
    <w:rsid w:val="00A64F66"/>
    <w:rsid w:val="00A656C8"/>
    <w:rsid w:val="00A663F5"/>
    <w:rsid w:val="00A66EBB"/>
    <w:rsid w:val="00A7218E"/>
    <w:rsid w:val="00A72599"/>
    <w:rsid w:val="00A72DB6"/>
    <w:rsid w:val="00A73B8D"/>
    <w:rsid w:val="00A746F8"/>
    <w:rsid w:val="00A74E7A"/>
    <w:rsid w:val="00A750C6"/>
    <w:rsid w:val="00A76692"/>
    <w:rsid w:val="00A76A54"/>
    <w:rsid w:val="00A77068"/>
    <w:rsid w:val="00A77FDE"/>
    <w:rsid w:val="00A8099F"/>
    <w:rsid w:val="00A80C0A"/>
    <w:rsid w:val="00A81960"/>
    <w:rsid w:val="00A844D0"/>
    <w:rsid w:val="00A8500F"/>
    <w:rsid w:val="00A85049"/>
    <w:rsid w:val="00A86AC8"/>
    <w:rsid w:val="00A942D8"/>
    <w:rsid w:val="00A94864"/>
    <w:rsid w:val="00A948D2"/>
    <w:rsid w:val="00A94984"/>
    <w:rsid w:val="00AA12A5"/>
    <w:rsid w:val="00AA2DBC"/>
    <w:rsid w:val="00AA4EA0"/>
    <w:rsid w:val="00AA51F9"/>
    <w:rsid w:val="00AA70FF"/>
    <w:rsid w:val="00AA76FB"/>
    <w:rsid w:val="00AB30D0"/>
    <w:rsid w:val="00AB4B7C"/>
    <w:rsid w:val="00AB5DDB"/>
    <w:rsid w:val="00AB6135"/>
    <w:rsid w:val="00AB66D3"/>
    <w:rsid w:val="00AB69A8"/>
    <w:rsid w:val="00AB7424"/>
    <w:rsid w:val="00AC02E2"/>
    <w:rsid w:val="00AC0C36"/>
    <w:rsid w:val="00AC2060"/>
    <w:rsid w:val="00AC23C4"/>
    <w:rsid w:val="00AC2D2E"/>
    <w:rsid w:val="00AC383D"/>
    <w:rsid w:val="00AC716D"/>
    <w:rsid w:val="00AD16BB"/>
    <w:rsid w:val="00AD182E"/>
    <w:rsid w:val="00AD1F16"/>
    <w:rsid w:val="00AD2BA8"/>
    <w:rsid w:val="00AD4794"/>
    <w:rsid w:val="00AD6E18"/>
    <w:rsid w:val="00AD71C2"/>
    <w:rsid w:val="00AD74EF"/>
    <w:rsid w:val="00AE321A"/>
    <w:rsid w:val="00AE3490"/>
    <w:rsid w:val="00AE4833"/>
    <w:rsid w:val="00AE5633"/>
    <w:rsid w:val="00AF155C"/>
    <w:rsid w:val="00AF3CE1"/>
    <w:rsid w:val="00AF5AA1"/>
    <w:rsid w:val="00AF61F5"/>
    <w:rsid w:val="00AF65AE"/>
    <w:rsid w:val="00AF7156"/>
    <w:rsid w:val="00AF75B4"/>
    <w:rsid w:val="00AF761E"/>
    <w:rsid w:val="00B00958"/>
    <w:rsid w:val="00B00CDB"/>
    <w:rsid w:val="00B035CB"/>
    <w:rsid w:val="00B04A38"/>
    <w:rsid w:val="00B04D3D"/>
    <w:rsid w:val="00B130B7"/>
    <w:rsid w:val="00B15DDC"/>
    <w:rsid w:val="00B15E65"/>
    <w:rsid w:val="00B208CF"/>
    <w:rsid w:val="00B20A5D"/>
    <w:rsid w:val="00B30A05"/>
    <w:rsid w:val="00B3339F"/>
    <w:rsid w:val="00B3414B"/>
    <w:rsid w:val="00B378AA"/>
    <w:rsid w:val="00B37C77"/>
    <w:rsid w:val="00B37DFE"/>
    <w:rsid w:val="00B40BEB"/>
    <w:rsid w:val="00B40C81"/>
    <w:rsid w:val="00B43715"/>
    <w:rsid w:val="00B4668A"/>
    <w:rsid w:val="00B47C46"/>
    <w:rsid w:val="00B521C7"/>
    <w:rsid w:val="00B5415C"/>
    <w:rsid w:val="00B60D68"/>
    <w:rsid w:val="00B641F9"/>
    <w:rsid w:val="00B65D8E"/>
    <w:rsid w:val="00B66326"/>
    <w:rsid w:val="00B70F99"/>
    <w:rsid w:val="00B71FCF"/>
    <w:rsid w:val="00B72963"/>
    <w:rsid w:val="00B7311D"/>
    <w:rsid w:val="00B7473D"/>
    <w:rsid w:val="00B764C4"/>
    <w:rsid w:val="00B779A2"/>
    <w:rsid w:val="00B81373"/>
    <w:rsid w:val="00B822A8"/>
    <w:rsid w:val="00B8250B"/>
    <w:rsid w:val="00B82A4B"/>
    <w:rsid w:val="00B82B62"/>
    <w:rsid w:val="00B83385"/>
    <w:rsid w:val="00B84A4B"/>
    <w:rsid w:val="00B8619D"/>
    <w:rsid w:val="00B869C4"/>
    <w:rsid w:val="00B8797A"/>
    <w:rsid w:val="00B87A0D"/>
    <w:rsid w:val="00B87CB5"/>
    <w:rsid w:val="00B935D4"/>
    <w:rsid w:val="00B943B2"/>
    <w:rsid w:val="00B95DD2"/>
    <w:rsid w:val="00B96521"/>
    <w:rsid w:val="00B96CB1"/>
    <w:rsid w:val="00BA720F"/>
    <w:rsid w:val="00BB0598"/>
    <w:rsid w:val="00BB24FE"/>
    <w:rsid w:val="00BB3B01"/>
    <w:rsid w:val="00BB5396"/>
    <w:rsid w:val="00BB6735"/>
    <w:rsid w:val="00BC4BCE"/>
    <w:rsid w:val="00BC79F1"/>
    <w:rsid w:val="00BD027A"/>
    <w:rsid w:val="00BD3947"/>
    <w:rsid w:val="00BD79B3"/>
    <w:rsid w:val="00BD7CF3"/>
    <w:rsid w:val="00BE1336"/>
    <w:rsid w:val="00BE2688"/>
    <w:rsid w:val="00BE30EB"/>
    <w:rsid w:val="00BE6B5E"/>
    <w:rsid w:val="00BF092C"/>
    <w:rsid w:val="00BF0A51"/>
    <w:rsid w:val="00C02A6A"/>
    <w:rsid w:val="00C03BFA"/>
    <w:rsid w:val="00C03C11"/>
    <w:rsid w:val="00C06667"/>
    <w:rsid w:val="00C07A2C"/>
    <w:rsid w:val="00C10562"/>
    <w:rsid w:val="00C122A7"/>
    <w:rsid w:val="00C14A1F"/>
    <w:rsid w:val="00C205F0"/>
    <w:rsid w:val="00C20A0D"/>
    <w:rsid w:val="00C242F2"/>
    <w:rsid w:val="00C30560"/>
    <w:rsid w:val="00C335EA"/>
    <w:rsid w:val="00C33BBF"/>
    <w:rsid w:val="00C3493A"/>
    <w:rsid w:val="00C35C1D"/>
    <w:rsid w:val="00C37226"/>
    <w:rsid w:val="00C37741"/>
    <w:rsid w:val="00C44884"/>
    <w:rsid w:val="00C46541"/>
    <w:rsid w:val="00C46C35"/>
    <w:rsid w:val="00C5033D"/>
    <w:rsid w:val="00C50A00"/>
    <w:rsid w:val="00C51DBB"/>
    <w:rsid w:val="00C573E2"/>
    <w:rsid w:val="00C602B8"/>
    <w:rsid w:val="00C6230C"/>
    <w:rsid w:val="00C66E65"/>
    <w:rsid w:val="00C670D1"/>
    <w:rsid w:val="00C68507"/>
    <w:rsid w:val="00C70230"/>
    <w:rsid w:val="00C70D8D"/>
    <w:rsid w:val="00C7155A"/>
    <w:rsid w:val="00C71ADF"/>
    <w:rsid w:val="00C71AE7"/>
    <w:rsid w:val="00C729DD"/>
    <w:rsid w:val="00C762DD"/>
    <w:rsid w:val="00C774B2"/>
    <w:rsid w:val="00C80BA4"/>
    <w:rsid w:val="00C81677"/>
    <w:rsid w:val="00C838A9"/>
    <w:rsid w:val="00C859BA"/>
    <w:rsid w:val="00C9024C"/>
    <w:rsid w:val="00C914D4"/>
    <w:rsid w:val="00C94634"/>
    <w:rsid w:val="00C952DD"/>
    <w:rsid w:val="00C9562A"/>
    <w:rsid w:val="00C9788B"/>
    <w:rsid w:val="00CA0714"/>
    <w:rsid w:val="00CA12ED"/>
    <w:rsid w:val="00CA131F"/>
    <w:rsid w:val="00CA3974"/>
    <w:rsid w:val="00CA3C5B"/>
    <w:rsid w:val="00CA46D8"/>
    <w:rsid w:val="00CA4FC9"/>
    <w:rsid w:val="00CA5A3F"/>
    <w:rsid w:val="00CA61D5"/>
    <w:rsid w:val="00CB030B"/>
    <w:rsid w:val="00CB20AC"/>
    <w:rsid w:val="00CB2125"/>
    <w:rsid w:val="00CB3183"/>
    <w:rsid w:val="00CB38D4"/>
    <w:rsid w:val="00CB3BAA"/>
    <w:rsid w:val="00CB6E83"/>
    <w:rsid w:val="00CB6FA8"/>
    <w:rsid w:val="00CB735A"/>
    <w:rsid w:val="00CB7AD3"/>
    <w:rsid w:val="00CC0C35"/>
    <w:rsid w:val="00CC139A"/>
    <w:rsid w:val="00CC298E"/>
    <w:rsid w:val="00CC4FAC"/>
    <w:rsid w:val="00CC5ACC"/>
    <w:rsid w:val="00CC7689"/>
    <w:rsid w:val="00CD02B7"/>
    <w:rsid w:val="00CD3B2C"/>
    <w:rsid w:val="00CD5AC2"/>
    <w:rsid w:val="00CD6842"/>
    <w:rsid w:val="00CE3C3E"/>
    <w:rsid w:val="00CE5335"/>
    <w:rsid w:val="00CE6F52"/>
    <w:rsid w:val="00CF1F6B"/>
    <w:rsid w:val="00CF226F"/>
    <w:rsid w:val="00CF48EE"/>
    <w:rsid w:val="00CF5445"/>
    <w:rsid w:val="00CF7947"/>
    <w:rsid w:val="00CF7F99"/>
    <w:rsid w:val="00D00AAF"/>
    <w:rsid w:val="00D01B2C"/>
    <w:rsid w:val="00D0337D"/>
    <w:rsid w:val="00D03B52"/>
    <w:rsid w:val="00D06C34"/>
    <w:rsid w:val="00D07031"/>
    <w:rsid w:val="00D117C0"/>
    <w:rsid w:val="00D13528"/>
    <w:rsid w:val="00D1515C"/>
    <w:rsid w:val="00D168EA"/>
    <w:rsid w:val="00D2023E"/>
    <w:rsid w:val="00D207C0"/>
    <w:rsid w:val="00D2098C"/>
    <w:rsid w:val="00D21035"/>
    <w:rsid w:val="00D219B4"/>
    <w:rsid w:val="00D2291D"/>
    <w:rsid w:val="00D22C22"/>
    <w:rsid w:val="00D22F01"/>
    <w:rsid w:val="00D23213"/>
    <w:rsid w:val="00D2468A"/>
    <w:rsid w:val="00D24AC0"/>
    <w:rsid w:val="00D276F7"/>
    <w:rsid w:val="00D305EE"/>
    <w:rsid w:val="00D32A25"/>
    <w:rsid w:val="00D3510E"/>
    <w:rsid w:val="00D35263"/>
    <w:rsid w:val="00D3535D"/>
    <w:rsid w:val="00D4327F"/>
    <w:rsid w:val="00D4365A"/>
    <w:rsid w:val="00D45B04"/>
    <w:rsid w:val="00D466BA"/>
    <w:rsid w:val="00D50778"/>
    <w:rsid w:val="00D51513"/>
    <w:rsid w:val="00D51B16"/>
    <w:rsid w:val="00D53025"/>
    <w:rsid w:val="00D54CA6"/>
    <w:rsid w:val="00D55449"/>
    <w:rsid w:val="00D55C90"/>
    <w:rsid w:val="00D6028D"/>
    <w:rsid w:val="00D61406"/>
    <w:rsid w:val="00D61B91"/>
    <w:rsid w:val="00D63961"/>
    <w:rsid w:val="00D662A7"/>
    <w:rsid w:val="00D66D32"/>
    <w:rsid w:val="00D6FE3F"/>
    <w:rsid w:val="00D70991"/>
    <w:rsid w:val="00D76B1D"/>
    <w:rsid w:val="00D77EBD"/>
    <w:rsid w:val="00D77FF2"/>
    <w:rsid w:val="00D82135"/>
    <w:rsid w:val="00D840FF"/>
    <w:rsid w:val="00D9321A"/>
    <w:rsid w:val="00D93973"/>
    <w:rsid w:val="00D95FA4"/>
    <w:rsid w:val="00D960D3"/>
    <w:rsid w:val="00D96ACD"/>
    <w:rsid w:val="00DA086C"/>
    <w:rsid w:val="00DA0B99"/>
    <w:rsid w:val="00DA1032"/>
    <w:rsid w:val="00DA5837"/>
    <w:rsid w:val="00DA64A8"/>
    <w:rsid w:val="00DA68FA"/>
    <w:rsid w:val="00DA7537"/>
    <w:rsid w:val="00DB6D51"/>
    <w:rsid w:val="00DB7784"/>
    <w:rsid w:val="00DC0615"/>
    <w:rsid w:val="00DC0BDE"/>
    <w:rsid w:val="00DC225D"/>
    <w:rsid w:val="00DC34A1"/>
    <w:rsid w:val="00DC5189"/>
    <w:rsid w:val="00DC5369"/>
    <w:rsid w:val="00DC78E9"/>
    <w:rsid w:val="00DC79D8"/>
    <w:rsid w:val="00DC7A23"/>
    <w:rsid w:val="00DD2653"/>
    <w:rsid w:val="00DE1DC4"/>
    <w:rsid w:val="00DE3DAE"/>
    <w:rsid w:val="00DE79C7"/>
    <w:rsid w:val="00DF0562"/>
    <w:rsid w:val="00DF71C3"/>
    <w:rsid w:val="00E004AB"/>
    <w:rsid w:val="00E0179D"/>
    <w:rsid w:val="00E03BE2"/>
    <w:rsid w:val="00E067E9"/>
    <w:rsid w:val="00E11304"/>
    <w:rsid w:val="00E12737"/>
    <w:rsid w:val="00E12FB0"/>
    <w:rsid w:val="00E15DD6"/>
    <w:rsid w:val="00E15EC1"/>
    <w:rsid w:val="00E21008"/>
    <w:rsid w:val="00E21200"/>
    <w:rsid w:val="00E21CD2"/>
    <w:rsid w:val="00E22A30"/>
    <w:rsid w:val="00E24F63"/>
    <w:rsid w:val="00E30E40"/>
    <w:rsid w:val="00E371A9"/>
    <w:rsid w:val="00E37346"/>
    <w:rsid w:val="00E416FC"/>
    <w:rsid w:val="00E41FD3"/>
    <w:rsid w:val="00E4311E"/>
    <w:rsid w:val="00E440BC"/>
    <w:rsid w:val="00E463E2"/>
    <w:rsid w:val="00E4760F"/>
    <w:rsid w:val="00E47C5B"/>
    <w:rsid w:val="00E47F54"/>
    <w:rsid w:val="00E50534"/>
    <w:rsid w:val="00E51C13"/>
    <w:rsid w:val="00E52FC2"/>
    <w:rsid w:val="00E53277"/>
    <w:rsid w:val="00E5610D"/>
    <w:rsid w:val="00E56354"/>
    <w:rsid w:val="00E57012"/>
    <w:rsid w:val="00E62B73"/>
    <w:rsid w:val="00E663F0"/>
    <w:rsid w:val="00E67314"/>
    <w:rsid w:val="00E6731A"/>
    <w:rsid w:val="00E6735F"/>
    <w:rsid w:val="00E674F1"/>
    <w:rsid w:val="00E679EB"/>
    <w:rsid w:val="00E712C5"/>
    <w:rsid w:val="00E71CF5"/>
    <w:rsid w:val="00E727DA"/>
    <w:rsid w:val="00E77FC6"/>
    <w:rsid w:val="00E80F4C"/>
    <w:rsid w:val="00E819E3"/>
    <w:rsid w:val="00E81C63"/>
    <w:rsid w:val="00E83093"/>
    <w:rsid w:val="00E8436F"/>
    <w:rsid w:val="00E84FD5"/>
    <w:rsid w:val="00E86A64"/>
    <w:rsid w:val="00E94E44"/>
    <w:rsid w:val="00E94ECC"/>
    <w:rsid w:val="00E95334"/>
    <w:rsid w:val="00E96A14"/>
    <w:rsid w:val="00E977B5"/>
    <w:rsid w:val="00E979A1"/>
    <w:rsid w:val="00EA0D95"/>
    <w:rsid w:val="00EA159B"/>
    <w:rsid w:val="00EA26B0"/>
    <w:rsid w:val="00EA3299"/>
    <w:rsid w:val="00EA47A0"/>
    <w:rsid w:val="00EA7B93"/>
    <w:rsid w:val="00EB093E"/>
    <w:rsid w:val="00EB12D3"/>
    <w:rsid w:val="00EB24D2"/>
    <w:rsid w:val="00EB4A44"/>
    <w:rsid w:val="00EB5878"/>
    <w:rsid w:val="00EB72E6"/>
    <w:rsid w:val="00EC2FBD"/>
    <w:rsid w:val="00EC3077"/>
    <w:rsid w:val="00EC3B8C"/>
    <w:rsid w:val="00EC7252"/>
    <w:rsid w:val="00ED1130"/>
    <w:rsid w:val="00ED442A"/>
    <w:rsid w:val="00ED70AF"/>
    <w:rsid w:val="00ED7DB7"/>
    <w:rsid w:val="00EE03F8"/>
    <w:rsid w:val="00EE105C"/>
    <w:rsid w:val="00EE1BB7"/>
    <w:rsid w:val="00EE60D3"/>
    <w:rsid w:val="00EE6304"/>
    <w:rsid w:val="00EE7984"/>
    <w:rsid w:val="00EE7F3E"/>
    <w:rsid w:val="00EF1891"/>
    <w:rsid w:val="00EF38D5"/>
    <w:rsid w:val="00F019DB"/>
    <w:rsid w:val="00F02754"/>
    <w:rsid w:val="00F02899"/>
    <w:rsid w:val="00F028E2"/>
    <w:rsid w:val="00F06B85"/>
    <w:rsid w:val="00F07A46"/>
    <w:rsid w:val="00F107D4"/>
    <w:rsid w:val="00F12612"/>
    <w:rsid w:val="00F13E34"/>
    <w:rsid w:val="00F14011"/>
    <w:rsid w:val="00F15F8F"/>
    <w:rsid w:val="00F17333"/>
    <w:rsid w:val="00F23EF5"/>
    <w:rsid w:val="00F26895"/>
    <w:rsid w:val="00F27CE5"/>
    <w:rsid w:val="00F27E26"/>
    <w:rsid w:val="00F301C1"/>
    <w:rsid w:val="00F311D7"/>
    <w:rsid w:val="00F326EE"/>
    <w:rsid w:val="00F34229"/>
    <w:rsid w:val="00F35015"/>
    <w:rsid w:val="00F366E8"/>
    <w:rsid w:val="00F41681"/>
    <w:rsid w:val="00F42349"/>
    <w:rsid w:val="00F42503"/>
    <w:rsid w:val="00F451FC"/>
    <w:rsid w:val="00F45D39"/>
    <w:rsid w:val="00F45FCA"/>
    <w:rsid w:val="00F5096F"/>
    <w:rsid w:val="00F50DAB"/>
    <w:rsid w:val="00F575C5"/>
    <w:rsid w:val="00F6287A"/>
    <w:rsid w:val="00F63A81"/>
    <w:rsid w:val="00F7025D"/>
    <w:rsid w:val="00F705C8"/>
    <w:rsid w:val="00F70D93"/>
    <w:rsid w:val="00F7415B"/>
    <w:rsid w:val="00F74D7A"/>
    <w:rsid w:val="00F76B26"/>
    <w:rsid w:val="00F81016"/>
    <w:rsid w:val="00F82B31"/>
    <w:rsid w:val="00F84522"/>
    <w:rsid w:val="00F879D8"/>
    <w:rsid w:val="00F90B6A"/>
    <w:rsid w:val="00F91D43"/>
    <w:rsid w:val="00F9249B"/>
    <w:rsid w:val="00F9386C"/>
    <w:rsid w:val="00F95A32"/>
    <w:rsid w:val="00F96FC1"/>
    <w:rsid w:val="00F979EB"/>
    <w:rsid w:val="00FA2818"/>
    <w:rsid w:val="00FA4151"/>
    <w:rsid w:val="00FA5461"/>
    <w:rsid w:val="00FB0EEA"/>
    <w:rsid w:val="00FB17D5"/>
    <w:rsid w:val="00FB3E31"/>
    <w:rsid w:val="00FB4040"/>
    <w:rsid w:val="00FB588E"/>
    <w:rsid w:val="00FB5D61"/>
    <w:rsid w:val="00FB7F2A"/>
    <w:rsid w:val="00FC02F9"/>
    <w:rsid w:val="00FC1BFA"/>
    <w:rsid w:val="00FC2E81"/>
    <w:rsid w:val="00FC4ADB"/>
    <w:rsid w:val="00FC560A"/>
    <w:rsid w:val="00FC747A"/>
    <w:rsid w:val="00FC749F"/>
    <w:rsid w:val="00FD0ED4"/>
    <w:rsid w:val="00FD1DEA"/>
    <w:rsid w:val="00FD26F9"/>
    <w:rsid w:val="00FD408C"/>
    <w:rsid w:val="00FD4275"/>
    <w:rsid w:val="00FE0597"/>
    <w:rsid w:val="00FE0DEE"/>
    <w:rsid w:val="00FE0F62"/>
    <w:rsid w:val="00FE4A7B"/>
    <w:rsid w:val="00FE5207"/>
    <w:rsid w:val="00FE5EF1"/>
    <w:rsid w:val="00FE750F"/>
    <w:rsid w:val="00FF5429"/>
    <w:rsid w:val="00FF6072"/>
    <w:rsid w:val="00FF6FFC"/>
    <w:rsid w:val="01088B64"/>
    <w:rsid w:val="010E23BA"/>
    <w:rsid w:val="0110C8BE"/>
    <w:rsid w:val="012A2AA7"/>
    <w:rsid w:val="014F1026"/>
    <w:rsid w:val="0173D840"/>
    <w:rsid w:val="0186F6ED"/>
    <w:rsid w:val="0198D94A"/>
    <w:rsid w:val="01E47403"/>
    <w:rsid w:val="01EEDE9D"/>
    <w:rsid w:val="01FABD17"/>
    <w:rsid w:val="01FE72CF"/>
    <w:rsid w:val="024A217E"/>
    <w:rsid w:val="029B8B60"/>
    <w:rsid w:val="02A9DD09"/>
    <w:rsid w:val="02F6A7C4"/>
    <w:rsid w:val="03142BB0"/>
    <w:rsid w:val="03230DA3"/>
    <w:rsid w:val="0329F1AD"/>
    <w:rsid w:val="0331EAA9"/>
    <w:rsid w:val="0340921E"/>
    <w:rsid w:val="03ADD155"/>
    <w:rsid w:val="03B4435A"/>
    <w:rsid w:val="03D2E6D8"/>
    <w:rsid w:val="040B7000"/>
    <w:rsid w:val="0460E732"/>
    <w:rsid w:val="047D50E6"/>
    <w:rsid w:val="0481969E"/>
    <w:rsid w:val="0486BE8E"/>
    <w:rsid w:val="0487EA06"/>
    <w:rsid w:val="049DDA6F"/>
    <w:rsid w:val="04E977E0"/>
    <w:rsid w:val="04F17F53"/>
    <w:rsid w:val="04F62F1A"/>
    <w:rsid w:val="05138D3F"/>
    <w:rsid w:val="05190345"/>
    <w:rsid w:val="05322689"/>
    <w:rsid w:val="05419260"/>
    <w:rsid w:val="0573096A"/>
    <w:rsid w:val="0580A46E"/>
    <w:rsid w:val="05B4BC11"/>
    <w:rsid w:val="05C0E9B1"/>
    <w:rsid w:val="05C36484"/>
    <w:rsid w:val="06301901"/>
    <w:rsid w:val="0644FB7B"/>
    <w:rsid w:val="06A796D3"/>
    <w:rsid w:val="06D1EC39"/>
    <w:rsid w:val="06DEECF0"/>
    <w:rsid w:val="06E77B02"/>
    <w:rsid w:val="06F60FDE"/>
    <w:rsid w:val="0725E7A0"/>
    <w:rsid w:val="073C405D"/>
    <w:rsid w:val="073E3F79"/>
    <w:rsid w:val="0781429D"/>
    <w:rsid w:val="079EC082"/>
    <w:rsid w:val="07A5AF5A"/>
    <w:rsid w:val="07C00D81"/>
    <w:rsid w:val="07CAA528"/>
    <w:rsid w:val="07DD7F28"/>
    <w:rsid w:val="07E49FCE"/>
    <w:rsid w:val="07E6A3FB"/>
    <w:rsid w:val="08168073"/>
    <w:rsid w:val="082CE0A8"/>
    <w:rsid w:val="0837DF0B"/>
    <w:rsid w:val="084BB16F"/>
    <w:rsid w:val="08DF4EA6"/>
    <w:rsid w:val="08EAF1DF"/>
    <w:rsid w:val="09017DBA"/>
    <w:rsid w:val="09879B10"/>
    <w:rsid w:val="09C58BB6"/>
    <w:rsid w:val="0A15564F"/>
    <w:rsid w:val="0A253191"/>
    <w:rsid w:val="0A31F1B9"/>
    <w:rsid w:val="0ABA1FEF"/>
    <w:rsid w:val="0AF96780"/>
    <w:rsid w:val="0B24EEB8"/>
    <w:rsid w:val="0B308445"/>
    <w:rsid w:val="0B37FB4E"/>
    <w:rsid w:val="0B3EC703"/>
    <w:rsid w:val="0B431E87"/>
    <w:rsid w:val="0B70FBBD"/>
    <w:rsid w:val="0C257554"/>
    <w:rsid w:val="0C5F16E0"/>
    <w:rsid w:val="0C76E15D"/>
    <w:rsid w:val="0C8AE1E4"/>
    <w:rsid w:val="0C8E1152"/>
    <w:rsid w:val="0C8F3DEA"/>
    <w:rsid w:val="0CA2524C"/>
    <w:rsid w:val="0CF3384C"/>
    <w:rsid w:val="0D1B479A"/>
    <w:rsid w:val="0D3AB6A3"/>
    <w:rsid w:val="0D5F3E41"/>
    <w:rsid w:val="0DF179D5"/>
    <w:rsid w:val="0E538D9B"/>
    <w:rsid w:val="0E5CB850"/>
    <w:rsid w:val="0E9B7278"/>
    <w:rsid w:val="0EA70B45"/>
    <w:rsid w:val="0EE08287"/>
    <w:rsid w:val="0EE40B27"/>
    <w:rsid w:val="0EE6022D"/>
    <w:rsid w:val="0F0F1920"/>
    <w:rsid w:val="0F38F115"/>
    <w:rsid w:val="0F45CDCE"/>
    <w:rsid w:val="0FD2DA9F"/>
    <w:rsid w:val="0FE04486"/>
    <w:rsid w:val="0FEA0518"/>
    <w:rsid w:val="10023A30"/>
    <w:rsid w:val="102D8FBA"/>
    <w:rsid w:val="1047BD9C"/>
    <w:rsid w:val="104E2A33"/>
    <w:rsid w:val="1078BF35"/>
    <w:rsid w:val="10C4094C"/>
    <w:rsid w:val="1102D2D0"/>
    <w:rsid w:val="1113813A"/>
    <w:rsid w:val="112EAE37"/>
    <w:rsid w:val="11333854"/>
    <w:rsid w:val="1170E8BB"/>
    <w:rsid w:val="117A8354"/>
    <w:rsid w:val="11800DE7"/>
    <w:rsid w:val="119D515B"/>
    <w:rsid w:val="11ABC8F7"/>
    <w:rsid w:val="11BA4656"/>
    <w:rsid w:val="11BAA2D8"/>
    <w:rsid w:val="11CB709A"/>
    <w:rsid w:val="11E731EE"/>
    <w:rsid w:val="11FBD12B"/>
    <w:rsid w:val="122FC11C"/>
    <w:rsid w:val="123C7100"/>
    <w:rsid w:val="124C94E0"/>
    <w:rsid w:val="1252B4E0"/>
    <w:rsid w:val="129E8A0F"/>
    <w:rsid w:val="12C0051E"/>
    <w:rsid w:val="132BC441"/>
    <w:rsid w:val="13490B6C"/>
    <w:rsid w:val="135184F8"/>
    <w:rsid w:val="1359320B"/>
    <w:rsid w:val="13771595"/>
    <w:rsid w:val="13AA195F"/>
    <w:rsid w:val="13B1FD85"/>
    <w:rsid w:val="14296667"/>
    <w:rsid w:val="1444F694"/>
    <w:rsid w:val="145BA730"/>
    <w:rsid w:val="146FB5E0"/>
    <w:rsid w:val="14C55A33"/>
    <w:rsid w:val="14F48EA6"/>
    <w:rsid w:val="15022775"/>
    <w:rsid w:val="15212F16"/>
    <w:rsid w:val="15610312"/>
    <w:rsid w:val="15669762"/>
    <w:rsid w:val="15A132ED"/>
    <w:rsid w:val="15C3811A"/>
    <w:rsid w:val="15EC521D"/>
    <w:rsid w:val="16354DBC"/>
    <w:rsid w:val="16AE1DB3"/>
    <w:rsid w:val="16E33049"/>
    <w:rsid w:val="1703904C"/>
    <w:rsid w:val="174C91CE"/>
    <w:rsid w:val="175986EF"/>
    <w:rsid w:val="17DAA372"/>
    <w:rsid w:val="17EEB229"/>
    <w:rsid w:val="17F97BEE"/>
    <w:rsid w:val="18247247"/>
    <w:rsid w:val="18512A23"/>
    <w:rsid w:val="18849AFA"/>
    <w:rsid w:val="18959147"/>
    <w:rsid w:val="1897F187"/>
    <w:rsid w:val="18A6547A"/>
    <w:rsid w:val="18BE8FEA"/>
    <w:rsid w:val="18E78D12"/>
    <w:rsid w:val="19013FE6"/>
    <w:rsid w:val="1904A5AE"/>
    <w:rsid w:val="19338B94"/>
    <w:rsid w:val="194C0CAD"/>
    <w:rsid w:val="198BC44E"/>
    <w:rsid w:val="19DA6640"/>
    <w:rsid w:val="19E3F99E"/>
    <w:rsid w:val="1A1E4438"/>
    <w:rsid w:val="1A686E1A"/>
    <w:rsid w:val="1A7A9011"/>
    <w:rsid w:val="1A7D3C77"/>
    <w:rsid w:val="1AAC1580"/>
    <w:rsid w:val="1AAE830B"/>
    <w:rsid w:val="1ACDCD71"/>
    <w:rsid w:val="1B3CB38E"/>
    <w:rsid w:val="1B3EAE30"/>
    <w:rsid w:val="1B5176D4"/>
    <w:rsid w:val="1B57BD3A"/>
    <w:rsid w:val="1B66D6C5"/>
    <w:rsid w:val="1BA09E6C"/>
    <w:rsid w:val="1BBC7BAC"/>
    <w:rsid w:val="1BCD0854"/>
    <w:rsid w:val="1BD0F6A6"/>
    <w:rsid w:val="1BE4DE22"/>
    <w:rsid w:val="1BFC65F3"/>
    <w:rsid w:val="1C133392"/>
    <w:rsid w:val="1C1B826A"/>
    <w:rsid w:val="1C24D995"/>
    <w:rsid w:val="1C26A264"/>
    <w:rsid w:val="1C6A8741"/>
    <w:rsid w:val="1C8FF158"/>
    <w:rsid w:val="1C95FDE1"/>
    <w:rsid w:val="1CB41077"/>
    <w:rsid w:val="1CD6CF9C"/>
    <w:rsid w:val="1CE0030E"/>
    <w:rsid w:val="1D24636E"/>
    <w:rsid w:val="1D27675D"/>
    <w:rsid w:val="1D46EADD"/>
    <w:rsid w:val="1D616081"/>
    <w:rsid w:val="1D8EA775"/>
    <w:rsid w:val="1D9D2E59"/>
    <w:rsid w:val="1DCE21A7"/>
    <w:rsid w:val="1DD02119"/>
    <w:rsid w:val="1DDD10C6"/>
    <w:rsid w:val="1E13EF6F"/>
    <w:rsid w:val="1E3602E5"/>
    <w:rsid w:val="1E59F3D7"/>
    <w:rsid w:val="1E91EB0A"/>
    <w:rsid w:val="1EA168EA"/>
    <w:rsid w:val="1EA56338"/>
    <w:rsid w:val="1EAF7609"/>
    <w:rsid w:val="1EB732E3"/>
    <w:rsid w:val="1EC6DA46"/>
    <w:rsid w:val="1ECA37BF"/>
    <w:rsid w:val="1ED0AE25"/>
    <w:rsid w:val="1F311216"/>
    <w:rsid w:val="1F4AEDB8"/>
    <w:rsid w:val="1F587576"/>
    <w:rsid w:val="1F8FDB62"/>
    <w:rsid w:val="1FBBFF0B"/>
    <w:rsid w:val="20772257"/>
    <w:rsid w:val="2078990B"/>
    <w:rsid w:val="2079FD92"/>
    <w:rsid w:val="207CCDE2"/>
    <w:rsid w:val="20A9496A"/>
    <w:rsid w:val="213795E7"/>
    <w:rsid w:val="214A8A58"/>
    <w:rsid w:val="21573AAF"/>
    <w:rsid w:val="21A9D83B"/>
    <w:rsid w:val="21B0736D"/>
    <w:rsid w:val="21E2E78C"/>
    <w:rsid w:val="21F7FF8C"/>
    <w:rsid w:val="2207743C"/>
    <w:rsid w:val="224D2E25"/>
    <w:rsid w:val="224FCED3"/>
    <w:rsid w:val="22971CDA"/>
    <w:rsid w:val="22A9B44C"/>
    <w:rsid w:val="22AA2FE0"/>
    <w:rsid w:val="22BE4E73"/>
    <w:rsid w:val="22F0101C"/>
    <w:rsid w:val="231F7ABC"/>
    <w:rsid w:val="2339189B"/>
    <w:rsid w:val="2365A2B6"/>
    <w:rsid w:val="23708D37"/>
    <w:rsid w:val="23765456"/>
    <w:rsid w:val="23A9ACC5"/>
    <w:rsid w:val="23EB92AF"/>
    <w:rsid w:val="23F2103B"/>
    <w:rsid w:val="243694CE"/>
    <w:rsid w:val="2459E7C0"/>
    <w:rsid w:val="24DB27A8"/>
    <w:rsid w:val="2501F4F2"/>
    <w:rsid w:val="25280BD1"/>
    <w:rsid w:val="253752CC"/>
    <w:rsid w:val="256A1579"/>
    <w:rsid w:val="2578F45D"/>
    <w:rsid w:val="25ACC96D"/>
    <w:rsid w:val="25E2CEDF"/>
    <w:rsid w:val="26110FDC"/>
    <w:rsid w:val="263499C8"/>
    <w:rsid w:val="26980D60"/>
    <w:rsid w:val="26FF47B1"/>
    <w:rsid w:val="2705CE50"/>
    <w:rsid w:val="27268CBE"/>
    <w:rsid w:val="27316AC1"/>
    <w:rsid w:val="2766C805"/>
    <w:rsid w:val="277237A8"/>
    <w:rsid w:val="2789D604"/>
    <w:rsid w:val="2790A50C"/>
    <w:rsid w:val="27974D5B"/>
    <w:rsid w:val="27A6786D"/>
    <w:rsid w:val="27D239F6"/>
    <w:rsid w:val="27EE626D"/>
    <w:rsid w:val="283A8BCE"/>
    <w:rsid w:val="28422FDF"/>
    <w:rsid w:val="2863E76B"/>
    <w:rsid w:val="286F2357"/>
    <w:rsid w:val="28A53792"/>
    <w:rsid w:val="28B49089"/>
    <w:rsid w:val="29236DFC"/>
    <w:rsid w:val="2927E7CF"/>
    <w:rsid w:val="29327FC5"/>
    <w:rsid w:val="296851FB"/>
    <w:rsid w:val="2978F1EC"/>
    <w:rsid w:val="2989BBF5"/>
    <w:rsid w:val="298AA2CA"/>
    <w:rsid w:val="29A252FC"/>
    <w:rsid w:val="29A3BD20"/>
    <w:rsid w:val="29B5AB87"/>
    <w:rsid w:val="29EA1E56"/>
    <w:rsid w:val="29F2CAE9"/>
    <w:rsid w:val="2A02639D"/>
    <w:rsid w:val="2A122DB8"/>
    <w:rsid w:val="2A1EFF47"/>
    <w:rsid w:val="2A28BCED"/>
    <w:rsid w:val="2A4DD117"/>
    <w:rsid w:val="2A606792"/>
    <w:rsid w:val="2A75DAAD"/>
    <w:rsid w:val="2A99CAC4"/>
    <w:rsid w:val="2AC41EA4"/>
    <w:rsid w:val="2B353BD4"/>
    <w:rsid w:val="2B47937E"/>
    <w:rsid w:val="2B941B2A"/>
    <w:rsid w:val="2BD9499C"/>
    <w:rsid w:val="2BFB57F6"/>
    <w:rsid w:val="2C0FD0FC"/>
    <w:rsid w:val="2C128761"/>
    <w:rsid w:val="2C146A0B"/>
    <w:rsid w:val="2C1CBDC1"/>
    <w:rsid w:val="2C37AB73"/>
    <w:rsid w:val="2C3AABC1"/>
    <w:rsid w:val="2C4B0EC4"/>
    <w:rsid w:val="2C713C5B"/>
    <w:rsid w:val="2C729482"/>
    <w:rsid w:val="2C73580F"/>
    <w:rsid w:val="2C8819DB"/>
    <w:rsid w:val="2C9D7471"/>
    <w:rsid w:val="2CB71AED"/>
    <w:rsid w:val="2CBE6A82"/>
    <w:rsid w:val="2D268A75"/>
    <w:rsid w:val="2D394917"/>
    <w:rsid w:val="2D728597"/>
    <w:rsid w:val="2D9D01DD"/>
    <w:rsid w:val="2DAF7196"/>
    <w:rsid w:val="2DC19A79"/>
    <w:rsid w:val="2DD10172"/>
    <w:rsid w:val="2DF4E902"/>
    <w:rsid w:val="2E4715F9"/>
    <w:rsid w:val="2E551029"/>
    <w:rsid w:val="2ED3E997"/>
    <w:rsid w:val="2EEA5825"/>
    <w:rsid w:val="2EF656B2"/>
    <w:rsid w:val="2F61A594"/>
    <w:rsid w:val="2FADEBFD"/>
    <w:rsid w:val="2FC85B45"/>
    <w:rsid w:val="3018AD13"/>
    <w:rsid w:val="3019767F"/>
    <w:rsid w:val="302D1917"/>
    <w:rsid w:val="3034A226"/>
    <w:rsid w:val="306DE7C5"/>
    <w:rsid w:val="3079E894"/>
    <w:rsid w:val="30A0F278"/>
    <w:rsid w:val="30A614EE"/>
    <w:rsid w:val="30D25B53"/>
    <w:rsid w:val="31248970"/>
    <w:rsid w:val="3164AE62"/>
    <w:rsid w:val="319C8F6A"/>
    <w:rsid w:val="31A45C4D"/>
    <w:rsid w:val="31A49250"/>
    <w:rsid w:val="31B0EE03"/>
    <w:rsid w:val="31E18A0B"/>
    <w:rsid w:val="31EFBFA8"/>
    <w:rsid w:val="31F23354"/>
    <w:rsid w:val="31F87793"/>
    <w:rsid w:val="32336126"/>
    <w:rsid w:val="32450B79"/>
    <w:rsid w:val="32661123"/>
    <w:rsid w:val="32876600"/>
    <w:rsid w:val="328A0D47"/>
    <w:rsid w:val="329493D5"/>
    <w:rsid w:val="3294A350"/>
    <w:rsid w:val="32BB96A0"/>
    <w:rsid w:val="32C4A99B"/>
    <w:rsid w:val="32C6196D"/>
    <w:rsid w:val="32DA7815"/>
    <w:rsid w:val="32DBEFA6"/>
    <w:rsid w:val="3318EF89"/>
    <w:rsid w:val="335B7997"/>
    <w:rsid w:val="33B7FC9B"/>
    <w:rsid w:val="33C2A960"/>
    <w:rsid w:val="33ED4FAF"/>
    <w:rsid w:val="33FC91B6"/>
    <w:rsid w:val="340F45D4"/>
    <w:rsid w:val="34134612"/>
    <w:rsid w:val="349DE538"/>
    <w:rsid w:val="34E7ADEF"/>
    <w:rsid w:val="350DB889"/>
    <w:rsid w:val="355DEA5F"/>
    <w:rsid w:val="356CF7DF"/>
    <w:rsid w:val="35C6535C"/>
    <w:rsid w:val="35EB63B9"/>
    <w:rsid w:val="3660A8CB"/>
    <w:rsid w:val="36B52EE5"/>
    <w:rsid w:val="3703D9D4"/>
    <w:rsid w:val="372D01A9"/>
    <w:rsid w:val="37861425"/>
    <w:rsid w:val="37907997"/>
    <w:rsid w:val="37E24D64"/>
    <w:rsid w:val="37EB76E3"/>
    <w:rsid w:val="37F59870"/>
    <w:rsid w:val="37F6A143"/>
    <w:rsid w:val="38131A3C"/>
    <w:rsid w:val="383809DF"/>
    <w:rsid w:val="3857A2EF"/>
    <w:rsid w:val="3866A56B"/>
    <w:rsid w:val="3868B5E5"/>
    <w:rsid w:val="389AD8A3"/>
    <w:rsid w:val="39034248"/>
    <w:rsid w:val="39093160"/>
    <w:rsid w:val="3909A802"/>
    <w:rsid w:val="3910F9F2"/>
    <w:rsid w:val="391D3BEE"/>
    <w:rsid w:val="394F76C1"/>
    <w:rsid w:val="397E2D48"/>
    <w:rsid w:val="398210F4"/>
    <w:rsid w:val="39883B79"/>
    <w:rsid w:val="39BEAF9E"/>
    <w:rsid w:val="39D1019B"/>
    <w:rsid w:val="39EB8BAF"/>
    <w:rsid w:val="39FECFAB"/>
    <w:rsid w:val="3A3EADB4"/>
    <w:rsid w:val="3A60E1A2"/>
    <w:rsid w:val="3A74ECFE"/>
    <w:rsid w:val="3A82931A"/>
    <w:rsid w:val="3A8C9CA4"/>
    <w:rsid w:val="3A933D17"/>
    <w:rsid w:val="3AA174CF"/>
    <w:rsid w:val="3B00C9EA"/>
    <w:rsid w:val="3B1198FC"/>
    <w:rsid w:val="3B1218D8"/>
    <w:rsid w:val="3B67C659"/>
    <w:rsid w:val="3B9C7460"/>
    <w:rsid w:val="3B9E8BA7"/>
    <w:rsid w:val="3C01670C"/>
    <w:rsid w:val="3C0504B1"/>
    <w:rsid w:val="3C70755E"/>
    <w:rsid w:val="3C737964"/>
    <w:rsid w:val="3C7BFDD8"/>
    <w:rsid w:val="3CA9338C"/>
    <w:rsid w:val="3CEA856A"/>
    <w:rsid w:val="3CFB3CDA"/>
    <w:rsid w:val="3D08668A"/>
    <w:rsid w:val="3D11D957"/>
    <w:rsid w:val="3D2A298B"/>
    <w:rsid w:val="3D2F1417"/>
    <w:rsid w:val="3D2FF23F"/>
    <w:rsid w:val="3D3E5765"/>
    <w:rsid w:val="3D648BF9"/>
    <w:rsid w:val="3D7A9F16"/>
    <w:rsid w:val="3D9C2B78"/>
    <w:rsid w:val="3DA35BD6"/>
    <w:rsid w:val="3E0AD731"/>
    <w:rsid w:val="3E12AA48"/>
    <w:rsid w:val="3E7053AE"/>
    <w:rsid w:val="3E821255"/>
    <w:rsid w:val="3E911722"/>
    <w:rsid w:val="3E998898"/>
    <w:rsid w:val="3EA83554"/>
    <w:rsid w:val="3ED18F64"/>
    <w:rsid w:val="3EE0767D"/>
    <w:rsid w:val="3EE2F811"/>
    <w:rsid w:val="3EECECF3"/>
    <w:rsid w:val="3EF73864"/>
    <w:rsid w:val="3F0B6880"/>
    <w:rsid w:val="3F290FB2"/>
    <w:rsid w:val="3F3DEB67"/>
    <w:rsid w:val="3F43A23C"/>
    <w:rsid w:val="3F4D1269"/>
    <w:rsid w:val="3F5E5363"/>
    <w:rsid w:val="3FB35C41"/>
    <w:rsid w:val="3FD482B5"/>
    <w:rsid w:val="3FD90C7F"/>
    <w:rsid w:val="3FEB0075"/>
    <w:rsid w:val="4022CD66"/>
    <w:rsid w:val="4037DB8F"/>
    <w:rsid w:val="403B41D7"/>
    <w:rsid w:val="4044E883"/>
    <w:rsid w:val="40652A42"/>
    <w:rsid w:val="4077BBA2"/>
    <w:rsid w:val="408B13F5"/>
    <w:rsid w:val="40CD564A"/>
    <w:rsid w:val="40DD1BBF"/>
    <w:rsid w:val="40E2DCED"/>
    <w:rsid w:val="414F60BD"/>
    <w:rsid w:val="415377F3"/>
    <w:rsid w:val="41924FAF"/>
    <w:rsid w:val="419ADBB6"/>
    <w:rsid w:val="41BC0ED7"/>
    <w:rsid w:val="41E4E401"/>
    <w:rsid w:val="4214511C"/>
    <w:rsid w:val="42285E4C"/>
    <w:rsid w:val="4254A6F0"/>
    <w:rsid w:val="426EDA21"/>
    <w:rsid w:val="428B37C0"/>
    <w:rsid w:val="429D3A69"/>
    <w:rsid w:val="42BCCBE6"/>
    <w:rsid w:val="42C84A66"/>
    <w:rsid w:val="4373BBB6"/>
    <w:rsid w:val="4380EF01"/>
    <w:rsid w:val="43B44CCE"/>
    <w:rsid w:val="43B5663C"/>
    <w:rsid w:val="43BE6891"/>
    <w:rsid w:val="43CF3FA6"/>
    <w:rsid w:val="44203E5A"/>
    <w:rsid w:val="443C8377"/>
    <w:rsid w:val="4478C59E"/>
    <w:rsid w:val="448ECCCD"/>
    <w:rsid w:val="44AED1E7"/>
    <w:rsid w:val="44C29AA5"/>
    <w:rsid w:val="44E35370"/>
    <w:rsid w:val="451F5BFF"/>
    <w:rsid w:val="453C9EEC"/>
    <w:rsid w:val="45409BA7"/>
    <w:rsid w:val="4572E6C9"/>
    <w:rsid w:val="458DCBEE"/>
    <w:rsid w:val="45A4D7A8"/>
    <w:rsid w:val="460BD6AE"/>
    <w:rsid w:val="4612BDA9"/>
    <w:rsid w:val="46152890"/>
    <w:rsid w:val="46A86AE1"/>
    <w:rsid w:val="46B61D84"/>
    <w:rsid w:val="46FE94C0"/>
    <w:rsid w:val="473F29A3"/>
    <w:rsid w:val="475C6D29"/>
    <w:rsid w:val="4774CFF2"/>
    <w:rsid w:val="47B4A3AB"/>
    <w:rsid w:val="47B61F03"/>
    <w:rsid w:val="47D4D773"/>
    <w:rsid w:val="47EDF827"/>
    <w:rsid w:val="47F26E4E"/>
    <w:rsid w:val="47F842FB"/>
    <w:rsid w:val="480AA5E5"/>
    <w:rsid w:val="481C930E"/>
    <w:rsid w:val="4821C9C7"/>
    <w:rsid w:val="48283EE4"/>
    <w:rsid w:val="4838563E"/>
    <w:rsid w:val="4861A06B"/>
    <w:rsid w:val="4886A3F3"/>
    <w:rsid w:val="489424D5"/>
    <w:rsid w:val="48BF4F3E"/>
    <w:rsid w:val="48D3F16C"/>
    <w:rsid w:val="48F96D87"/>
    <w:rsid w:val="4916B905"/>
    <w:rsid w:val="492EF501"/>
    <w:rsid w:val="4976E043"/>
    <w:rsid w:val="49A00D76"/>
    <w:rsid w:val="49AAFFB2"/>
    <w:rsid w:val="49BBA01C"/>
    <w:rsid w:val="49C39D0C"/>
    <w:rsid w:val="49C7887B"/>
    <w:rsid w:val="49EEDAF0"/>
    <w:rsid w:val="49F8DF02"/>
    <w:rsid w:val="4A138C49"/>
    <w:rsid w:val="4A1C0807"/>
    <w:rsid w:val="4A308B8C"/>
    <w:rsid w:val="4A31A52E"/>
    <w:rsid w:val="4A608ACF"/>
    <w:rsid w:val="4A8EE2DB"/>
    <w:rsid w:val="4A9C5345"/>
    <w:rsid w:val="4AAA8B6B"/>
    <w:rsid w:val="4AEB4491"/>
    <w:rsid w:val="4AF6BDAA"/>
    <w:rsid w:val="4B0BF020"/>
    <w:rsid w:val="4B21E923"/>
    <w:rsid w:val="4B9CAD92"/>
    <w:rsid w:val="4B9FE42A"/>
    <w:rsid w:val="4BAA22F2"/>
    <w:rsid w:val="4BAC38E9"/>
    <w:rsid w:val="4BAF2BC6"/>
    <w:rsid w:val="4BDB9E89"/>
    <w:rsid w:val="4C010679"/>
    <w:rsid w:val="4C1CB83D"/>
    <w:rsid w:val="4C2D13D2"/>
    <w:rsid w:val="4C677475"/>
    <w:rsid w:val="4C76023B"/>
    <w:rsid w:val="4C7C53FA"/>
    <w:rsid w:val="4CC3EE97"/>
    <w:rsid w:val="4D12A614"/>
    <w:rsid w:val="4D293005"/>
    <w:rsid w:val="4DA8B7A2"/>
    <w:rsid w:val="4DB57D18"/>
    <w:rsid w:val="4DDEBF32"/>
    <w:rsid w:val="4DE4DE1D"/>
    <w:rsid w:val="4DE95A21"/>
    <w:rsid w:val="4DF2C700"/>
    <w:rsid w:val="4E20E55C"/>
    <w:rsid w:val="4E224A56"/>
    <w:rsid w:val="4E2F1FF1"/>
    <w:rsid w:val="4E44460C"/>
    <w:rsid w:val="4E5EB15C"/>
    <w:rsid w:val="4EF2F452"/>
    <w:rsid w:val="4EF3F096"/>
    <w:rsid w:val="4EFAABEB"/>
    <w:rsid w:val="4F2DFAF5"/>
    <w:rsid w:val="4F662A4E"/>
    <w:rsid w:val="4F8A0203"/>
    <w:rsid w:val="4FA2D2ED"/>
    <w:rsid w:val="4FA42A9A"/>
    <w:rsid w:val="4FB7488D"/>
    <w:rsid w:val="4FBFAA1B"/>
    <w:rsid w:val="5003A86C"/>
    <w:rsid w:val="5004FB3C"/>
    <w:rsid w:val="501D3E58"/>
    <w:rsid w:val="506103B9"/>
    <w:rsid w:val="5063B796"/>
    <w:rsid w:val="50668FEF"/>
    <w:rsid w:val="511AAE2F"/>
    <w:rsid w:val="5164D35A"/>
    <w:rsid w:val="51DA2D9A"/>
    <w:rsid w:val="51ED53C0"/>
    <w:rsid w:val="52086076"/>
    <w:rsid w:val="521ACBE9"/>
    <w:rsid w:val="52262B04"/>
    <w:rsid w:val="522981D8"/>
    <w:rsid w:val="523269FD"/>
    <w:rsid w:val="52781240"/>
    <w:rsid w:val="52A59638"/>
    <w:rsid w:val="52BE9464"/>
    <w:rsid w:val="52C23172"/>
    <w:rsid w:val="52D89588"/>
    <w:rsid w:val="530B444E"/>
    <w:rsid w:val="530FB00A"/>
    <w:rsid w:val="5387814B"/>
    <w:rsid w:val="539BF5D8"/>
    <w:rsid w:val="53AAFDC3"/>
    <w:rsid w:val="53DE25CF"/>
    <w:rsid w:val="53EF0FD4"/>
    <w:rsid w:val="5402EF39"/>
    <w:rsid w:val="546D9530"/>
    <w:rsid w:val="54ACA05F"/>
    <w:rsid w:val="54CAD92D"/>
    <w:rsid w:val="5516F15A"/>
    <w:rsid w:val="55301DB3"/>
    <w:rsid w:val="5533EC76"/>
    <w:rsid w:val="555771D7"/>
    <w:rsid w:val="5572074F"/>
    <w:rsid w:val="559D83FE"/>
    <w:rsid w:val="55B58C1C"/>
    <w:rsid w:val="55DBC4CA"/>
    <w:rsid w:val="55E5745C"/>
    <w:rsid w:val="55F97679"/>
    <w:rsid w:val="561E4091"/>
    <w:rsid w:val="563B3FED"/>
    <w:rsid w:val="563D8DC9"/>
    <w:rsid w:val="56419598"/>
    <w:rsid w:val="56472C72"/>
    <w:rsid w:val="565AEF09"/>
    <w:rsid w:val="567C7328"/>
    <w:rsid w:val="56FCAAB5"/>
    <w:rsid w:val="56FFF47E"/>
    <w:rsid w:val="571A42A6"/>
    <w:rsid w:val="575A3628"/>
    <w:rsid w:val="576A05CE"/>
    <w:rsid w:val="5778F232"/>
    <w:rsid w:val="5789636F"/>
    <w:rsid w:val="5791EA95"/>
    <w:rsid w:val="5798B830"/>
    <w:rsid w:val="57B30FD5"/>
    <w:rsid w:val="581B57FB"/>
    <w:rsid w:val="5835E5AF"/>
    <w:rsid w:val="5852C2E1"/>
    <w:rsid w:val="586B9F89"/>
    <w:rsid w:val="58764414"/>
    <w:rsid w:val="58BC30CA"/>
    <w:rsid w:val="59015CB5"/>
    <w:rsid w:val="5902382B"/>
    <w:rsid w:val="59026655"/>
    <w:rsid w:val="59090636"/>
    <w:rsid w:val="596962AD"/>
    <w:rsid w:val="596C4F4D"/>
    <w:rsid w:val="597C6292"/>
    <w:rsid w:val="59BEEC10"/>
    <w:rsid w:val="59ECCD89"/>
    <w:rsid w:val="5A2CC2E5"/>
    <w:rsid w:val="5A35F5A2"/>
    <w:rsid w:val="5A5476E2"/>
    <w:rsid w:val="5A7DDF48"/>
    <w:rsid w:val="5B3F3603"/>
    <w:rsid w:val="5B40DCC4"/>
    <w:rsid w:val="5B556187"/>
    <w:rsid w:val="5B76031E"/>
    <w:rsid w:val="5C077164"/>
    <w:rsid w:val="5C0C2B90"/>
    <w:rsid w:val="5C7350BA"/>
    <w:rsid w:val="5C76FD6D"/>
    <w:rsid w:val="5C9D0EAD"/>
    <w:rsid w:val="5CD2DF38"/>
    <w:rsid w:val="5CFE181F"/>
    <w:rsid w:val="5D2F1D0E"/>
    <w:rsid w:val="5D5B138B"/>
    <w:rsid w:val="5D9481D1"/>
    <w:rsid w:val="5DBFC7B5"/>
    <w:rsid w:val="5DDC5BCA"/>
    <w:rsid w:val="5E003AAD"/>
    <w:rsid w:val="5E07DE8B"/>
    <w:rsid w:val="5E412B58"/>
    <w:rsid w:val="5E432A7F"/>
    <w:rsid w:val="5E45AD92"/>
    <w:rsid w:val="5E4F31AC"/>
    <w:rsid w:val="5EC7BCE6"/>
    <w:rsid w:val="5EF08621"/>
    <w:rsid w:val="5F672DE6"/>
    <w:rsid w:val="5FA07B94"/>
    <w:rsid w:val="5FA13289"/>
    <w:rsid w:val="5FC8F122"/>
    <w:rsid w:val="5FDF34DE"/>
    <w:rsid w:val="5FF56197"/>
    <w:rsid w:val="5FFCEC41"/>
    <w:rsid w:val="60046110"/>
    <w:rsid w:val="6013DAB5"/>
    <w:rsid w:val="60277A06"/>
    <w:rsid w:val="603A1361"/>
    <w:rsid w:val="60460BEC"/>
    <w:rsid w:val="607EC524"/>
    <w:rsid w:val="6084BDB5"/>
    <w:rsid w:val="608C31B9"/>
    <w:rsid w:val="6090D424"/>
    <w:rsid w:val="60AD1296"/>
    <w:rsid w:val="60B8584C"/>
    <w:rsid w:val="60EDCFA6"/>
    <w:rsid w:val="61021D52"/>
    <w:rsid w:val="61113875"/>
    <w:rsid w:val="61283B69"/>
    <w:rsid w:val="6144AE3E"/>
    <w:rsid w:val="61628B92"/>
    <w:rsid w:val="616FD4FE"/>
    <w:rsid w:val="61BDE86D"/>
    <w:rsid w:val="61EB34BF"/>
    <w:rsid w:val="61FCF67B"/>
    <w:rsid w:val="6228E2D7"/>
    <w:rsid w:val="6296E83E"/>
    <w:rsid w:val="62D24C28"/>
    <w:rsid w:val="62E1AC2E"/>
    <w:rsid w:val="62EF330F"/>
    <w:rsid w:val="62F2C855"/>
    <w:rsid w:val="63032F0D"/>
    <w:rsid w:val="630B9C53"/>
    <w:rsid w:val="631B56CD"/>
    <w:rsid w:val="632DD69E"/>
    <w:rsid w:val="63541A6D"/>
    <w:rsid w:val="636E6992"/>
    <w:rsid w:val="63A2080C"/>
    <w:rsid w:val="63BB46BC"/>
    <w:rsid w:val="63BD0E4A"/>
    <w:rsid w:val="63BDB989"/>
    <w:rsid w:val="63C3A394"/>
    <w:rsid w:val="643DAC41"/>
    <w:rsid w:val="643E2E4B"/>
    <w:rsid w:val="64715E68"/>
    <w:rsid w:val="64B7EF5A"/>
    <w:rsid w:val="64C54256"/>
    <w:rsid w:val="64D7F451"/>
    <w:rsid w:val="64EAFA82"/>
    <w:rsid w:val="6507D8AD"/>
    <w:rsid w:val="652E320D"/>
    <w:rsid w:val="65550363"/>
    <w:rsid w:val="65551F23"/>
    <w:rsid w:val="658A9A88"/>
    <w:rsid w:val="65B4EB6C"/>
    <w:rsid w:val="65BCA793"/>
    <w:rsid w:val="65CF8F7D"/>
    <w:rsid w:val="65DA8765"/>
    <w:rsid w:val="65FB9338"/>
    <w:rsid w:val="66C0CFF3"/>
    <w:rsid w:val="66E0DD4F"/>
    <w:rsid w:val="6761DB1B"/>
    <w:rsid w:val="67E88AF5"/>
    <w:rsid w:val="67F9D7EC"/>
    <w:rsid w:val="6835DDDC"/>
    <w:rsid w:val="68AADA8C"/>
    <w:rsid w:val="68B10143"/>
    <w:rsid w:val="68FE7B87"/>
    <w:rsid w:val="691C1574"/>
    <w:rsid w:val="69685A09"/>
    <w:rsid w:val="697C025B"/>
    <w:rsid w:val="698B3AB7"/>
    <w:rsid w:val="699BFE6C"/>
    <w:rsid w:val="69CEB754"/>
    <w:rsid w:val="6A033113"/>
    <w:rsid w:val="6A39CF12"/>
    <w:rsid w:val="6A57EDDC"/>
    <w:rsid w:val="6A75CD55"/>
    <w:rsid w:val="6A935F46"/>
    <w:rsid w:val="6AF9577D"/>
    <w:rsid w:val="6B1026B2"/>
    <w:rsid w:val="6B4B5C61"/>
    <w:rsid w:val="6BE40701"/>
    <w:rsid w:val="6C45A30C"/>
    <w:rsid w:val="6C5E0854"/>
    <w:rsid w:val="6CAB4EF7"/>
    <w:rsid w:val="6CB2824A"/>
    <w:rsid w:val="6CE888BA"/>
    <w:rsid w:val="6D1984AE"/>
    <w:rsid w:val="6D32D2F2"/>
    <w:rsid w:val="6D537429"/>
    <w:rsid w:val="6D554668"/>
    <w:rsid w:val="6D5BB6EA"/>
    <w:rsid w:val="6DB0478E"/>
    <w:rsid w:val="6DDD3256"/>
    <w:rsid w:val="6E2AE182"/>
    <w:rsid w:val="6E4FA48E"/>
    <w:rsid w:val="6E74AE38"/>
    <w:rsid w:val="6E7AFDB7"/>
    <w:rsid w:val="6E80767F"/>
    <w:rsid w:val="6EB2764C"/>
    <w:rsid w:val="6F567DFF"/>
    <w:rsid w:val="6F5A27B8"/>
    <w:rsid w:val="6F9B7997"/>
    <w:rsid w:val="6FAACF4C"/>
    <w:rsid w:val="6FB0E2F0"/>
    <w:rsid w:val="6FB6D690"/>
    <w:rsid w:val="6FC68E23"/>
    <w:rsid w:val="6FCD87BF"/>
    <w:rsid w:val="6FFD130A"/>
    <w:rsid w:val="700E636A"/>
    <w:rsid w:val="7030834F"/>
    <w:rsid w:val="70427684"/>
    <w:rsid w:val="70771863"/>
    <w:rsid w:val="70B54AE6"/>
    <w:rsid w:val="7161D015"/>
    <w:rsid w:val="71755917"/>
    <w:rsid w:val="718C5028"/>
    <w:rsid w:val="71C6D63F"/>
    <w:rsid w:val="71CA90F9"/>
    <w:rsid w:val="71D7628A"/>
    <w:rsid w:val="71ECA067"/>
    <w:rsid w:val="71FD66C4"/>
    <w:rsid w:val="723F03C1"/>
    <w:rsid w:val="7268CC73"/>
    <w:rsid w:val="72D715CA"/>
    <w:rsid w:val="734494D4"/>
    <w:rsid w:val="7360F985"/>
    <w:rsid w:val="736BAAA2"/>
    <w:rsid w:val="73769DC7"/>
    <w:rsid w:val="737B9CF0"/>
    <w:rsid w:val="739D7009"/>
    <w:rsid w:val="73CE59A0"/>
    <w:rsid w:val="73E8BACC"/>
    <w:rsid w:val="740F5CE3"/>
    <w:rsid w:val="74286368"/>
    <w:rsid w:val="74341134"/>
    <w:rsid w:val="746A3FBA"/>
    <w:rsid w:val="7478F722"/>
    <w:rsid w:val="749520EA"/>
    <w:rsid w:val="74D61E3D"/>
    <w:rsid w:val="74DE3CDC"/>
    <w:rsid w:val="75668E4D"/>
    <w:rsid w:val="7575C2F4"/>
    <w:rsid w:val="757C248B"/>
    <w:rsid w:val="75A31142"/>
    <w:rsid w:val="75FB209A"/>
    <w:rsid w:val="7614372E"/>
    <w:rsid w:val="765369CC"/>
    <w:rsid w:val="767AFD9F"/>
    <w:rsid w:val="767EC472"/>
    <w:rsid w:val="76B327A5"/>
    <w:rsid w:val="76B875BB"/>
    <w:rsid w:val="76B8A7B3"/>
    <w:rsid w:val="76BA018A"/>
    <w:rsid w:val="7713331F"/>
    <w:rsid w:val="77744A9F"/>
    <w:rsid w:val="777521E2"/>
    <w:rsid w:val="77A9AE13"/>
    <w:rsid w:val="77C0E35D"/>
    <w:rsid w:val="77D38217"/>
    <w:rsid w:val="7802B089"/>
    <w:rsid w:val="780DB74F"/>
    <w:rsid w:val="788AC5A1"/>
    <w:rsid w:val="788CA436"/>
    <w:rsid w:val="789F4027"/>
    <w:rsid w:val="78C517FA"/>
    <w:rsid w:val="7905C548"/>
    <w:rsid w:val="792824AD"/>
    <w:rsid w:val="793FCC6D"/>
    <w:rsid w:val="794DF86A"/>
    <w:rsid w:val="796306EE"/>
    <w:rsid w:val="7967F5A9"/>
    <w:rsid w:val="79825E12"/>
    <w:rsid w:val="79C2D1CC"/>
    <w:rsid w:val="7A0A48D0"/>
    <w:rsid w:val="7A1C291B"/>
    <w:rsid w:val="7A7F1A1B"/>
    <w:rsid w:val="7AB42906"/>
    <w:rsid w:val="7ACA0D80"/>
    <w:rsid w:val="7AD8F333"/>
    <w:rsid w:val="7B2BB2C3"/>
    <w:rsid w:val="7B39D9A0"/>
    <w:rsid w:val="7B839EC9"/>
    <w:rsid w:val="7BECAAE1"/>
    <w:rsid w:val="7C814BBA"/>
    <w:rsid w:val="7C9FCE82"/>
    <w:rsid w:val="7CA31FC3"/>
    <w:rsid w:val="7CF7F936"/>
    <w:rsid w:val="7D0F367D"/>
    <w:rsid w:val="7D634FB7"/>
    <w:rsid w:val="7D65B432"/>
    <w:rsid w:val="7D8E9EE7"/>
    <w:rsid w:val="7DCBD365"/>
    <w:rsid w:val="7DE2A75B"/>
    <w:rsid w:val="7DFA863E"/>
    <w:rsid w:val="7E137340"/>
    <w:rsid w:val="7E2FB008"/>
    <w:rsid w:val="7E82BBF0"/>
    <w:rsid w:val="7E9D50C0"/>
    <w:rsid w:val="7EC625E4"/>
    <w:rsid w:val="7F0C7896"/>
    <w:rsid w:val="7F1E90AB"/>
    <w:rsid w:val="7F1F8142"/>
    <w:rsid w:val="7F529EDA"/>
    <w:rsid w:val="7F58A250"/>
    <w:rsid w:val="7F69602C"/>
    <w:rsid w:val="7F95DB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1425A5"/>
  <w15:chartTrackingRefBased/>
  <w15:docId w15:val="{C442700F-2490-48F6-864D-D5EDB269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NoSpacing">
    <w:name w:val="No Spacing"/>
    <w:uiPriority w:val="1"/>
    <w:qFormat/>
    <w:pPr>
      <w:spacing w:after="0" w:line="240" w:lineRule="auto"/>
    </w:p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1">
    <w:name w:val="Unresolved Mention1"/>
    <w:basedOn w:val="DefaultParagraphFont"/>
    <w:uiPriority w:val="99"/>
    <w:semiHidden/>
    <w:unhideWhenUsed/>
    <w:rsid w:val="00B60D68"/>
    <w:rPr>
      <w:color w:val="605E5C"/>
      <w:shd w:val="clear" w:color="auto" w:fill="E1DFDD"/>
    </w:rPr>
  </w:style>
  <w:style w:type="paragraph" w:styleId="Caption">
    <w:name w:val="caption"/>
    <w:basedOn w:val="Normal"/>
    <w:next w:val="Normal"/>
    <w:uiPriority w:val="35"/>
    <w:unhideWhenUsed/>
    <w:qFormat/>
    <w:rsid w:val="00DA086C"/>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1F51F4"/>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1F51F4"/>
    <w:pPr>
      <w:spacing w:after="100"/>
    </w:pPr>
  </w:style>
  <w:style w:type="paragraph" w:styleId="TOC2">
    <w:name w:val="toc 2"/>
    <w:basedOn w:val="Normal"/>
    <w:next w:val="Normal"/>
    <w:autoRedefine/>
    <w:uiPriority w:val="39"/>
    <w:unhideWhenUsed/>
    <w:rsid w:val="001F51F4"/>
    <w:pPr>
      <w:spacing w:after="100"/>
      <w:ind w:left="240"/>
    </w:pPr>
  </w:style>
  <w:style w:type="paragraph" w:styleId="TableofFigures">
    <w:name w:val="table of figures"/>
    <w:basedOn w:val="Normal"/>
    <w:next w:val="Normal"/>
    <w:uiPriority w:val="99"/>
    <w:unhideWhenUsed/>
    <w:rsid w:val="00636ECC"/>
    <w:pPr>
      <w:spacing w:after="0"/>
    </w:pPr>
  </w:style>
  <w:style w:type="paragraph" w:styleId="Header">
    <w:name w:val="header"/>
    <w:basedOn w:val="Normal"/>
    <w:link w:val="HeaderChar"/>
    <w:uiPriority w:val="99"/>
    <w:unhideWhenUsed/>
    <w:rsid w:val="00F938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86C"/>
  </w:style>
  <w:style w:type="paragraph" w:styleId="Footer">
    <w:name w:val="footer"/>
    <w:basedOn w:val="Normal"/>
    <w:link w:val="FooterChar"/>
    <w:uiPriority w:val="99"/>
    <w:unhideWhenUsed/>
    <w:rsid w:val="00F938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86C"/>
  </w:style>
  <w:style w:type="character" w:styleId="Strong">
    <w:name w:val="Strong"/>
    <w:basedOn w:val="DefaultParagraphFont"/>
    <w:uiPriority w:val="22"/>
    <w:qFormat/>
    <w:rsid w:val="00D1515C"/>
    <w:rPr>
      <w:b/>
      <w:bCs/>
    </w:rPr>
  </w:style>
  <w:style w:type="paragraph" w:styleId="HTMLPreformatted">
    <w:name w:val="HTML Preformatted"/>
    <w:basedOn w:val="Normal"/>
    <w:link w:val="HTMLPreformattedChar"/>
    <w:uiPriority w:val="99"/>
    <w:semiHidden/>
    <w:unhideWhenUsed/>
    <w:rsid w:val="00E53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E53277"/>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E53277"/>
    <w:rPr>
      <w:rFonts w:ascii="Courier New" w:eastAsia="Times New Roman" w:hAnsi="Courier New" w:cs="Courier New"/>
      <w:sz w:val="20"/>
      <w:szCs w:val="20"/>
    </w:rPr>
  </w:style>
  <w:style w:type="character" w:customStyle="1" w:styleId="hljs-keyword">
    <w:name w:val="hljs-keyword"/>
    <w:basedOn w:val="DefaultParagraphFont"/>
    <w:rsid w:val="00E53277"/>
  </w:style>
  <w:style w:type="character" w:customStyle="1" w:styleId="hljs-operator">
    <w:name w:val="hljs-operator"/>
    <w:basedOn w:val="DefaultParagraphFont"/>
    <w:rsid w:val="00E53277"/>
  </w:style>
  <w:style w:type="paragraph" w:styleId="NormalWeb">
    <w:name w:val="Normal (Web)"/>
    <w:basedOn w:val="Normal"/>
    <w:uiPriority w:val="99"/>
    <w:semiHidden/>
    <w:unhideWhenUsed/>
    <w:rsid w:val="008544FF"/>
    <w:pPr>
      <w:spacing w:before="100" w:beforeAutospacing="1" w:after="100" w:afterAutospacing="1" w:line="240" w:lineRule="auto"/>
    </w:pPr>
    <w:rPr>
      <w:rFonts w:ascii="Times New Roman" w:eastAsia="Times New Roman" w:hAnsi="Times New Roman" w:cs="Times New Roman"/>
      <w:lang w:eastAsia="en-US"/>
    </w:rPr>
  </w:style>
  <w:style w:type="character" w:customStyle="1" w:styleId="hljs-string">
    <w:name w:val="hljs-string"/>
    <w:basedOn w:val="DefaultParagraphFont"/>
    <w:rsid w:val="008544FF"/>
  </w:style>
  <w:style w:type="character" w:customStyle="1" w:styleId="UnresolvedMention">
    <w:name w:val="Unresolved Mention"/>
    <w:basedOn w:val="DefaultParagraphFont"/>
    <w:uiPriority w:val="99"/>
    <w:semiHidden/>
    <w:unhideWhenUsed/>
    <w:rsid w:val="003D534F"/>
    <w:rPr>
      <w:color w:val="605E5C"/>
      <w:shd w:val="clear" w:color="auto" w:fill="E1DFDD"/>
    </w:rPr>
  </w:style>
  <w:style w:type="paragraph" w:styleId="BalloonText">
    <w:name w:val="Balloon Text"/>
    <w:basedOn w:val="Normal"/>
    <w:link w:val="BalloonTextChar"/>
    <w:uiPriority w:val="99"/>
    <w:semiHidden/>
    <w:unhideWhenUsed/>
    <w:rsid w:val="00626C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6CE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390346">
      <w:bodyDiv w:val="1"/>
      <w:marLeft w:val="0"/>
      <w:marRight w:val="0"/>
      <w:marTop w:val="0"/>
      <w:marBottom w:val="0"/>
      <w:divBdr>
        <w:top w:val="none" w:sz="0" w:space="0" w:color="auto"/>
        <w:left w:val="none" w:sz="0" w:space="0" w:color="auto"/>
        <w:bottom w:val="none" w:sz="0" w:space="0" w:color="auto"/>
        <w:right w:val="none" w:sz="0" w:space="0" w:color="auto"/>
      </w:divBdr>
      <w:divsChild>
        <w:div w:id="1325165509">
          <w:marLeft w:val="0"/>
          <w:marRight w:val="0"/>
          <w:marTop w:val="0"/>
          <w:marBottom w:val="0"/>
          <w:divBdr>
            <w:top w:val="none" w:sz="0" w:space="0" w:color="auto"/>
            <w:left w:val="none" w:sz="0" w:space="0" w:color="auto"/>
            <w:bottom w:val="none" w:sz="0" w:space="0" w:color="auto"/>
            <w:right w:val="none" w:sz="0" w:space="0" w:color="auto"/>
          </w:divBdr>
          <w:divsChild>
            <w:div w:id="1143960279">
              <w:marLeft w:val="0"/>
              <w:marRight w:val="0"/>
              <w:marTop w:val="0"/>
              <w:marBottom w:val="0"/>
              <w:divBdr>
                <w:top w:val="none" w:sz="0" w:space="0" w:color="auto"/>
                <w:left w:val="none" w:sz="0" w:space="0" w:color="auto"/>
                <w:bottom w:val="none" w:sz="0" w:space="0" w:color="auto"/>
                <w:right w:val="none" w:sz="0" w:space="0" w:color="auto"/>
              </w:divBdr>
              <w:divsChild>
                <w:div w:id="645428167">
                  <w:marLeft w:val="0"/>
                  <w:marRight w:val="0"/>
                  <w:marTop w:val="0"/>
                  <w:marBottom w:val="0"/>
                  <w:divBdr>
                    <w:top w:val="none" w:sz="0" w:space="0" w:color="auto"/>
                    <w:left w:val="none" w:sz="0" w:space="0" w:color="auto"/>
                    <w:bottom w:val="none" w:sz="0" w:space="0" w:color="auto"/>
                    <w:right w:val="none" w:sz="0" w:space="0" w:color="auto"/>
                  </w:divBdr>
                  <w:divsChild>
                    <w:div w:id="609362313">
                      <w:marLeft w:val="0"/>
                      <w:marRight w:val="0"/>
                      <w:marTop w:val="0"/>
                      <w:marBottom w:val="0"/>
                      <w:divBdr>
                        <w:top w:val="none" w:sz="0" w:space="0" w:color="auto"/>
                        <w:left w:val="none" w:sz="0" w:space="0" w:color="auto"/>
                        <w:bottom w:val="none" w:sz="0" w:space="0" w:color="auto"/>
                        <w:right w:val="none" w:sz="0" w:space="0" w:color="auto"/>
                      </w:divBdr>
                      <w:divsChild>
                        <w:div w:id="2135715161">
                          <w:marLeft w:val="0"/>
                          <w:marRight w:val="0"/>
                          <w:marTop w:val="0"/>
                          <w:marBottom w:val="0"/>
                          <w:divBdr>
                            <w:top w:val="none" w:sz="0" w:space="0" w:color="auto"/>
                            <w:left w:val="none" w:sz="0" w:space="0" w:color="auto"/>
                            <w:bottom w:val="none" w:sz="0" w:space="0" w:color="auto"/>
                            <w:right w:val="none" w:sz="0" w:space="0" w:color="auto"/>
                          </w:divBdr>
                          <w:divsChild>
                            <w:div w:id="80415361">
                              <w:marLeft w:val="0"/>
                              <w:marRight w:val="0"/>
                              <w:marTop w:val="0"/>
                              <w:marBottom w:val="0"/>
                              <w:divBdr>
                                <w:top w:val="none" w:sz="0" w:space="0" w:color="auto"/>
                                <w:left w:val="none" w:sz="0" w:space="0" w:color="auto"/>
                                <w:bottom w:val="none" w:sz="0" w:space="0" w:color="auto"/>
                                <w:right w:val="none" w:sz="0" w:space="0" w:color="auto"/>
                              </w:divBdr>
                              <w:divsChild>
                                <w:div w:id="1647586974">
                                  <w:marLeft w:val="0"/>
                                  <w:marRight w:val="0"/>
                                  <w:marTop w:val="0"/>
                                  <w:marBottom w:val="0"/>
                                  <w:divBdr>
                                    <w:top w:val="none" w:sz="0" w:space="0" w:color="auto"/>
                                    <w:left w:val="none" w:sz="0" w:space="0" w:color="auto"/>
                                    <w:bottom w:val="none" w:sz="0" w:space="0" w:color="auto"/>
                                    <w:right w:val="none" w:sz="0" w:space="0" w:color="auto"/>
                                  </w:divBdr>
                                  <w:divsChild>
                                    <w:div w:id="1577401708">
                                      <w:marLeft w:val="0"/>
                                      <w:marRight w:val="0"/>
                                      <w:marTop w:val="0"/>
                                      <w:marBottom w:val="0"/>
                                      <w:divBdr>
                                        <w:top w:val="none" w:sz="0" w:space="0" w:color="auto"/>
                                        <w:left w:val="none" w:sz="0" w:space="0" w:color="auto"/>
                                        <w:bottom w:val="none" w:sz="0" w:space="0" w:color="auto"/>
                                        <w:right w:val="none" w:sz="0" w:space="0" w:color="auto"/>
                                      </w:divBdr>
                                      <w:divsChild>
                                        <w:div w:id="2102985297">
                                          <w:marLeft w:val="0"/>
                                          <w:marRight w:val="0"/>
                                          <w:marTop w:val="0"/>
                                          <w:marBottom w:val="0"/>
                                          <w:divBdr>
                                            <w:top w:val="none" w:sz="0" w:space="0" w:color="auto"/>
                                            <w:left w:val="none" w:sz="0" w:space="0" w:color="auto"/>
                                            <w:bottom w:val="none" w:sz="0" w:space="0" w:color="auto"/>
                                            <w:right w:val="none" w:sz="0" w:space="0" w:color="auto"/>
                                          </w:divBdr>
                                          <w:divsChild>
                                            <w:div w:id="609315300">
                                              <w:marLeft w:val="0"/>
                                              <w:marRight w:val="0"/>
                                              <w:marTop w:val="0"/>
                                              <w:marBottom w:val="0"/>
                                              <w:divBdr>
                                                <w:top w:val="none" w:sz="0" w:space="0" w:color="auto"/>
                                                <w:left w:val="none" w:sz="0" w:space="0" w:color="auto"/>
                                                <w:bottom w:val="none" w:sz="0" w:space="0" w:color="auto"/>
                                                <w:right w:val="none" w:sz="0" w:space="0" w:color="auto"/>
                                              </w:divBdr>
                                              <w:divsChild>
                                                <w:div w:id="1962296759">
                                                  <w:marLeft w:val="0"/>
                                                  <w:marRight w:val="0"/>
                                                  <w:marTop w:val="0"/>
                                                  <w:marBottom w:val="0"/>
                                                  <w:divBdr>
                                                    <w:top w:val="none" w:sz="0" w:space="0" w:color="auto"/>
                                                    <w:left w:val="none" w:sz="0" w:space="0" w:color="auto"/>
                                                    <w:bottom w:val="none" w:sz="0" w:space="0" w:color="auto"/>
                                                    <w:right w:val="none" w:sz="0" w:space="0" w:color="auto"/>
                                                  </w:divBdr>
                                                  <w:divsChild>
                                                    <w:div w:id="211310594">
                                                      <w:marLeft w:val="0"/>
                                                      <w:marRight w:val="0"/>
                                                      <w:marTop w:val="0"/>
                                                      <w:marBottom w:val="0"/>
                                                      <w:divBdr>
                                                        <w:top w:val="none" w:sz="0" w:space="0" w:color="auto"/>
                                                        <w:left w:val="none" w:sz="0" w:space="0" w:color="auto"/>
                                                        <w:bottom w:val="none" w:sz="0" w:space="0" w:color="auto"/>
                                                        <w:right w:val="none" w:sz="0" w:space="0" w:color="auto"/>
                                                      </w:divBdr>
                                                      <w:divsChild>
                                                        <w:div w:id="6624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57759">
                                              <w:marLeft w:val="0"/>
                                              <w:marRight w:val="0"/>
                                              <w:marTop w:val="0"/>
                                              <w:marBottom w:val="0"/>
                                              <w:divBdr>
                                                <w:top w:val="none" w:sz="0" w:space="0" w:color="auto"/>
                                                <w:left w:val="none" w:sz="0" w:space="0" w:color="auto"/>
                                                <w:bottom w:val="none" w:sz="0" w:space="0" w:color="auto"/>
                                                <w:right w:val="none" w:sz="0" w:space="0" w:color="auto"/>
                                              </w:divBdr>
                                              <w:divsChild>
                                                <w:div w:id="740911513">
                                                  <w:marLeft w:val="0"/>
                                                  <w:marRight w:val="0"/>
                                                  <w:marTop w:val="0"/>
                                                  <w:marBottom w:val="0"/>
                                                  <w:divBdr>
                                                    <w:top w:val="none" w:sz="0" w:space="0" w:color="auto"/>
                                                    <w:left w:val="none" w:sz="0" w:space="0" w:color="auto"/>
                                                    <w:bottom w:val="none" w:sz="0" w:space="0" w:color="auto"/>
                                                    <w:right w:val="none" w:sz="0" w:space="0" w:color="auto"/>
                                                  </w:divBdr>
                                                  <w:divsChild>
                                                    <w:div w:id="468982243">
                                                      <w:marLeft w:val="0"/>
                                                      <w:marRight w:val="0"/>
                                                      <w:marTop w:val="0"/>
                                                      <w:marBottom w:val="0"/>
                                                      <w:divBdr>
                                                        <w:top w:val="none" w:sz="0" w:space="0" w:color="auto"/>
                                                        <w:left w:val="none" w:sz="0" w:space="0" w:color="auto"/>
                                                        <w:bottom w:val="none" w:sz="0" w:space="0" w:color="auto"/>
                                                        <w:right w:val="none" w:sz="0" w:space="0" w:color="auto"/>
                                                      </w:divBdr>
                                                      <w:divsChild>
                                                        <w:div w:id="17217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0628396">
      <w:bodyDiv w:val="1"/>
      <w:marLeft w:val="0"/>
      <w:marRight w:val="0"/>
      <w:marTop w:val="0"/>
      <w:marBottom w:val="0"/>
      <w:divBdr>
        <w:top w:val="none" w:sz="0" w:space="0" w:color="auto"/>
        <w:left w:val="none" w:sz="0" w:space="0" w:color="auto"/>
        <w:bottom w:val="none" w:sz="0" w:space="0" w:color="auto"/>
        <w:right w:val="none" w:sz="0" w:space="0" w:color="auto"/>
      </w:divBdr>
    </w:div>
    <w:div w:id="222448254">
      <w:bodyDiv w:val="1"/>
      <w:marLeft w:val="0"/>
      <w:marRight w:val="0"/>
      <w:marTop w:val="0"/>
      <w:marBottom w:val="0"/>
      <w:divBdr>
        <w:top w:val="none" w:sz="0" w:space="0" w:color="auto"/>
        <w:left w:val="none" w:sz="0" w:space="0" w:color="auto"/>
        <w:bottom w:val="none" w:sz="0" w:space="0" w:color="auto"/>
        <w:right w:val="none" w:sz="0" w:space="0" w:color="auto"/>
      </w:divBdr>
      <w:divsChild>
        <w:div w:id="882446264">
          <w:marLeft w:val="0"/>
          <w:marRight w:val="0"/>
          <w:marTop w:val="0"/>
          <w:marBottom w:val="0"/>
          <w:divBdr>
            <w:top w:val="none" w:sz="0" w:space="0" w:color="auto"/>
            <w:left w:val="none" w:sz="0" w:space="0" w:color="auto"/>
            <w:bottom w:val="none" w:sz="0" w:space="0" w:color="auto"/>
            <w:right w:val="none" w:sz="0" w:space="0" w:color="auto"/>
          </w:divBdr>
          <w:divsChild>
            <w:div w:id="898059567">
              <w:marLeft w:val="0"/>
              <w:marRight w:val="0"/>
              <w:marTop w:val="0"/>
              <w:marBottom w:val="0"/>
              <w:divBdr>
                <w:top w:val="none" w:sz="0" w:space="0" w:color="auto"/>
                <w:left w:val="none" w:sz="0" w:space="0" w:color="auto"/>
                <w:bottom w:val="none" w:sz="0" w:space="0" w:color="auto"/>
                <w:right w:val="none" w:sz="0" w:space="0" w:color="auto"/>
              </w:divBdr>
              <w:divsChild>
                <w:div w:id="2024823585">
                  <w:marLeft w:val="0"/>
                  <w:marRight w:val="0"/>
                  <w:marTop w:val="0"/>
                  <w:marBottom w:val="0"/>
                  <w:divBdr>
                    <w:top w:val="none" w:sz="0" w:space="0" w:color="auto"/>
                    <w:left w:val="none" w:sz="0" w:space="0" w:color="auto"/>
                    <w:bottom w:val="none" w:sz="0" w:space="0" w:color="auto"/>
                    <w:right w:val="none" w:sz="0" w:space="0" w:color="auto"/>
                  </w:divBdr>
                  <w:divsChild>
                    <w:div w:id="70459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744622">
      <w:bodyDiv w:val="1"/>
      <w:marLeft w:val="0"/>
      <w:marRight w:val="0"/>
      <w:marTop w:val="0"/>
      <w:marBottom w:val="0"/>
      <w:divBdr>
        <w:top w:val="none" w:sz="0" w:space="0" w:color="auto"/>
        <w:left w:val="none" w:sz="0" w:space="0" w:color="auto"/>
        <w:bottom w:val="none" w:sz="0" w:space="0" w:color="auto"/>
        <w:right w:val="none" w:sz="0" w:space="0" w:color="auto"/>
      </w:divBdr>
    </w:div>
    <w:div w:id="290795071">
      <w:bodyDiv w:val="1"/>
      <w:marLeft w:val="0"/>
      <w:marRight w:val="0"/>
      <w:marTop w:val="0"/>
      <w:marBottom w:val="0"/>
      <w:divBdr>
        <w:top w:val="none" w:sz="0" w:space="0" w:color="auto"/>
        <w:left w:val="none" w:sz="0" w:space="0" w:color="auto"/>
        <w:bottom w:val="none" w:sz="0" w:space="0" w:color="auto"/>
        <w:right w:val="none" w:sz="0" w:space="0" w:color="auto"/>
      </w:divBdr>
    </w:div>
    <w:div w:id="340469781">
      <w:bodyDiv w:val="1"/>
      <w:marLeft w:val="0"/>
      <w:marRight w:val="0"/>
      <w:marTop w:val="0"/>
      <w:marBottom w:val="0"/>
      <w:divBdr>
        <w:top w:val="none" w:sz="0" w:space="0" w:color="auto"/>
        <w:left w:val="none" w:sz="0" w:space="0" w:color="auto"/>
        <w:bottom w:val="none" w:sz="0" w:space="0" w:color="auto"/>
        <w:right w:val="none" w:sz="0" w:space="0" w:color="auto"/>
      </w:divBdr>
      <w:divsChild>
        <w:div w:id="759452058">
          <w:marLeft w:val="0"/>
          <w:marRight w:val="0"/>
          <w:marTop w:val="0"/>
          <w:marBottom w:val="0"/>
          <w:divBdr>
            <w:top w:val="none" w:sz="0" w:space="0" w:color="auto"/>
            <w:left w:val="none" w:sz="0" w:space="0" w:color="auto"/>
            <w:bottom w:val="none" w:sz="0" w:space="0" w:color="auto"/>
            <w:right w:val="none" w:sz="0" w:space="0" w:color="auto"/>
          </w:divBdr>
          <w:divsChild>
            <w:div w:id="1386952582">
              <w:marLeft w:val="0"/>
              <w:marRight w:val="0"/>
              <w:marTop w:val="0"/>
              <w:marBottom w:val="0"/>
              <w:divBdr>
                <w:top w:val="none" w:sz="0" w:space="0" w:color="auto"/>
                <w:left w:val="none" w:sz="0" w:space="0" w:color="auto"/>
                <w:bottom w:val="none" w:sz="0" w:space="0" w:color="auto"/>
                <w:right w:val="none" w:sz="0" w:space="0" w:color="auto"/>
              </w:divBdr>
              <w:divsChild>
                <w:div w:id="442578439">
                  <w:marLeft w:val="0"/>
                  <w:marRight w:val="0"/>
                  <w:marTop w:val="0"/>
                  <w:marBottom w:val="0"/>
                  <w:divBdr>
                    <w:top w:val="none" w:sz="0" w:space="0" w:color="auto"/>
                    <w:left w:val="none" w:sz="0" w:space="0" w:color="auto"/>
                    <w:bottom w:val="none" w:sz="0" w:space="0" w:color="auto"/>
                    <w:right w:val="none" w:sz="0" w:space="0" w:color="auto"/>
                  </w:divBdr>
                  <w:divsChild>
                    <w:div w:id="15211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410744">
      <w:bodyDiv w:val="1"/>
      <w:marLeft w:val="0"/>
      <w:marRight w:val="0"/>
      <w:marTop w:val="0"/>
      <w:marBottom w:val="0"/>
      <w:divBdr>
        <w:top w:val="none" w:sz="0" w:space="0" w:color="auto"/>
        <w:left w:val="none" w:sz="0" w:space="0" w:color="auto"/>
        <w:bottom w:val="none" w:sz="0" w:space="0" w:color="auto"/>
        <w:right w:val="none" w:sz="0" w:space="0" w:color="auto"/>
      </w:divBdr>
      <w:divsChild>
        <w:div w:id="142501999">
          <w:marLeft w:val="0"/>
          <w:marRight w:val="0"/>
          <w:marTop w:val="0"/>
          <w:marBottom w:val="0"/>
          <w:divBdr>
            <w:top w:val="none" w:sz="0" w:space="0" w:color="auto"/>
            <w:left w:val="none" w:sz="0" w:space="0" w:color="auto"/>
            <w:bottom w:val="none" w:sz="0" w:space="0" w:color="auto"/>
            <w:right w:val="none" w:sz="0" w:space="0" w:color="auto"/>
          </w:divBdr>
          <w:divsChild>
            <w:div w:id="1203977367">
              <w:marLeft w:val="0"/>
              <w:marRight w:val="0"/>
              <w:marTop w:val="0"/>
              <w:marBottom w:val="0"/>
              <w:divBdr>
                <w:top w:val="none" w:sz="0" w:space="0" w:color="auto"/>
                <w:left w:val="none" w:sz="0" w:space="0" w:color="auto"/>
                <w:bottom w:val="none" w:sz="0" w:space="0" w:color="auto"/>
                <w:right w:val="none" w:sz="0" w:space="0" w:color="auto"/>
              </w:divBdr>
              <w:divsChild>
                <w:div w:id="814105713">
                  <w:marLeft w:val="0"/>
                  <w:marRight w:val="0"/>
                  <w:marTop w:val="0"/>
                  <w:marBottom w:val="0"/>
                  <w:divBdr>
                    <w:top w:val="none" w:sz="0" w:space="0" w:color="auto"/>
                    <w:left w:val="none" w:sz="0" w:space="0" w:color="auto"/>
                    <w:bottom w:val="none" w:sz="0" w:space="0" w:color="auto"/>
                    <w:right w:val="none" w:sz="0" w:space="0" w:color="auto"/>
                  </w:divBdr>
                  <w:divsChild>
                    <w:div w:id="992683188">
                      <w:marLeft w:val="0"/>
                      <w:marRight w:val="0"/>
                      <w:marTop w:val="0"/>
                      <w:marBottom w:val="0"/>
                      <w:divBdr>
                        <w:top w:val="none" w:sz="0" w:space="0" w:color="auto"/>
                        <w:left w:val="none" w:sz="0" w:space="0" w:color="auto"/>
                        <w:bottom w:val="none" w:sz="0" w:space="0" w:color="auto"/>
                        <w:right w:val="none" w:sz="0" w:space="0" w:color="auto"/>
                      </w:divBdr>
                      <w:divsChild>
                        <w:div w:id="442768688">
                          <w:marLeft w:val="0"/>
                          <w:marRight w:val="0"/>
                          <w:marTop w:val="0"/>
                          <w:marBottom w:val="0"/>
                          <w:divBdr>
                            <w:top w:val="none" w:sz="0" w:space="0" w:color="auto"/>
                            <w:left w:val="none" w:sz="0" w:space="0" w:color="auto"/>
                            <w:bottom w:val="none" w:sz="0" w:space="0" w:color="auto"/>
                            <w:right w:val="none" w:sz="0" w:space="0" w:color="auto"/>
                          </w:divBdr>
                          <w:divsChild>
                            <w:div w:id="1456144551">
                              <w:marLeft w:val="0"/>
                              <w:marRight w:val="0"/>
                              <w:marTop w:val="0"/>
                              <w:marBottom w:val="0"/>
                              <w:divBdr>
                                <w:top w:val="none" w:sz="0" w:space="0" w:color="auto"/>
                                <w:left w:val="none" w:sz="0" w:space="0" w:color="auto"/>
                                <w:bottom w:val="none" w:sz="0" w:space="0" w:color="auto"/>
                                <w:right w:val="none" w:sz="0" w:space="0" w:color="auto"/>
                              </w:divBdr>
                              <w:divsChild>
                                <w:div w:id="1220289471">
                                  <w:marLeft w:val="0"/>
                                  <w:marRight w:val="0"/>
                                  <w:marTop w:val="0"/>
                                  <w:marBottom w:val="0"/>
                                  <w:divBdr>
                                    <w:top w:val="none" w:sz="0" w:space="0" w:color="auto"/>
                                    <w:left w:val="none" w:sz="0" w:space="0" w:color="auto"/>
                                    <w:bottom w:val="none" w:sz="0" w:space="0" w:color="auto"/>
                                    <w:right w:val="none" w:sz="0" w:space="0" w:color="auto"/>
                                  </w:divBdr>
                                  <w:divsChild>
                                    <w:div w:id="274141400">
                                      <w:marLeft w:val="0"/>
                                      <w:marRight w:val="0"/>
                                      <w:marTop w:val="0"/>
                                      <w:marBottom w:val="0"/>
                                      <w:divBdr>
                                        <w:top w:val="none" w:sz="0" w:space="0" w:color="auto"/>
                                        <w:left w:val="none" w:sz="0" w:space="0" w:color="auto"/>
                                        <w:bottom w:val="none" w:sz="0" w:space="0" w:color="auto"/>
                                        <w:right w:val="none" w:sz="0" w:space="0" w:color="auto"/>
                                      </w:divBdr>
                                      <w:divsChild>
                                        <w:div w:id="392197726">
                                          <w:marLeft w:val="0"/>
                                          <w:marRight w:val="0"/>
                                          <w:marTop w:val="0"/>
                                          <w:marBottom w:val="0"/>
                                          <w:divBdr>
                                            <w:top w:val="none" w:sz="0" w:space="0" w:color="auto"/>
                                            <w:left w:val="none" w:sz="0" w:space="0" w:color="auto"/>
                                            <w:bottom w:val="none" w:sz="0" w:space="0" w:color="auto"/>
                                            <w:right w:val="none" w:sz="0" w:space="0" w:color="auto"/>
                                          </w:divBdr>
                                          <w:divsChild>
                                            <w:div w:id="115803467">
                                              <w:marLeft w:val="0"/>
                                              <w:marRight w:val="0"/>
                                              <w:marTop w:val="0"/>
                                              <w:marBottom w:val="0"/>
                                              <w:divBdr>
                                                <w:top w:val="none" w:sz="0" w:space="0" w:color="auto"/>
                                                <w:left w:val="none" w:sz="0" w:space="0" w:color="auto"/>
                                                <w:bottom w:val="none" w:sz="0" w:space="0" w:color="auto"/>
                                                <w:right w:val="none" w:sz="0" w:space="0" w:color="auto"/>
                                              </w:divBdr>
                                              <w:divsChild>
                                                <w:div w:id="499539961">
                                                  <w:marLeft w:val="0"/>
                                                  <w:marRight w:val="0"/>
                                                  <w:marTop w:val="0"/>
                                                  <w:marBottom w:val="0"/>
                                                  <w:divBdr>
                                                    <w:top w:val="none" w:sz="0" w:space="0" w:color="auto"/>
                                                    <w:left w:val="none" w:sz="0" w:space="0" w:color="auto"/>
                                                    <w:bottom w:val="none" w:sz="0" w:space="0" w:color="auto"/>
                                                    <w:right w:val="none" w:sz="0" w:space="0" w:color="auto"/>
                                                  </w:divBdr>
                                                  <w:divsChild>
                                                    <w:div w:id="887571745">
                                                      <w:marLeft w:val="0"/>
                                                      <w:marRight w:val="0"/>
                                                      <w:marTop w:val="0"/>
                                                      <w:marBottom w:val="0"/>
                                                      <w:divBdr>
                                                        <w:top w:val="none" w:sz="0" w:space="0" w:color="auto"/>
                                                        <w:left w:val="none" w:sz="0" w:space="0" w:color="auto"/>
                                                        <w:bottom w:val="none" w:sz="0" w:space="0" w:color="auto"/>
                                                        <w:right w:val="none" w:sz="0" w:space="0" w:color="auto"/>
                                                      </w:divBdr>
                                                      <w:divsChild>
                                                        <w:div w:id="11808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829369">
                                              <w:marLeft w:val="0"/>
                                              <w:marRight w:val="0"/>
                                              <w:marTop w:val="0"/>
                                              <w:marBottom w:val="0"/>
                                              <w:divBdr>
                                                <w:top w:val="none" w:sz="0" w:space="0" w:color="auto"/>
                                                <w:left w:val="none" w:sz="0" w:space="0" w:color="auto"/>
                                                <w:bottom w:val="none" w:sz="0" w:space="0" w:color="auto"/>
                                                <w:right w:val="none" w:sz="0" w:space="0" w:color="auto"/>
                                              </w:divBdr>
                                              <w:divsChild>
                                                <w:div w:id="92945353">
                                                  <w:marLeft w:val="0"/>
                                                  <w:marRight w:val="0"/>
                                                  <w:marTop w:val="0"/>
                                                  <w:marBottom w:val="0"/>
                                                  <w:divBdr>
                                                    <w:top w:val="none" w:sz="0" w:space="0" w:color="auto"/>
                                                    <w:left w:val="none" w:sz="0" w:space="0" w:color="auto"/>
                                                    <w:bottom w:val="none" w:sz="0" w:space="0" w:color="auto"/>
                                                    <w:right w:val="none" w:sz="0" w:space="0" w:color="auto"/>
                                                  </w:divBdr>
                                                  <w:divsChild>
                                                    <w:div w:id="926378418">
                                                      <w:marLeft w:val="0"/>
                                                      <w:marRight w:val="0"/>
                                                      <w:marTop w:val="0"/>
                                                      <w:marBottom w:val="0"/>
                                                      <w:divBdr>
                                                        <w:top w:val="none" w:sz="0" w:space="0" w:color="auto"/>
                                                        <w:left w:val="none" w:sz="0" w:space="0" w:color="auto"/>
                                                        <w:bottom w:val="none" w:sz="0" w:space="0" w:color="auto"/>
                                                        <w:right w:val="none" w:sz="0" w:space="0" w:color="auto"/>
                                                      </w:divBdr>
                                                      <w:divsChild>
                                                        <w:div w:id="6203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0759583">
      <w:bodyDiv w:val="1"/>
      <w:marLeft w:val="0"/>
      <w:marRight w:val="0"/>
      <w:marTop w:val="0"/>
      <w:marBottom w:val="0"/>
      <w:divBdr>
        <w:top w:val="none" w:sz="0" w:space="0" w:color="auto"/>
        <w:left w:val="none" w:sz="0" w:space="0" w:color="auto"/>
        <w:bottom w:val="none" w:sz="0" w:space="0" w:color="auto"/>
        <w:right w:val="none" w:sz="0" w:space="0" w:color="auto"/>
      </w:divBdr>
      <w:divsChild>
        <w:div w:id="2132048261">
          <w:marLeft w:val="0"/>
          <w:marRight w:val="0"/>
          <w:marTop w:val="0"/>
          <w:marBottom w:val="0"/>
          <w:divBdr>
            <w:top w:val="none" w:sz="0" w:space="0" w:color="auto"/>
            <w:left w:val="none" w:sz="0" w:space="0" w:color="auto"/>
            <w:bottom w:val="none" w:sz="0" w:space="0" w:color="auto"/>
            <w:right w:val="none" w:sz="0" w:space="0" w:color="auto"/>
          </w:divBdr>
          <w:divsChild>
            <w:div w:id="875388784">
              <w:marLeft w:val="0"/>
              <w:marRight w:val="0"/>
              <w:marTop w:val="0"/>
              <w:marBottom w:val="0"/>
              <w:divBdr>
                <w:top w:val="none" w:sz="0" w:space="0" w:color="auto"/>
                <w:left w:val="none" w:sz="0" w:space="0" w:color="auto"/>
                <w:bottom w:val="none" w:sz="0" w:space="0" w:color="auto"/>
                <w:right w:val="none" w:sz="0" w:space="0" w:color="auto"/>
              </w:divBdr>
              <w:divsChild>
                <w:div w:id="2004046438">
                  <w:marLeft w:val="0"/>
                  <w:marRight w:val="0"/>
                  <w:marTop w:val="0"/>
                  <w:marBottom w:val="0"/>
                  <w:divBdr>
                    <w:top w:val="none" w:sz="0" w:space="0" w:color="auto"/>
                    <w:left w:val="none" w:sz="0" w:space="0" w:color="auto"/>
                    <w:bottom w:val="none" w:sz="0" w:space="0" w:color="auto"/>
                    <w:right w:val="none" w:sz="0" w:space="0" w:color="auto"/>
                  </w:divBdr>
                  <w:divsChild>
                    <w:div w:id="12518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349394">
      <w:bodyDiv w:val="1"/>
      <w:marLeft w:val="0"/>
      <w:marRight w:val="0"/>
      <w:marTop w:val="0"/>
      <w:marBottom w:val="0"/>
      <w:divBdr>
        <w:top w:val="none" w:sz="0" w:space="0" w:color="auto"/>
        <w:left w:val="none" w:sz="0" w:space="0" w:color="auto"/>
        <w:bottom w:val="none" w:sz="0" w:space="0" w:color="auto"/>
        <w:right w:val="none" w:sz="0" w:space="0" w:color="auto"/>
      </w:divBdr>
    </w:div>
    <w:div w:id="475221195">
      <w:bodyDiv w:val="1"/>
      <w:marLeft w:val="0"/>
      <w:marRight w:val="0"/>
      <w:marTop w:val="0"/>
      <w:marBottom w:val="0"/>
      <w:divBdr>
        <w:top w:val="none" w:sz="0" w:space="0" w:color="auto"/>
        <w:left w:val="none" w:sz="0" w:space="0" w:color="auto"/>
        <w:bottom w:val="none" w:sz="0" w:space="0" w:color="auto"/>
        <w:right w:val="none" w:sz="0" w:space="0" w:color="auto"/>
      </w:divBdr>
    </w:div>
    <w:div w:id="631062691">
      <w:bodyDiv w:val="1"/>
      <w:marLeft w:val="0"/>
      <w:marRight w:val="0"/>
      <w:marTop w:val="0"/>
      <w:marBottom w:val="0"/>
      <w:divBdr>
        <w:top w:val="none" w:sz="0" w:space="0" w:color="auto"/>
        <w:left w:val="none" w:sz="0" w:space="0" w:color="auto"/>
        <w:bottom w:val="none" w:sz="0" w:space="0" w:color="auto"/>
        <w:right w:val="none" w:sz="0" w:space="0" w:color="auto"/>
      </w:divBdr>
    </w:div>
    <w:div w:id="800224506">
      <w:bodyDiv w:val="1"/>
      <w:marLeft w:val="0"/>
      <w:marRight w:val="0"/>
      <w:marTop w:val="0"/>
      <w:marBottom w:val="0"/>
      <w:divBdr>
        <w:top w:val="none" w:sz="0" w:space="0" w:color="auto"/>
        <w:left w:val="none" w:sz="0" w:space="0" w:color="auto"/>
        <w:bottom w:val="none" w:sz="0" w:space="0" w:color="auto"/>
        <w:right w:val="none" w:sz="0" w:space="0" w:color="auto"/>
      </w:divBdr>
    </w:div>
    <w:div w:id="818306249">
      <w:bodyDiv w:val="1"/>
      <w:marLeft w:val="0"/>
      <w:marRight w:val="0"/>
      <w:marTop w:val="0"/>
      <w:marBottom w:val="0"/>
      <w:divBdr>
        <w:top w:val="none" w:sz="0" w:space="0" w:color="auto"/>
        <w:left w:val="none" w:sz="0" w:space="0" w:color="auto"/>
        <w:bottom w:val="none" w:sz="0" w:space="0" w:color="auto"/>
        <w:right w:val="none" w:sz="0" w:space="0" w:color="auto"/>
      </w:divBdr>
    </w:div>
    <w:div w:id="821192071">
      <w:bodyDiv w:val="1"/>
      <w:marLeft w:val="0"/>
      <w:marRight w:val="0"/>
      <w:marTop w:val="0"/>
      <w:marBottom w:val="0"/>
      <w:divBdr>
        <w:top w:val="none" w:sz="0" w:space="0" w:color="auto"/>
        <w:left w:val="none" w:sz="0" w:space="0" w:color="auto"/>
        <w:bottom w:val="none" w:sz="0" w:space="0" w:color="auto"/>
        <w:right w:val="none" w:sz="0" w:space="0" w:color="auto"/>
      </w:divBdr>
    </w:div>
    <w:div w:id="882985708">
      <w:bodyDiv w:val="1"/>
      <w:marLeft w:val="0"/>
      <w:marRight w:val="0"/>
      <w:marTop w:val="0"/>
      <w:marBottom w:val="0"/>
      <w:divBdr>
        <w:top w:val="none" w:sz="0" w:space="0" w:color="auto"/>
        <w:left w:val="none" w:sz="0" w:space="0" w:color="auto"/>
        <w:bottom w:val="none" w:sz="0" w:space="0" w:color="auto"/>
        <w:right w:val="none" w:sz="0" w:space="0" w:color="auto"/>
      </w:divBdr>
    </w:div>
    <w:div w:id="907423293">
      <w:bodyDiv w:val="1"/>
      <w:marLeft w:val="0"/>
      <w:marRight w:val="0"/>
      <w:marTop w:val="0"/>
      <w:marBottom w:val="0"/>
      <w:divBdr>
        <w:top w:val="none" w:sz="0" w:space="0" w:color="auto"/>
        <w:left w:val="none" w:sz="0" w:space="0" w:color="auto"/>
        <w:bottom w:val="none" w:sz="0" w:space="0" w:color="auto"/>
        <w:right w:val="none" w:sz="0" w:space="0" w:color="auto"/>
      </w:divBdr>
    </w:div>
    <w:div w:id="942688033">
      <w:bodyDiv w:val="1"/>
      <w:marLeft w:val="0"/>
      <w:marRight w:val="0"/>
      <w:marTop w:val="0"/>
      <w:marBottom w:val="0"/>
      <w:divBdr>
        <w:top w:val="none" w:sz="0" w:space="0" w:color="auto"/>
        <w:left w:val="none" w:sz="0" w:space="0" w:color="auto"/>
        <w:bottom w:val="none" w:sz="0" w:space="0" w:color="auto"/>
        <w:right w:val="none" w:sz="0" w:space="0" w:color="auto"/>
      </w:divBdr>
    </w:div>
    <w:div w:id="956525771">
      <w:bodyDiv w:val="1"/>
      <w:marLeft w:val="0"/>
      <w:marRight w:val="0"/>
      <w:marTop w:val="0"/>
      <w:marBottom w:val="0"/>
      <w:divBdr>
        <w:top w:val="none" w:sz="0" w:space="0" w:color="auto"/>
        <w:left w:val="none" w:sz="0" w:space="0" w:color="auto"/>
        <w:bottom w:val="none" w:sz="0" w:space="0" w:color="auto"/>
        <w:right w:val="none" w:sz="0" w:space="0" w:color="auto"/>
      </w:divBdr>
    </w:div>
    <w:div w:id="987592001">
      <w:bodyDiv w:val="1"/>
      <w:marLeft w:val="0"/>
      <w:marRight w:val="0"/>
      <w:marTop w:val="0"/>
      <w:marBottom w:val="0"/>
      <w:divBdr>
        <w:top w:val="none" w:sz="0" w:space="0" w:color="auto"/>
        <w:left w:val="none" w:sz="0" w:space="0" w:color="auto"/>
        <w:bottom w:val="none" w:sz="0" w:space="0" w:color="auto"/>
        <w:right w:val="none" w:sz="0" w:space="0" w:color="auto"/>
      </w:divBdr>
    </w:div>
    <w:div w:id="1033573062">
      <w:bodyDiv w:val="1"/>
      <w:marLeft w:val="0"/>
      <w:marRight w:val="0"/>
      <w:marTop w:val="0"/>
      <w:marBottom w:val="0"/>
      <w:divBdr>
        <w:top w:val="none" w:sz="0" w:space="0" w:color="auto"/>
        <w:left w:val="none" w:sz="0" w:space="0" w:color="auto"/>
        <w:bottom w:val="none" w:sz="0" w:space="0" w:color="auto"/>
        <w:right w:val="none" w:sz="0" w:space="0" w:color="auto"/>
      </w:divBdr>
    </w:div>
    <w:div w:id="1086876817">
      <w:bodyDiv w:val="1"/>
      <w:marLeft w:val="0"/>
      <w:marRight w:val="0"/>
      <w:marTop w:val="0"/>
      <w:marBottom w:val="0"/>
      <w:divBdr>
        <w:top w:val="none" w:sz="0" w:space="0" w:color="auto"/>
        <w:left w:val="none" w:sz="0" w:space="0" w:color="auto"/>
        <w:bottom w:val="none" w:sz="0" w:space="0" w:color="auto"/>
        <w:right w:val="none" w:sz="0" w:space="0" w:color="auto"/>
      </w:divBdr>
    </w:div>
    <w:div w:id="1188838346">
      <w:bodyDiv w:val="1"/>
      <w:marLeft w:val="0"/>
      <w:marRight w:val="0"/>
      <w:marTop w:val="0"/>
      <w:marBottom w:val="0"/>
      <w:divBdr>
        <w:top w:val="none" w:sz="0" w:space="0" w:color="auto"/>
        <w:left w:val="none" w:sz="0" w:space="0" w:color="auto"/>
        <w:bottom w:val="none" w:sz="0" w:space="0" w:color="auto"/>
        <w:right w:val="none" w:sz="0" w:space="0" w:color="auto"/>
      </w:divBdr>
    </w:div>
    <w:div w:id="1265111694">
      <w:bodyDiv w:val="1"/>
      <w:marLeft w:val="0"/>
      <w:marRight w:val="0"/>
      <w:marTop w:val="0"/>
      <w:marBottom w:val="0"/>
      <w:divBdr>
        <w:top w:val="none" w:sz="0" w:space="0" w:color="auto"/>
        <w:left w:val="none" w:sz="0" w:space="0" w:color="auto"/>
        <w:bottom w:val="none" w:sz="0" w:space="0" w:color="auto"/>
        <w:right w:val="none" w:sz="0" w:space="0" w:color="auto"/>
      </w:divBdr>
    </w:div>
    <w:div w:id="1377508246">
      <w:bodyDiv w:val="1"/>
      <w:marLeft w:val="0"/>
      <w:marRight w:val="0"/>
      <w:marTop w:val="0"/>
      <w:marBottom w:val="0"/>
      <w:divBdr>
        <w:top w:val="none" w:sz="0" w:space="0" w:color="auto"/>
        <w:left w:val="none" w:sz="0" w:space="0" w:color="auto"/>
        <w:bottom w:val="none" w:sz="0" w:space="0" w:color="auto"/>
        <w:right w:val="none" w:sz="0" w:space="0" w:color="auto"/>
      </w:divBdr>
      <w:divsChild>
        <w:div w:id="1282494405">
          <w:marLeft w:val="0"/>
          <w:marRight w:val="0"/>
          <w:marTop w:val="0"/>
          <w:marBottom w:val="0"/>
          <w:divBdr>
            <w:top w:val="none" w:sz="0" w:space="0" w:color="auto"/>
            <w:left w:val="none" w:sz="0" w:space="0" w:color="auto"/>
            <w:bottom w:val="none" w:sz="0" w:space="0" w:color="auto"/>
            <w:right w:val="none" w:sz="0" w:space="0" w:color="auto"/>
          </w:divBdr>
          <w:divsChild>
            <w:div w:id="569121035">
              <w:marLeft w:val="0"/>
              <w:marRight w:val="0"/>
              <w:marTop w:val="0"/>
              <w:marBottom w:val="0"/>
              <w:divBdr>
                <w:top w:val="none" w:sz="0" w:space="0" w:color="auto"/>
                <w:left w:val="none" w:sz="0" w:space="0" w:color="auto"/>
                <w:bottom w:val="none" w:sz="0" w:space="0" w:color="auto"/>
                <w:right w:val="none" w:sz="0" w:space="0" w:color="auto"/>
              </w:divBdr>
              <w:divsChild>
                <w:div w:id="1565918219">
                  <w:marLeft w:val="0"/>
                  <w:marRight w:val="0"/>
                  <w:marTop w:val="0"/>
                  <w:marBottom w:val="0"/>
                  <w:divBdr>
                    <w:top w:val="none" w:sz="0" w:space="0" w:color="auto"/>
                    <w:left w:val="none" w:sz="0" w:space="0" w:color="auto"/>
                    <w:bottom w:val="none" w:sz="0" w:space="0" w:color="auto"/>
                    <w:right w:val="none" w:sz="0" w:space="0" w:color="auto"/>
                  </w:divBdr>
                  <w:divsChild>
                    <w:div w:id="19281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9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64">
      <w:bodyDiv w:val="1"/>
      <w:marLeft w:val="0"/>
      <w:marRight w:val="0"/>
      <w:marTop w:val="0"/>
      <w:marBottom w:val="0"/>
      <w:divBdr>
        <w:top w:val="none" w:sz="0" w:space="0" w:color="auto"/>
        <w:left w:val="none" w:sz="0" w:space="0" w:color="auto"/>
        <w:bottom w:val="none" w:sz="0" w:space="0" w:color="auto"/>
        <w:right w:val="none" w:sz="0" w:space="0" w:color="auto"/>
      </w:divBdr>
    </w:div>
    <w:div w:id="1379745105">
      <w:bodyDiv w:val="1"/>
      <w:marLeft w:val="0"/>
      <w:marRight w:val="0"/>
      <w:marTop w:val="0"/>
      <w:marBottom w:val="0"/>
      <w:divBdr>
        <w:top w:val="none" w:sz="0" w:space="0" w:color="auto"/>
        <w:left w:val="none" w:sz="0" w:space="0" w:color="auto"/>
        <w:bottom w:val="none" w:sz="0" w:space="0" w:color="auto"/>
        <w:right w:val="none" w:sz="0" w:space="0" w:color="auto"/>
      </w:divBdr>
      <w:divsChild>
        <w:div w:id="333998489">
          <w:marLeft w:val="0"/>
          <w:marRight w:val="0"/>
          <w:marTop w:val="0"/>
          <w:marBottom w:val="0"/>
          <w:divBdr>
            <w:top w:val="none" w:sz="0" w:space="0" w:color="auto"/>
            <w:left w:val="none" w:sz="0" w:space="0" w:color="auto"/>
            <w:bottom w:val="none" w:sz="0" w:space="0" w:color="auto"/>
            <w:right w:val="none" w:sz="0" w:space="0" w:color="auto"/>
          </w:divBdr>
          <w:divsChild>
            <w:div w:id="491604234">
              <w:marLeft w:val="0"/>
              <w:marRight w:val="0"/>
              <w:marTop w:val="0"/>
              <w:marBottom w:val="0"/>
              <w:divBdr>
                <w:top w:val="none" w:sz="0" w:space="0" w:color="auto"/>
                <w:left w:val="none" w:sz="0" w:space="0" w:color="auto"/>
                <w:bottom w:val="none" w:sz="0" w:space="0" w:color="auto"/>
                <w:right w:val="none" w:sz="0" w:space="0" w:color="auto"/>
              </w:divBdr>
            </w:div>
            <w:div w:id="1503667949">
              <w:marLeft w:val="0"/>
              <w:marRight w:val="0"/>
              <w:marTop w:val="0"/>
              <w:marBottom w:val="0"/>
              <w:divBdr>
                <w:top w:val="none" w:sz="0" w:space="0" w:color="auto"/>
                <w:left w:val="none" w:sz="0" w:space="0" w:color="auto"/>
                <w:bottom w:val="none" w:sz="0" w:space="0" w:color="auto"/>
                <w:right w:val="none" w:sz="0" w:space="0" w:color="auto"/>
              </w:divBdr>
              <w:divsChild>
                <w:div w:id="246119024">
                  <w:marLeft w:val="0"/>
                  <w:marRight w:val="0"/>
                  <w:marTop w:val="0"/>
                  <w:marBottom w:val="0"/>
                  <w:divBdr>
                    <w:top w:val="none" w:sz="0" w:space="0" w:color="auto"/>
                    <w:left w:val="none" w:sz="0" w:space="0" w:color="auto"/>
                    <w:bottom w:val="none" w:sz="0" w:space="0" w:color="auto"/>
                    <w:right w:val="none" w:sz="0" w:space="0" w:color="auto"/>
                  </w:divBdr>
                  <w:divsChild>
                    <w:div w:id="48458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77597">
              <w:marLeft w:val="0"/>
              <w:marRight w:val="0"/>
              <w:marTop w:val="0"/>
              <w:marBottom w:val="0"/>
              <w:divBdr>
                <w:top w:val="none" w:sz="0" w:space="0" w:color="auto"/>
                <w:left w:val="none" w:sz="0" w:space="0" w:color="auto"/>
                <w:bottom w:val="none" w:sz="0" w:space="0" w:color="auto"/>
                <w:right w:val="none" w:sz="0" w:space="0" w:color="auto"/>
              </w:divBdr>
            </w:div>
          </w:divsChild>
        </w:div>
        <w:div w:id="721246078">
          <w:marLeft w:val="0"/>
          <w:marRight w:val="0"/>
          <w:marTop w:val="0"/>
          <w:marBottom w:val="0"/>
          <w:divBdr>
            <w:top w:val="none" w:sz="0" w:space="0" w:color="auto"/>
            <w:left w:val="none" w:sz="0" w:space="0" w:color="auto"/>
            <w:bottom w:val="none" w:sz="0" w:space="0" w:color="auto"/>
            <w:right w:val="none" w:sz="0" w:space="0" w:color="auto"/>
          </w:divBdr>
          <w:divsChild>
            <w:div w:id="550000974">
              <w:marLeft w:val="0"/>
              <w:marRight w:val="0"/>
              <w:marTop w:val="0"/>
              <w:marBottom w:val="0"/>
              <w:divBdr>
                <w:top w:val="none" w:sz="0" w:space="0" w:color="auto"/>
                <w:left w:val="none" w:sz="0" w:space="0" w:color="auto"/>
                <w:bottom w:val="none" w:sz="0" w:space="0" w:color="auto"/>
                <w:right w:val="none" w:sz="0" w:space="0" w:color="auto"/>
              </w:divBdr>
            </w:div>
            <w:div w:id="1920210218">
              <w:marLeft w:val="0"/>
              <w:marRight w:val="0"/>
              <w:marTop w:val="0"/>
              <w:marBottom w:val="0"/>
              <w:divBdr>
                <w:top w:val="none" w:sz="0" w:space="0" w:color="auto"/>
                <w:left w:val="none" w:sz="0" w:space="0" w:color="auto"/>
                <w:bottom w:val="none" w:sz="0" w:space="0" w:color="auto"/>
                <w:right w:val="none" w:sz="0" w:space="0" w:color="auto"/>
              </w:divBdr>
            </w:div>
            <w:div w:id="1991015370">
              <w:marLeft w:val="0"/>
              <w:marRight w:val="0"/>
              <w:marTop w:val="0"/>
              <w:marBottom w:val="0"/>
              <w:divBdr>
                <w:top w:val="none" w:sz="0" w:space="0" w:color="auto"/>
                <w:left w:val="none" w:sz="0" w:space="0" w:color="auto"/>
                <w:bottom w:val="none" w:sz="0" w:space="0" w:color="auto"/>
                <w:right w:val="none" w:sz="0" w:space="0" w:color="auto"/>
              </w:divBdr>
              <w:divsChild>
                <w:div w:id="2139445938">
                  <w:marLeft w:val="0"/>
                  <w:marRight w:val="0"/>
                  <w:marTop w:val="0"/>
                  <w:marBottom w:val="0"/>
                  <w:divBdr>
                    <w:top w:val="none" w:sz="0" w:space="0" w:color="auto"/>
                    <w:left w:val="none" w:sz="0" w:space="0" w:color="auto"/>
                    <w:bottom w:val="none" w:sz="0" w:space="0" w:color="auto"/>
                    <w:right w:val="none" w:sz="0" w:space="0" w:color="auto"/>
                  </w:divBdr>
                  <w:divsChild>
                    <w:div w:id="336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191249">
          <w:marLeft w:val="0"/>
          <w:marRight w:val="0"/>
          <w:marTop w:val="0"/>
          <w:marBottom w:val="0"/>
          <w:divBdr>
            <w:top w:val="none" w:sz="0" w:space="0" w:color="auto"/>
            <w:left w:val="none" w:sz="0" w:space="0" w:color="auto"/>
            <w:bottom w:val="none" w:sz="0" w:space="0" w:color="auto"/>
            <w:right w:val="none" w:sz="0" w:space="0" w:color="auto"/>
          </w:divBdr>
          <w:divsChild>
            <w:div w:id="1000504067">
              <w:marLeft w:val="0"/>
              <w:marRight w:val="0"/>
              <w:marTop w:val="0"/>
              <w:marBottom w:val="0"/>
              <w:divBdr>
                <w:top w:val="none" w:sz="0" w:space="0" w:color="auto"/>
                <w:left w:val="none" w:sz="0" w:space="0" w:color="auto"/>
                <w:bottom w:val="none" w:sz="0" w:space="0" w:color="auto"/>
                <w:right w:val="none" w:sz="0" w:space="0" w:color="auto"/>
              </w:divBdr>
            </w:div>
            <w:div w:id="1422097782">
              <w:marLeft w:val="0"/>
              <w:marRight w:val="0"/>
              <w:marTop w:val="0"/>
              <w:marBottom w:val="0"/>
              <w:divBdr>
                <w:top w:val="none" w:sz="0" w:space="0" w:color="auto"/>
                <w:left w:val="none" w:sz="0" w:space="0" w:color="auto"/>
                <w:bottom w:val="none" w:sz="0" w:space="0" w:color="auto"/>
                <w:right w:val="none" w:sz="0" w:space="0" w:color="auto"/>
              </w:divBdr>
              <w:divsChild>
                <w:div w:id="1431201645">
                  <w:marLeft w:val="0"/>
                  <w:marRight w:val="0"/>
                  <w:marTop w:val="0"/>
                  <w:marBottom w:val="0"/>
                  <w:divBdr>
                    <w:top w:val="none" w:sz="0" w:space="0" w:color="auto"/>
                    <w:left w:val="none" w:sz="0" w:space="0" w:color="auto"/>
                    <w:bottom w:val="none" w:sz="0" w:space="0" w:color="auto"/>
                    <w:right w:val="none" w:sz="0" w:space="0" w:color="auto"/>
                  </w:divBdr>
                  <w:divsChild>
                    <w:div w:id="16543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7982">
              <w:marLeft w:val="0"/>
              <w:marRight w:val="0"/>
              <w:marTop w:val="0"/>
              <w:marBottom w:val="0"/>
              <w:divBdr>
                <w:top w:val="none" w:sz="0" w:space="0" w:color="auto"/>
                <w:left w:val="none" w:sz="0" w:space="0" w:color="auto"/>
                <w:bottom w:val="none" w:sz="0" w:space="0" w:color="auto"/>
                <w:right w:val="none" w:sz="0" w:space="0" w:color="auto"/>
              </w:divBdr>
            </w:div>
          </w:divsChild>
        </w:div>
        <w:div w:id="1166827535">
          <w:marLeft w:val="0"/>
          <w:marRight w:val="0"/>
          <w:marTop w:val="0"/>
          <w:marBottom w:val="0"/>
          <w:divBdr>
            <w:top w:val="none" w:sz="0" w:space="0" w:color="auto"/>
            <w:left w:val="none" w:sz="0" w:space="0" w:color="auto"/>
            <w:bottom w:val="none" w:sz="0" w:space="0" w:color="auto"/>
            <w:right w:val="none" w:sz="0" w:space="0" w:color="auto"/>
          </w:divBdr>
          <w:divsChild>
            <w:div w:id="1091391637">
              <w:marLeft w:val="0"/>
              <w:marRight w:val="0"/>
              <w:marTop w:val="0"/>
              <w:marBottom w:val="0"/>
              <w:divBdr>
                <w:top w:val="none" w:sz="0" w:space="0" w:color="auto"/>
                <w:left w:val="none" w:sz="0" w:space="0" w:color="auto"/>
                <w:bottom w:val="none" w:sz="0" w:space="0" w:color="auto"/>
                <w:right w:val="none" w:sz="0" w:space="0" w:color="auto"/>
              </w:divBdr>
              <w:divsChild>
                <w:div w:id="1882668995">
                  <w:marLeft w:val="0"/>
                  <w:marRight w:val="0"/>
                  <w:marTop w:val="0"/>
                  <w:marBottom w:val="0"/>
                  <w:divBdr>
                    <w:top w:val="none" w:sz="0" w:space="0" w:color="auto"/>
                    <w:left w:val="none" w:sz="0" w:space="0" w:color="auto"/>
                    <w:bottom w:val="none" w:sz="0" w:space="0" w:color="auto"/>
                    <w:right w:val="none" w:sz="0" w:space="0" w:color="auto"/>
                  </w:divBdr>
                  <w:divsChild>
                    <w:div w:id="62254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2136">
              <w:marLeft w:val="0"/>
              <w:marRight w:val="0"/>
              <w:marTop w:val="0"/>
              <w:marBottom w:val="0"/>
              <w:divBdr>
                <w:top w:val="none" w:sz="0" w:space="0" w:color="auto"/>
                <w:left w:val="none" w:sz="0" w:space="0" w:color="auto"/>
                <w:bottom w:val="none" w:sz="0" w:space="0" w:color="auto"/>
                <w:right w:val="none" w:sz="0" w:space="0" w:color="auto"/>
              </w:divBdr>
            </w:div>
            <w:div w:id="2035812011">
              <w:marLeft w:val="0"/>
              <w:marRight w:val="0"/>
              <w:marTop w:val="0"/>
              <w:marBottom w:val="0"/>
              <w:divBdr>
                <w:top w:val="none" w:sz="0" w:space="0" w:color="auto"/>
                <w:left w:val="none" w:sz="0" w:space="0" w:color="auto"/>
                <w:bottom w:val="none" w:sz="0" w:space="0" w:color="auto"/>
                <w:right w:val="none" w:sz="0" w:space="0" w:color="auto"/>
              </w:divBdr>
            </w:div>
          </w:divsChild>
        </w:div>
        <w:div w:id="1356468564">
          <w:marLeft w:val="0"/>
          <w:marRight w:val="0"/>
          <w:marTop w:val="0"/>
          <w:marBottom w:val="0"/>
          <w:divBdr>
            <w:top w:val="none" w:sz="0" w:space="0" w:color="auto"/>
            <w:left w:val="none" w:sz="0" w:space="0" w:color="auto"/>
            <w:bottom w:val="none" w:sz="0" w:space="0" w:color="auto"/>
            <w:right w:val="none" w:sz="0" w:space="0" w:color="auto"/>
          </w:divBdr>
          <w:divsChild>
            <w:div w:id="1107390853">
              <w:marLeft w:val="0"/>
              <w:marRight w:val="0"/>
              <w:marTop w:val="0"/>
              <w:marBottom w:val="0"/>
              <w:divBdr>
                <w:top w:val="none" w:sz="0" w:space="0" w:color="auto"/>
                <w:left w:val="none" w:sz="0" w:space="0" w:color="auto"/>
                <w:bottom w:val="none" w:sz="0" w:space="0" w:color="auto"/>
                <w:right w:val="none" w:sz="0" w:space="0" w:color="auto"/>
              </w:divBdr>
            </w:div>
            <w:div w:id="1284649573">
              <w:marLeft w:val="0"/>
              <w:marRight w:val="0"/>
              <w:marTop w:val="0"/>
              <w:marBottom w:val="0"/>
              <w:divBdr>
                <w:top w:val="none" w:sz="0" w:space="0" w:color="auto"/>
                <w:left w:val="none" w:sz="0" w:space="0" w:color="auto"/>
                <w:bottom w:val="none" w:sz="0" w:space="0" w:color="auto"/>
                <w:right w:val="none" w:sz="0" w:space="0" w:color="auto"/>
              </w:divBdr>
            </w:div>
            <w:div w:id="1658150881">
              <w:marLeft w:val="0"/>
              <w:marRight w:val="0"/>
              <w:marTop w:val="0"/>
              <w:marBottom w:val="0"/>
              <w:divBdr>
                <w:top w:val="none" w:sz="0" w:space="0" w:color="auto"/>
                <w:left w:val="none" w:sz="0" w:space="0" w:color="auto"/>
                <w:bottom w:val="none" w:sz="0" w:space="0" w:color="auto"/>
                <w:right w:val="none" w:sz="0" w:space="0" w:color="auto"/>
              </w:divBdr>
              <w:divsChild>
                <w:div w:id="993528378">
                  <w:marLeft w:val="0"/>
                  <w:marRight w:val="0"/>
                  <w:marTop w:val="0"/>
                  <w:marBottom w:val="0"/>
                  <w:divBdr>
                    <w:top w:val="none" w:sz="0" w:space="0" w:color="auto"/>
                    <w:left w:val="none" w:sz="0" w:space="0" w:color="auto"/>
                    <w:bottom w:val="none" w:sz="0" w:space="0" w:color="auto"/>
                    <w:right w:val="none" w:sz="0" w:space="0" w:color="auto"/>
                  </w:divBdr>
                  <w:divsChild>
                    <w:div w:id="85014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941443">
      <w:bodyDiv w:val="1"/>
      <w:marLeft w:val="0"/>
      <w:marRight w:val="0"/>
      <w:marTop w:val="0"/>
      <w:marBottom w:val="0"/>
      <w:divBdr>
        <w:top w:val="none" w:sz="0" w:space="0" w:color="auto"/>
        <w:left w:val="none" w:sz="0" w:space="0" w:color="auto"/>
        <w:bottom w:val="none" w:sz="0" w:space="0" w:color="auto"/>
        <w:right w:val="none" w:sz="0" w:space="0" w:color="auto"/>
      </w:divBdr>
    </w:div>
    <w:div w:id="1446271393">
      <w:bodyDiv w:val="1"/>
      <w:marLeft w:val="0"/>
      <w:marRight w:val="0"/>
      <w:marTop w:val="0"/>
      <w:marBottom w:val="0"/>
      <w:divBdr>
        <w:top w:val="none" w:sz="0" w:space="0" w:color="auto"/>
        <w:left w:val="none" w:sz="0" w:space="0" w:color="auto"/>
        <w:bottom w:val="none" w:sz="0" w:space="0" w:color="auto"/>
        <w:right w:val="none" w:sz="0" w:space="0" w:color="auto"/>
      </w:divBdr>
    </w:div>
    <w:div w:id="1481076886">
      <w:bodyDiv w:val="1"/>
      <w:marLeft w:val="0"/>
      <w:marRight w:val="0"/>
      <w:marTop w:val="0"/>
      <w:marBottom w:val="0"/>
      <w:divBdr>
        <w:top w:val="none" w:sz="0" w:space="0" w:color="auto"/>
        <w:left w:val="none" w:sz="0" w:space="0" w:color="auto"/>
        <w:bottom w:val="none" w:sz="0" w:space="0" w:color="auto"/>
        <w:right w:val="none" w:sz="0" w:space="0" w:color="auto"/>
      </w:divBdr>
      <w:divsChild>
        <w:div w:id="1412852656">
          <w:marLeft w:val="0"/>
          <w:marRight w:val="0"/>
          <w:marTop w:val="0"/>
          <w:marBottom w:val="0"/>
          <w:divBdr>
            <w:top w:val="none" w:sz="0" w:space="0" w:color="auto"/>
            <w:left w:val="none" w:sz="0" w:space="0" w:color="auto"/>
            <w:bottom w:val="none" w:sz="0" w:space="0" w:color="auto"/>
            <w:right w:val="none" w:sz="0" w:space="0" w:color="auto"/>
          </w:divBdr>
          <w:divsChild>
            <w:div w:id="363409007">
              <w:marLeft w:val="0"/>
              <w:marRight w:val="0"/>
              <w:marTop w:val="0"/>
              <w:marBottom w:val="0"/>
              <w:divBdr>
                <w:top w:val="none" w:sz="0" w:space="0" w:color="auto"/>
                <w:left w:val="none" w:sz="0" w:space="0" w:color="auto"/>
                <w:bottom w:val="none" w:sz="0" w:space="0" w:color="auto"/>
                <w:right w:val="none" w:sz="0" w:space="0" w:color="auto"/>
              </w:divBdr>
              <w:divsChild>
                <w:div w:id="1273198821">
                  <w:marLeft w:val="0"/>
                  <w:marRight w:val="0"/>
                  <w:marTop w:val="0"/>
                  <w:marBottom w:val="0"/>
                  <w:divBdr>
                    <w:top w:val="none" w:sz="0" w:space="0" w:color="auto"/>
                    <w:left w:val="none" w:sz="0" w:space="0" w:color="auto"/>
                    <w:bottom w:val="none" w:sz="0" w:space="0" w:color="auto"/>
                    <w:right w:val="none" w:sz="0" w:space="0" w:color="auto"/>
                  </w:divBdr>
                  <w:divsChild>
                    <w:div w:id="6066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740">
              <w:marLeft w:val="0"/>
              <w:marRight w:val="0"/>
              <w:marTop w:val="0"/>
              <w:marBottom w:val="0"/>
              <w:divBdr>
                <w:top w:val="none" w:sz="0" w:space="0" w:color="auto"/>
                <w:left w:val="none" w:sz="0" w:space="0" w:color="auto"/>
                <w:bottom w:val="none" w:sz="0" w:space="0" w:color="auto"/>
                <w:right w:val="none" w:sz="0" w:space="0" w:color="auto"/>
              </w:divBdr>
            </w:div>
            <w:div w:id="200639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21980">
      <w:bodyDiv w:val="1"/>
      <w:marLeft w:val="0"/>
      <w:marRight w:val="0"/>
      <w:marTop w:val="0"/>
      <w:marBottom w:val="0"/>
      <w:divBdr>
        <w:top w:val="none" w:sz="0" w:space="0" w:color="auto"/>
        <w:left w:val="none" w:sz="0" w:space="0" w:color="auto"/>
        <w:bottom w:val="none" w:sz="0" w:space="0" w:color="auto"/>
        <w:right w:val="none" w:sz="0" w:space="0" w:color="auto"/>
      </w:divBdr>
    </w:div>
    <w:div w:id="1500343381">
      <w:bodyDiv w:val="1"/>
      <w:marLeft w:val="0"/>
      <w:marRight w:val="0"/>
      <w:marTop w:val="0"/>
      <w:marBottom w:val="0"/>
      <w:divBdr>
        <w:top w:val="none" w:sz="0" w:space="0" w:color="auto"/>
        <w:left w:val="none" w:sz="0" w:space="0" w:color="auto"/>
        <w:bottom w:val="none" w:sz="0" w:space="0" w:color="auto"/>
        <w:right w:val="none" w:sz="0" w:space="0" w:color="auto"/>
      </w:divBdr>
    </w:div>
    <w:div w:id="1540506155">
      <w:bodyDiv w:val="1"/>
      <w:marLeft w:val="0"/>
      <w:marRight w:val="0"/>
      <w:marTop w:val="0"/>
      <w:marBottom w:val="0"/>
      <w:divBdr>
        <w:top w:val="none" w:sz="0" w:space="0" w:color="auto"/>
        <w:left w:val="none" w:sz="0" w:space="0" w:color="auto"/>
        <w:bottom w:val="none" w:sz="0" w:space="0" w:color="auto"/>
        <w:right w:val="none" w:sz="0" w:space="0" w:color="auto"/>
      </w:divBdr>
    </w:div>
    <w:div w:id="1546673620">
      <w:bodyDiv w:val="1"/>
      <w:marLeft w:val="0"/>
      <w:marRight w:val="0"/>
      <w:marTop w:val="0"/>
      <w:marBottom w:val="0"/>
      <w:divBdr>
        <w:top w:val="none" w:sz="0" w:space="0" w:color="auto"/>
        <w:left w:val="none" w:sz="0" w:space="0" w:color="auto"/>
        <w:bottom w:val="none" w:sz="0" w:space="0" w:color="auto"/>
        <w:right w:val="none" w:sz="0" w:space="0" w:color="auto"/>
      </w:divBdr>
    </w:div>
    <w:div w:id="1583294393">
      <w:bodyDiv w:val="1"/>
      <w:marLeft w:val="0"/>
      <w:marRight w:val="0"/>
      <w:marTop w:val="0"/>
      <w:marBottom w:val="0"/>
      <w:divBdr>
        <w:top w:val="none" w:sz="0" w:space="0" w:color="auto"/>
        <w:left w:val="none" w:sz="0" w:space="0" w:color="auto"/>
        <w:bottom w:val="none" w:sz="0" w:space="0" w:color="auto"/>
        <w:right w:val="none" w:sz="0" w:space="0" w:color="auto"/>
      </w:divBdr>
    </w:div>
    <w:div w:id="1600522488">
      <w:bodyDiv w:val="1"/>
      <w:marLeft w:val="0"/>
      <w:marRight w:val="0"/>
      <w:marTop w:val="0"/>
      <w:marBottom w:val="0"/>
      <w:divBdr>
        <w:top w:val="none" w:sz="0" w:space="0" w:color="auto"/>
        <w:left w:val="none" w:sz="0" w:space="0" w:color="auto"/>
        <w:bottom w:val="none" w:sz="0" w:space="0" w:color="auto"/>
        <w:right w:val="none" w:sz="0" w:space="0" w:color="auto"/>
      </w:divBdr>
    </w:div>
    <w:div w:id="1624732662">
      <w:bodyDiv w:val="1"/>
      <w:marLeft w:val="0"/>
      <w:marRight w:val="0"/>
      <w:marTop w:val="0"/>
      <w:marBottom w:val="0"/>
      <w:divBdr>
        <w:top w:val="none" w:sz="0" w:space="0" w:color="auto"/>
        <w:left w:val="none" w:sz="0" w:space="0" w:color="auto"/>
        <w:bottom w:val="none" w:sz="0" w:space="0" w:color="auto"/>
        <w:right w:val="none" w:sz="0" w:space="0" w:color="auto"/>
      </w:divBdr>
    </w:div>
    <w:div w:id="1669206671">
      <w:bodyDiv w:val="1"/>
      <w:marLeft w:val="0"/>
      <w:marRight w:val="0"/>
      <w:marTop w:val="0"/>
      <w:marBottom w:val="0"/>
      <w:divBdr>
        <w:top w:val="none" w:sz="0" w:space="0" w:color="auto"/>
        <w:left w:val="none" w:sz="0" w:space="0" w:color="auto"/>
        <w:bottom w:val="none" w:sz="0" w:space="0" w:color="auto"/>
        <w:right w:val="none" w:sz="0" w:space="0" w:color="auto"/>
      </w:divBdr>
    </w:div>
    <w:div w:id="1678343349">
      <w:bodyDiv w:val="1"/>
      <w:marLeft w:val="0"/>
      <w:marRight w:val="0"/>
      <w:marTop w:val="0"/>
      <w:marBottom w:val="0"/>
      <w:divBdr>
        <w:top w:val="none" w:sz="0" w:space="0" w:color="auto"/>
        <w:left w:val="none" w:sz="0" w:space="0" w:color="auto"/>
        <w:bottom w:val="none" w:sz="0" w:space="0" w:color="auto"/>
        <w:right w:val="none" w:sz="0" w:space="0" w:color="auto"/>
      </w:divBdr>
      <w:divsChild>
        <w:div w:id="1514301920">
          <w:marLeft w:val="0"/>
          <w:marRight w:val="0"/>
          <w:marTop w:val="0"/>
          <w:marBottom w:val="0"/>
          <w:divBdr>
            <w:top w:val="none" w:sz="0" w:space="0" w:color="auto"/>
            <w:left w:val="none" w:sz="0" w:space="0" w:color="auto"/>
            <w:bottom w:val="none" w:sz="0" w:space="0" w:color="auto"/>
            <w:right w:val="none" w:sz="0" w:space="0" w:color="auto"/>
          </w:divBdr>
          <w:divsChild>
            <w:div w:id="384574008">
              <w:marLeft w:val="0"/>
              <w:marRight w:val="0"/>
              <w:marTop w:val="0"/>
              <w:marBottom w:val="0"/>
              <w:divBdr>
                <w:top w:val="none" w:sz="0" w:space="0" w:color="auto"/>
                <w:left w:val="none" w:sz="0" w:space="0" w:color="auto"/>
                <w:bottom w:val="none" w:sz="0" w:space="0" w:color="auto"/>
                <w:right w:val="none" w:sz="0" w:space="0" w:color="auto"/>
              </w:divBdr>
              <w:divsChild>
                <w:div w:id="886844076">
                  <w:marLeft w:val="0"/>
                  <w:marRight w:val="0"/>
                  <w:marTop w:val="0"/>
                  <w:marBottom w:val="0"/>
                  <w:divBdr>
                    <w:top w:val="none" w:sz="0" w:space="0" w:color="auto"/>
                    <w:left w:val="none" w:sz="0" w:space="0" w:color="auto"/>
                    <w:bottom w:val="none" w:sz="0" w:space="0" w:color="auto"/>
                    <w:right w:val="none" w:sz="0" w:space="0" w:color="auto"/>
                  </w:divBdr>
                  <w:divsChild>
                    <w:div w:id="15954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89511">
      <w:bodyDiv w:val="1"/>
      <w:marLeft w:val="0"/>
      <w:marRight w:val="0"/>
      <w:marTop w:val="0"/>
      <w:marBottom w:val="0"/>
      <w:divBdr>
        <w:top w:val="none" w:sz="0" w:space="0" w:color="auto"/>
        <w:left w:val="none" w:sz="0" w:space="0" w:color="auto"/>
        <w:bottom w:val="none" w:sz="0" w:space="0" w:color="auto"/>
        <w:right w:val="none" w:sz="0" w:space="0" w:color="auto"/>
      </w:divBdr>
    </w:div>
    <w:div w:id="1725451379">
      <w:bodyDiv w:val="1"/>
      <w:marLeft w:val="0"/>
      <w:marRight w:val="0"/>
      <w:marTop w:val="0"/>
      <w:marBottom w:val="0"/>
      <w:divBdr>
        <w:top w:val="none" w:sz="0" w:space="0" w:color="auto"/>
        <w:left w:val="none" w:sz="0" w:space="0" w:color="auto"/>
        <w:bottom w:val="none" w:sz="0" w:space="0" w:color="auto"/>
        <w:right w:val="none" w:sz="0" w:space="0" w:color="auto"/>
      </w:divBdr>
    </w:div>
    <w:div w:id="1734113650">
      <w:bodyDiv w:val="1"/>
      <w:marLeft w:val="0"/>
      <w:marRight w:val="0"/>
      <w:marTop w:val="0"/>
      <w:marBottom w:val="0"/>
      <w:divBdr>
        <w:top w:val="none" w:sz="0" w:space="0" w:color="auto"/>
        <w:left w:val="none" w:sz="0" w:space="0" w:color="auto"/>
        <w:bottom w:val="none" w:sz="0" w:space="0" w:color="auto"/>
        <w:right w:val="none" w:sz="0" w:space="0" w:color="auto"/>
      </w:divBdr>
    </w:div>
    <w:div w:id="1814172131">
      <w:bodyDiv w:val="1"/>
      <w:marLeft w:val="0"/>
      <w:marRight w:val="0"/>
      <w:marTop w:val="0"/>
      <w:marBottom w:val="0"/>
      <w:divBdr>
        <w:top w:val="none" w:sz="0" w:space="0" w:color="auto"/>
        <w:left w:val="none" w:sz="0" w:space="0" w:color="auto"/>
        <w:bottom w:val="none" w:sz="0" w:space="0" w:color="auto"/>
        <w:right w:val="none" w:sz="0" w:space="0" w:color="auto"/>
      </w:divBdr>
    </w:div>
    <w:div w:id="1867793413">
      <w:bodyDiv w:val="1"/>
      <w:marLeft w:val="0"/>
      <w:marRight w:val="0"/>
      <w:marTop w:val="0"/>
      <w:marBottom w:val="0"/>
      <w:divBdr>
        <w:top w:val="none" w:sz="0" w:space="0" w:color="auto"/>
        <w:left w:val="none" w:sz="0" w:space="0" w:color="auto"/>
        <w:bottom w:val="none" w:sz="0" w:space="0" w:color="auto"/>
        <w:right w:val="none" w:sz="0" w:space="0" w:color="auto"/>
      </w:divBdr>
    </w:div>
    <w:div w:id="1902593088">
      <w:bodyDiv w:val="1"/>
      <w:marLeft w:val="0"/>
      <w:marRight w:val="0"/>
      <w:marTop w:val="0"/>
      <w:marBottom w:val="0"/>
      <w:divBdr>
        <w:top w:val="none" w:sz="0" w:space="0" w:color="auto"/>
        <w:left w:val="none" w:sz="0" w:space="0" w:color="auto"/>
        <w:bottom w:val="none" w:sz="0" w:space="0" w:color="auto"/>
        <w:right w:val="none" w:sz="0" w:space="0" w:color="auto"/>
      </w:divBdr>
      <w:divsChild>
        <w:div w:id="1082727112">
          <w:marLeft w:val="0"/>
          <w:marRight w:val="0"/>
          <w:marTop w:val="0"/>
          <w:marBottom w:val="0"/>
          <w:divBdr>
            <w:top w:val="none" w:sz="0" w:space="0" w:color="auto"/>
            <w:left w:val="none" w:sz="0" w:space="0" w:color="auto"/>
            <w:bottom w:val="none" w:sz="0" w:space="0" w:color="auto"/>
            <w:right w:val="none" w:sz="0" w:space="0" w:color="auto"/>
          </w:divBdr>
          <w:divsChild>
            <w:div w:id="232468992">
              <w:marLeft w:val="0"/>
              <w:marRight w:val="0"/>
              <w:marTop w:val="0"/>
              <w:marBottom w:val="0"/>
              <w:divBdr>
                <w:top w:val="none" w:sz="0" w:space="0" w:color="auto"/>
                <w:left w:val="none" w:sz="0" w:space="0" w:color="auto"/>
                <w:bottom w:val="none" w:sz="0" w:space="0" w:color="auto"/>
                <w:right w:val="none" w:sz="0" w:space="0" w:color="auto"/>
              </w:divBdr>
            </w:div>
            <w:div w:id="777455112">
              <w:marLeft w:val="0"/>
              <w:marRight w:val="0"/>
              <w:marTop w:val="0"/>
              <w:marBottom w:val="0"/>
              <w:divBdr>
                <w:top w:val="none" w:sz="0" w:space="0" w:color="auto"/>
                <w:left w:val="none" w:sz="0" w:space="0" w:color="auto"/>
                <w:bottom w:val="none" w:sz="0" w:space="0" w:color="auto"/>
                <w:right w:val="none" w:sz="0" w:space="0" w:color="auto"/>
              </w:divBdr>
            </w:div>
            <w:div w:id="2040622922">
              <w:marLeft w:val="0"/>
              <w:marRight w:val="0"/>
              <w:marTop w:val="0"/>
              <w:marBottom w:val="0"/>
              <w:divBdr>
                <w:top w:val="none" w:sz="0" w:space="0" w:color="auto"/>
                <w:left w:val="none" w:sz="0" w:space="0" w:color="auto"/>
                <w:bottom w:val="none" w:sz="0" w:space="0" w:color="auto"/>
                <w:right w:val="none" w:sz="0" w:space="0" w:color="auto"/>
              </w:divBdr>
              <w:divsChild>
                <w:div w:id="597373128">
                  <w:marLeft w:val="0"/>
                  <w:marRight w:val="0"/>
                  <w:marTop w:val="0"/>
                  <w:marBottom w:val="0"/>
                  <w:divBdr>
                    <w:top w:val="none" w:sz="0" w:space="0" w:color="auto"/>
                    <w:left w:val="none" w:sz="0" w:space="0" w:color="auto"/>
                    <w:bottom w:val="none" w:sz="0" w:space="0" w:color="auto"/>
                    <w:right w:val="none" w:sz="0" w:space="0" w:color="auto"/>
                  </w:divBdr>
                  <w:divsChild>
                    <w:div w:id="16603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81398">
      <w:bodyDiv w:val="1"/>
      <w:marLeft w:val="0"/>
      <w:marRight w:val="0"/>
      <w:marTop w:val="0"/>
      <w:marBottom w:val="0"/>
      <w:divBdr>
        <w:top w:val="none" w:sz="0" w:space="0" w:color="auto"/>
        <w:left w:val="none" w:sz="0" w:space="0" w:color="auto"/>
        <w:bottom w:val="none" w:sz="0" w:space="0" w:color="auto"/>
        <w:right w:val="none" w:sz="0" w:space="0" w:color="auto"/>
      </w:divBdr>
    </w:div>
    <w:div w:id="1968968777">
      <w:bodyDiv w:val="1"/>
      <w:marLeft w:val="0"/>
      <w:marRight w:val="0"/>
      <w:marTop w:val="0"/>
      <w:marBottom w:val="0"/>
      <w:divBdr>
        <w:top w:val="none" w:sz="0" w:space="0" w:color="auto"/>
        <w:left w:val="none" w:sz="0" w:space="0" w:color="auto"/>
        <w:bottom w:val="none" w:sz="0" w:space="0" w:color="auto"/>
        <w:right w:val="none" w:sz="0" w:space="0" w:color="auto"/>
      </w:divBdr>
    </w:div>
    <w:div w:id="1970160714">
      <w:bodyDiv w:val="1"/>
      <w:marLeft w:val="0"/>
      <w:marRight w:val="0"/>
      <w:marTop w:val="0"/>
      <w:marBottom w:val="0"/>
      <w:divBdr>
        <w:top w:val="none" w:sz="0" w:space="0" w:color="auto"/>
        <w:left w:val="none" w:sz="0" w:space="0" w:color="auto"/>
        <w:bottom w:val="none" w:sz="0" w:space="0" w:color="auto"/>
        <w:right w:val="none" w:sz="0" w:space="0" w:color="auto"/>
      </w:divBdr>
    </w:div>
    <w:div w:id="1974362788">
      <w:bodyDiv w:val="1"/>
      <w:marLeft w:val="0"/>
      <w:marRight w:val="0"/>
      <w:marTop w:val="0"/>
      <w:marBottom w:val="0"/>
      <w:divBdr>
        <w:top w:val="none" w:sz="0" w:space="0" w:color="auto"/>
        <w:left w:val="none" w:sz="0" w:space="0" w:color="auto"/>
        <w:bottom w:val="none" w:sz="0" w:space="0" w:color="auto"/>
        <w:right w:val="none" w:sz="0" w:space="0" w:color="auto"/>
      </w:divBdr>
    </w:div>
    <w:div w:id="2014719012">
      <w:bodyDiv w:val="1"/>
      <w:marLeft w:val="0"/>
      <w:marRight w:val="0"/>
      <w:marTop w:val="0"/>
      <w:marBottom w:val="0"/>
      <w:divBdr>
        <w:top w:val="none" w:sz="0" w:space="0" w:color="auto"/>
        <w:left w:val="none" w:sz="0" w:space="0" w:color="auto"/>
        <w:bottom w:val="none" w:sz="0" w:space="0" w:color="auto"/>
        <w:right w:val="none" w:sz="0" w:space="0" w:color="auto"/>
      </w:divBdr>
    </w:div>
    <w:div w:id="2048336072">
      <w:bodyDiv w:val="1"/>
      <w:marLeft w:val="0"/>
      <w:marRight w:val="0"/>
      <w:marTop w:val="0"/>
      <w:marBottom w:val="0"/>
      <w:divBdr>
        <w:top w:val="none" w:sz="0" w:space="0" w:color="auto"/>
        <w:left w:val="none" w:sz="0" w:space="0" w:color="auto"/>
        <w:bottom w:val="none" w:sz="0" w:space="0" w:color="auto"/>
        <w:right w:val="none" w:sz="0" w:space="0" w:color="auto"/>
      </w:divBdr>
    </w:div>
    <w:div w:id="2068869474">
      <w:bodyDiv w:val="1"/>
      <w:marLeft w:val="0"/>
      <w:marRight w:val="0"/>
      <w:marTop w:val="0"/>
      <w:marBottom w:val="0"/>
      <w:divBdr>
        <w:top w:val="none" w:sz="0" w:space="0" w:color="auto"/>
        <w:left w:val="none" w:sz="0" w:space="0" w:color="auto"/>
        <w:bottom w:val="none" w:sz="0" w:space="0" w:color="auto"/>
        <w:right w:val="none" w:sz="0" w:space="0" w:color="auto"/>
      </w:divBdr>
    </w:div>
    <w:div w:id="2103334628">
      <w:bodyDiv w:val="1"/>
      <w:marLeft w:val="0"/>
      <w:marRight w:val="0"/>
      <w:marTop w:val="0"/>
      <w:marBottom w:val="0"/>
      <w:divBdr>
        <w:top w:val="none" w:sz="0" w:space="0" w:color="auto"/>
        <w:left w:val="none" w:sz="0" w:space="0" w:color="auto"/>
        <w:bottom w:val="none" w:sz="0" w:space="0" w:color="auto"/>
        <w:right w:val="none" w:sz="0" w:space="0" w:color="auto"/>
      </w:divBdr>
    </w:div>
    <w:div w:id="2129425078">
      <w:bodyDiv w:val="1"/>
      <w:marLeft w:val="0"/>
      <w:marRight w:val="0"/>
      <w:marTop w:val="0"/>
      <w:marBottom w:val="0"/>
      <w:divBdr>
        <w:top w:val="none" w:sz="0" w:space="0" w:color="auto"/>
        <w:left w:val="none" w:sz="0" w:space="0" w:color="auto"/>
        <w:bottom w:val="none" w:sz="0" w:space="0" w:color="auto"/>
        <w:right w:val="none" w:sz="0" w:space="0" w:color="auto"/>
      </w:divBdr>
    </w:div>
    <w:div w:id="2132942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png"/><Relationship Id="rId170" Type="http://schemas.openxmlformats.org/officeDocument/2006/relationships/image" Target="media/image154.png"/><Relationship Id="rId191" Type="http://schemas.openxmlformats.org/officeDocument/2006/relationships/image" Target="media/image174.png"/><Relationship Id="rId196" Type="http://schemas.openxmlformats.org/officeDocument/2006/relationships/fontTable" Target="fontTable.xml"/><Relationship Id="rId16" Type="http://schemas.openxmlformats.org/officeDocument/2006/relationships/footer" Target="footer1.xml"/><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hyperlink" Target="mailto:elias.nasr@gmail.com" TargetMode="External"/><Relationship Id="rId186" Type="http://schemas.openxmlformats.org/officeDocument/2006/relationships/image" Target="media/image16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5.png"/><Relationship Id="rId197"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hyperlink" Target="https://www.loc.gov/marc/bibliographic/"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5.pn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microsoft.com/office/2020/10/relationships/intelligence" Target="intelligence2.xml"/><Relationship Id="rId172" Type="http://schemas.openxmlformats.org/officeDocument/2006/relationships/image" Target="media/image156.png"/><Relationship Id="rId193" Type="http://schemas.openxmlformats.org/officeDocument/2006/relationships/image" Target="media/image176.png"/><Relationship Id="rId13" Type="http://schemas.openxmlformats.org/officeDocument/2006/relationships/hyperlink" Target="mailto:myh17@mail.aub.edu" TargetMode="External"/><Relationship Id="rId18" Type="http://schemas.openxmlformats.org/officeDocument/2006/relationships/hyperlink" Target="https://www.geeksforgeeks.org/er-diagram-of-library-management-system/"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19" Type="http://schemas.openxmlformats.org/officeDocument/2006/relationships/image" Target="media/image3.png"/><Relationship Id="rId14" Type="http://schemas.openxmlformats.org/officeDocument/2006/relationships/hyperlink" Target="mailto:tne12@mail.aub.edu"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hyperlink" Target="mailto:zbl00@mail.aub.edu"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2d22b9e-ad62-4528-9268-352c42f1176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C8CB73D4325649B5DCB2E4A2A0E43A" ma:contentTypeVersion="18" ma:contentTypeDescription="Create a new document." ma:contentTypeScope="" ma:versionID="1a281b24e645be25ce8105068eef3065">
  <xsd:schema xmlns:xsd="http://www.w3.org/2001/XMLSchema" xmlns:xs="http://www.w3.org/2001/XMLSchema" xmlns:p="http://schemas.microsoft.com/office/2006/metadata/properties" xmlns:ns3="02d22b9e-ad62-4528-9268-352c42f11763" xmlns:ns4="3852d90a-1fbc-4640-a43a-e10236fcc5bf" targetNamespace="http://schemas.microsoft.com/office/2006/metadata/properties" ma:root="true" ma:fieldsID="83848f272c2d992dd629ee8f9a1a88a7" ns3:_="" ns4:_="">
    <xsd:import namespace="02d22b9e-ad62-4528-9268-352c42f11763"/>
    <xsd:import namespace="3852d90a-1fbc-4640-a43a-e10236fcc5b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MediaServiceObjectDetectorVersions" minOccurs="0"/>
                <xsd:element ref="ns3:MediaServiceSystemTag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d22b9e-ad62-4528-9268-352c42f117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_activity" ma:index="24" nillable="true" ma:displayName="_activity" ma:hidden="true" ma:internalName="_activity">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52d90a-1fbc-4640-a43a-e10236fcc5b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5707C-A2E9-4CB3-82DC-4964F5AF041D}">
  <ds:schemaRefs>
    <ds:schemaRef ds:uri="http://schemas.microsoft.com/office/infopath/2007/PartnerControls"/>
    <ds:schemaRef ds:uri="02d22b9e-ad62-4528-9268-352c42f11763"/>
    <ds:schemaRef ds:uri="http://purl.org/dc/elements/1.1/"/>
    <ds:schemaRef ds:uri="http://schemas.microsoft.com/office/2006/metadata/properties"/>
    <ds:schemaRef ds:uri="3852d90a-1fbc-4640-a43a-e10236fcc5bf"/>
    <ds:schemaRef ds:uri="http://purl.org/dc/terms/"/>
    <ds:schemaRef ds:uri="http://schemas.microsoft.com/office/2006/documentManagement/types"/>
    <ds:schemaRef ds:uri="http://purl.org/dc/dcmitype/"/>
    <ds:schemaRef ds:uri="http://schemas.openxmlformats.org/package/2006/metadata/core-properties"/>
    <ds:schemaRef ds:uri="http://www.w3.org/XML/1998/namespace"/>
  </ds:schemaRefs>
</ds:datastoreItem>
</file>

<file path=customXml/itemProps2.xml><?xml version="1.0" encoding="utf-8"?>
<ds:datastoreItem xmlns:ds="http://schemas.openxmlformats.org/officeDocument/2006/customXml" ds:itemID="{8EB72139-674D-4DC8-846C-21FBCA453C3E}">
  <ds:schemaRefs>
    <ds:schemaRef ds:uri="http://schemas.microsoft.com/sharepoint/v3/contenttype/forms"/>
  </ds:schemaRefs>
</ds:datastoreItem>
</file>

<file path=customXml/itemProps3.xml><?xml version="1.0" encoding="utf-8"?>
<ds:datastoreItem xmlns:ds="http://schemas.openxmlformats.org/officeDocument/2006/customXml" ds:itemID="{193E0FEF-67B0-4B20-A67C-78C6C33A56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d22b9e-ad62-4528-9268-352c42f11763"/>
    <ds:schemaRef ds:uri="3852d90a-1fbc-4640-a43a-e10236fcc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43D4E3-CECA-4B06-B40B-223DF04E5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158</Pages>
  <Words>23127</Words>
  <Characters>161069</Characters>
  <Application>Microsoft Office Word</Application>
  <DocSecurity>4</DocSecurity>
  <Lines>1342</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183829</CharactersWithSpaces>
  <SharedDoc>false</SharedDoc>
  <HLinks>
    <vt:vector size="732" baseType="variant">
      <vt:variant>
        <vt:i4>327795</vt:i4>
      </vt:variant>
      <vt:variant>
        <vt:i4>972</vt:i4>
      </vt:variant>
      <vt:variant>
        <vt:i4>0</vt:i4>
      </vt:variant>
      <vt:variant>
        <vt:i4>5</vt:i4>
      </vt:variant>
      <vt:variant>
        <vt:lpwstr>mailto:elias.nasr@gmail.com</vt:lpwstr>
      </vt:variant>
      <vt:variant>
        <vt:lpwstr/>
      </vt:variant>
      <vt:variant>
        <vt:i4>8323191</vt:i4>
      </vt:variant>
      <vt:variant>
        <vt:i4>714</vt:i4>
      </vt:variant>
      <vt:variant>
        <vt:i4>0</vt:i4>
      </vt:variant>
      <vt:variant>
        <vt:i4>5</vt:i4>
      </vt:variant>
      <vt:variant>
        <vt:lpwstr>https://www.geeksforgeeks.org/er-diagram-of-library-management-system/</vt:lpwstr>
      </vt:variant>
      <vt:variant>
        <vt:lpwstr/>
      </vt:variant>
      <vt:variant>
        <vt:i4>3080303</vt:i4>
      </vt:variant>
      <vt:variant>
        <vt:i4>711</vt:i4>
      </vt:variant>
      <vt:variant>
        <vt:i4>0</vt:i4>
      </vt:variant>
      <vt:variant>
        <vt:i4>5</vt:i4>
      </vt:variant>
      <vt:variant>
        <vt:lpwstr>https://www.loc.gov/marc/bibliographic/</vt:lpwstr>
      </vt:variant>
      <vt:variant>
        <vt:lpwstr/>
      </vt:variant>
      <vt:variant>
        <vt:i4>1638456</vt:i4>
      </vt:variant>
      <vt:variant>
        <vt:i4>704</vt:i4>
      </vt:variant>
      <vt:variant>
        <vt:i4>0</vt:i4>
      </vt:variant>
      <vt:variant>
        <vt:i4>5</vt:i4>
      </vt:variant>
      <vt:variant>
        <vt:lpwstr/>
      </vt:variant>
      <vt:variant>
        <vt:lpwstr>_Toc183091375</vt:lpwstr>
      </vt:variant>
      <vt:variant>
        <vt:i4>1638456</vt:i4>
      </vt:variant>
      <vt:variant>
        <vt:i4>698</vt:i4>
      </vt:variant>
      <vt:variant>
        <vt:i4>0</vt:i4>
      </vt:variant>
      <vt:variant>
        <vt:i4>5</vt:i4>
      </vt:variant>
      <vt:variant>
        <vt:lpwstr/>
      </vt:variant>
      <vt:variant>
        <vt:lpwstr>_Toc183091374</vt:lpwstr>
      </vt:variant>
      <vt:variant>
        <vt:i4>1638456</vt:i4>
      </vt:variant>
      <vt:variant>
        <vt:i4>692</vt:i4>
      </vt:variant>
      <vt:variant>
        <vt:i4>0</vt:i4>
      </vt:variant>
      <vt:variant>
        <vt:i4>5</vt:i4>
      </vt:variant>
      <vt:variant>
        <vt:lpwstr/>
      </vt:variant>
      <vt:variant>
        <vt:lpwstr>_Toc183091373</vt:lpwstr>
      </vt:variant>
      <vt:variant>
        <vt:i4>1638456</vt:i4>
      </vt:variant>
      <vt:variant>
        <vt:i4>686</vt:i4>
      </vt:variant>
      <vt:variant>
        <vt:i4>0</vt:i4>
      </vt:variant>
      <vt:variant>
        <vt:i4>5</vt:i4>
      </vt:variant>
      <vt:variant>
        <vt:lpwstr/>
      </vt:variant>
      <vt:variant>
        <vt:lpwstr>_Toc183091372</vt:lpwstr>
      </vt:variant>
      <vt:variant>
        <vt:i4>1638456</vt:i4>
      </vt:variant>
      <vt:variant>
        <vt:i4>680</vt:i4>
      </vt:variant>
      <vt:variant>
        <vt:i4>0</vt:i4>
      </vt:variant>
      <vt:variant>
        <vt:i4>5</vt:i4>
      </vt:variant>
      <vt:variant>
        <vt:lpwstr/>
      </vt:variant>
      <vt:variant>
        <vt:lpwstr>_Toc183091371</vt:lpwstr>
      </vt:variant>
      <vt:variant>
        <vt:i4>1638456</vt:i4>
      </vt:variant>
      <vt:variant>
        <vt:i4>674</vt:i4>
      </vt:variant>
      <vt:variant>
        <vt:i4>0</vt:i4>
      </vt:variant>
      <vt:variant>
        <vt:i4>5</vt:i4>
      </vt:variant>
      <vt:variant>
        <vt:lpwstr/>
      </vt:variant>
      <vt:variant>
        <vt:lpwstr>_Toc183091370</vt:lpwstr>
      </vt:variant>
      <vt:variant>
        <vt:i4>1572920</vt:i4>
      </vt:variant>
      <vt:variant>
        <vt:i4>668</vt:i4>
      </vt:variant>
      <vt:variant>
        <vt:i4>0</vt:i4>
      </vt:variant>
      <vt:variant>
        <vt:i4>5</vt:i4>
      </vt:variant>
      <vt:variant>
        <vt:lpwstr/>
      </vt:variant>
      <vt:variant>
        <vt:lpwstr>_Toc183091369</vt:lpwstr>
      </vt:variant>
      <vt:variant>
        <vt:i4>1572920</vt:i4>
      </vt:variant>
      <vt:variant>
        <vt:i4>662</vt:i4>
      </vt:variant>
      <vt:variant>
        <vt:i4>0</vt:i4>
      </vt:variant>
      <vt:variant>
        <vt:i4>5</vt:i4>
      </vt:variant>
      <vt:variant>
        <vt:lpwstr/>
      </vt:variant>
      <vt:variant>
        <vt:lpwstr>_Toc183091368</vt:lpwstr>
      </vt:variant>
      <vt:variant>
        <vt:i4>1572920</vt:i4>
      </vt:variant>
      <vt:variant>
        <vt:i4>656</vt:i4>
      </vt:variant>
      <vt:variant>
        <vt:i4>0</vt:i4>
      </vt:variant>
      <vt:variant>
        <vt:i4>5</vt:i4>
      </vt:variant>
      <vt:variant>
        <vt:lpwstr/>
      </vt:variant>
      <vt:variant>
        <vt:lpwstr>_Toc183091367</vt:lpwstr>
      </vt:variant>
      <vt:variant>
        <vt:i4>1572920</vt:i4>
      </vt:variant>
      <vt:variant>
        <vt:i4>650</vt:i4>
      </vt:variant>
      <vt:variant>
        <vt:i4>0</vt:i4>
      </vt:variant>
      <vt:variant>
        <vt:i4>5</vt:i4>
      </vt:variant>
      <vt:variant>
        <vt:lpwstr/>
      </vt:variant>
      <vt:variant>
        <vt:lpwstr>_Toc183091366</vt:lpwstr>
      </vt:variant>
      <vt:variant>
        <vt:i4>1572920</vt:i4>
      </vt:variant>
      <vt:variant>
        <vt:i4>644</vt:i4>
      </vt:variant>
      <vt:variant>
        <vt:i4>0</vt:i4>
      </vt:variant>
      <vt:variant>
        <vt:i4>5</vt:i4>
      </vt:variant>
      <vt:variant>
        <vt:lpwstr/>
      </vt:variant>
      <vt:variant>
        <vt:lpwstr>_Toc183091365</vt:lpwstr>
      </vt:variant>
      <vt:variant>
        <vt:i4>1572920</vt:i4>
      </vt:variant>
      <vt:variant>
        <vt:i4>638</vt:i4>
      </vt:variant>
      <vt:variant>
        <vt:i4>0</vt:i4>
      </vt:variant>
      <vt:variant>
        <vt:i4>5</vt:i4>
      </vt:variant>
      <vt:variant>
        <vt:lpwstr/>
      </vt:variant>
      <vt:variant>
        <vt:lpwstr>_Toc183091364</vt:lpwstr>
      </vt:variant>
      <vt:variant>
        <vt:i4>1572920</vt:i4>
      </vt:variant>
      <vt:variant>
        <vt:i4>632</vt:i4>
      </vt:variant>
      <vt:variant>
        <vt:i4>0</vt:i4>
      </vt:variant>
      <vt:variant>
        <vt:i4>5</vt:i4>
      </vt:variant>
      <vt:variant>
        <vt:lpwstr/>
      </vt:variant>
      <vt:variant>
        <vt:lpwstr>_Toc183091363</vt:lpwstr>
      </vt:variant>
      <vt:variant>
        <vt:i4>1572920</vt:i4>
      </vt:variant>
      <vt:variant>
        <vt:i4>626</vt:i4>
      </vt:variant>
      <vt:variant>
        <vt:i4>0</vt:i4>
      </vt:variant>
      <vt:variant>
        <vt:i4>5</vt:i4>
      </vt:variant>
      <vt:variant>
        <vt:lpwstr/>
      </vt:variant>
      <vt:variant>
        <vt:lpwstr>_Toc183091362</vt:lpwstr>
      </vt:variant>
      <vt:variant>
        <vt:i4>1572920</vt:i4>
      </vt:variant>
      <vt:variant>
        <vt:i4>620</vt:i4>
      </vt:variant>
      <vt:variant>
        <vt:i4>0</vt:i4>
      </vt:variant>
      <vt:variant>
        <vt:i4>5</vt:i4>
      </vt:variant>
      <vt:variant>
        <vt:lpwstr/>
      </vt:variant>
      <vt:variant>
        <vt:lpwstr>_Toc183091361</vt:lpwstr>
      </vt:variant>
      <vt:variant>
        <vt:i4>1572920</vt:i4>
      </vt:variant>
      <vt:variant>
        <vt:i4>614</vt:i4>
      </vt:variant>
      <vt:variant>
        <vt:i4>0</vt:i4>
      </vt:variant>
      <vt:variant>
        <vt:i4>5</vt:i4>
      </vt:variant>
      <vt:variant>
        <vt:lpwstr/>
      </vt:variant>
      <vt:variant>
        <vt:lpwstr>_Toc183091360</vt:lpwstr>
      </vt:variant>
      <vt:variant>
        <vt:i4>1769528</vt:i4>
      </vt:variant>
      <vt:variant>
        <vt:i4>608</vt:i4>
      </vt:variant>
      <vt:variant>
        <vt:i4>0</vt:i4>
      </vt:variant>
      <vt:variant>
        <vt:i4>5</vt:i4>
      </vt:variant>
      <vt:variant>
        <vt:lpwstr/>
      </vt:variant>
      <vt:variant>
        <vt:lpwstr>_Toc183091359</vt:lpwstr>
      </vt:variant>
      <vt:variant>
        <vt:i4>1769528</vt:i4>
      </vt:variant>
      <vt:variant>
        <vt:i4>602</vt:i4>
      </vt:variant>
      <vt:variant>
        <vt:i4>0</vt:i4>
      </vt:variant>
      <vt:variant>
        <vt:i4>5</vt:i4>
      </vt:variant>
      <vt:variant>
        <vt:lpwstr/>
      </vt:variant>
      <vt:variant>
        <vt:lpwstr>_Toc183091358</vt:lpwstr>
      </vt:variant>
      <vt:variant>
        <vt:i4>1769528</vt:i4>
      </vt:variant>
      <vt:variant>
        <vt:i4>596</vt:i4>
      </vt:variant>
      <vt:variant>
        <vt:i4>0</vt:i4>
      </vt:variant>
      <vt:variant>
        <vt:i4>5</vt:i4>
      </vt:variant>
      <vt:variant>
        <vt:lpwstr/>
      </vt:variant>
      <vt:variant>
        <vt:lpwstr>_Toc183091357</vt:lpwstr>
      </vt:variant>
      <vt:variant>
        <vt:i4>1769528</vt:i4>
      </vt:variant>
      <vt:variant>
        <vt:i4>590</vt:i4>
      </vt:variant>
      <vt:variant>
        <vt:i4>0</vt:i4>
      </vt:variant>
      <vt:variant>
        <vt:i4>5</vt:i4>
      </vt:variant>
      <vt:variant>
        <vt:lpwstr/>
      </vt:variant>
      <vt:variant>
        <vt:lpwstr>_Toc183091356</vt:lpwstr>
      </vt:variant>
      <vt:variant>
        <vt:i4>1769528</vt:i4>
      </vt:variant>
      <vt:variant>
        <vt:i4>584</vt:i4>
      </vt:variant>
      <vt:variant>
        <vt:i4>0</vt:i4>
      </vt:variant>
      <vt:variant>
        <vt:i4>5</vt:i4>
      </vt:variant>
      <vt:variant>
        <vt:lpwstr/>
      </vt:variant>
      <vt:variant>
        <vt:lpwstr>_Toc183091355</vt:lpwstr>
      </vt:variant>
      <vt:variant>
        <vt:i4>1769528</vt:i4>
      </vt:variant>
      <vt:variant>
        <vt:i4>578</vt:i4>
      </vt:variant>
      <vt:variant>
        <vt:i4>0</vt:i4>
      </vt:variant>
      <vt:variant>
        <vt:i4>5</vt:i4>
      </vt:variant>
      <vt:variant>
        <vt:lpwstr/>
      </vt:variant>
      <vt:variant>
        <vt:lpwstr>_Toc183091354</vt:lpwstr>
      </vt:variant>
      <vt:variant>
        <vt:i4>1769528</vt:i4>
      </vt:variant>
      <vt:variant>
        <vt:i4>572</vt:i4>
      </vt:variant>
      <vt:variant>
        <vt:i4>0</vt:i4>
      </vt:variant>
      <vt:variant>
        <vt:i4>5</vt:i4>
      </vt:variant>
      <vt:variant>
        <vt:lpwstr/>
      </vt:variant>
      <vt:variant>
        <vt:lpwstr>_Toc183091353</vt:lpwstr>
      </vt:variant>
      <vt:variant>
        <vt:i4>1769528</vt:i4>
      </vt:variant>
      <vt:variant>
        <vt:i4>566</vt:i4>
      </vt:variant>
      <vt:variant>
        <vt:i4>0</vt:i4>
      </vt:variant>
      <vt:variant>
        <vt:i4>5</vt:i4>
      </vt:variant>
      <vt:variant>
        <vt:lpwstr/>
      </vt:variant>
      <vt:variant>
        <vt:lpwstr>_Toc183091352</vt:lpwstr>
      </vt:variant>
      <vt:variant>
        <vt:i4>1769528</vt:i4>
      </vt:variant>
      <vt:variant>
        <vt:i4>560</vt:i4>
      </vt:variant>
      <vt:variant>
        <vt:i4>0</vt:i4>
      </vt:variant>
      <vt:variant>
        <vt:i4>5</vt:i4>
      </vt:variant>
      <vt:variant>
        <vt:lpwstr/>
      </vt:variant>
      <vt:variant>
        <vt:lpwstr>_Toc183091351</vt:lpwstr>
      </vt:variant>
      <vt:variant>
        <vt:i4>1769528</vt:i4>
      </vt:variant>
      <vt:variant>
        <vt:i4>554</vt:i4>
      </vt:variant>
      <vt:variant>
        <vt:i4>0</vt:i4>
      </vt:variant>
      <vt:variant>
        <vt:i4>5</vt:i4>
      </vt:variant>
      <vt:variant>
        <vt:lpwstr/>
      </vt:variant>
      <vt:variant>
        <vt:lpwstr>_Toc183091350</vt:lpwstr>
      </vt:variant>
      <vt:variant>
        <vt:i4>1703992</vt:i4>
      </vt:variant>
      <vt:variant>
        <vt:i4>548</vt:i4>
      </vt:variant>
      <vt:variant>
        <vt:i4>0</vt:i4>
      </vt:variant>
      <vt:variant>
        <vt:i4>5</vt:i4>
      </vt:variant>
      <vt:variant>
        <vt:lpwstr/>
      </vt:variant>
      <vt:variant>
        <vt:lpwstr>_Toc183091349</vt:lpwstr>
      </vt:variant>
      <vt:variant>
        <vt:i4>1703992</vt:i4>
      </vt:variant>
      <vt:variant>
        <vt:i4>542</vt:i4>
      </vt:variant>
      <vt:variant>
        <vt:i4>0</vt:i4>
      </vt:variant>
      <vt:variant>
        <vt:i4>5</vt:i4>
      </vt:variant>
      <vt:variant>
        <vt:lpwstr/>
      </vt:variant>
      <vt:variant>
        <vt:lpwstr>_Toc183091348</vt:lpwstr>
      </vt:variant>
      <vt:variant>
        <vt:i4>1703992</vt:i4>
      </vt:variant>
      <vt:variant>
        <vt:i4>536</vt:i4>
      </vt:variant>
      <vt:variant>
        <vt:i4>0</vt:i4>
      </vt:variant>
      <vt:variant>
        <vt:i4>5</vt:i4>
      </vt:variant>
      <vt:variant>
        <vt:lpwstr/>
      </vt:variant>
      <vt:variant>
        <vt:lpwstr>_Toc183091347</vt:lpwstr>
      </vt:variant>
      <vt:variant>
        <vt:i4>1703992</vt:i4>
      </vt:variant>
      <vt:variant>
        <vt:i4>530</vt:i4>
      </vt:variant>
      <vt:variant>
        <vt:i4>0</vt:i4>
      </vt:variant>
      <vt:variant>
        <vt:i4>5</vt:i4>
      </vt:variant>
      <vt:variant>
        <vt:lpwstr/>
      </vt:variant>
      <vt:variant>
        <vt:lpwstr>_Toc183091346</vt:lpwstr>
      </vt:variant>
      <vt:variant>
        <vt:i4>1703992</vt:i4>
      </vt:variant>
      <vt:variant>
        <vt:i4>524</vt:i4>
      </vt:variant>
      <vt:variant>
        <vt:i4>0</vt:i4>
      </vt:variant>
      <vt:variant>
        <vt:i4>5</vt:i4>
      </vt:variant>
      <vt:variant>
        <vt:lpwstr/>
      </vt:variant>
      <vt:variant>
        <vt:lpwstr>_Toc183091345</vt:lpwstr>
      </vt:variant>
      <vt:variant>
        <vt:i4>1703992</vt:i4>
      </vt:variant>
      <vt:variant>
        <vt:i4>518</vt:i4>
      </vt:variant>
      <vt:variant>
        <vt:i4>0</vt:i4>
      </vt:variant>
      <vt:variant>
        <vt:i4>5</vt:i4>
      </vt:variant>
      <vt:variant>
        <vt:lpwstr/>
      </vt:variant>
      <vt:variant>
        <vt:lpwstr>_Toc183091344</vt:lpwstr>
      </vt:variant>
      <vt:variant>
        <vt:i4>1703992</vt:i4>
      </vt:variant>
      <vt:variant>
        <vt:i4>512</vt:i4>
      </vt:variant>
      <vt:variant>
        <vt:i4>0</vt:i4>
      </vt:variant>
      <vt:variant>
        <vt:i4>5</vt:i4>
      </vt:variant>
      <vt:variant>
        <vt:lpwstr/>
      </vt:variant>
      <vt:variant>
        <vt:lpwstr>_Toc183091343</vt:lpwstr>
      </vt:variant>
      <vt:variant>
        <vt:i4>1703992</vt:i4>
      </vt:variant>
      <vt:variant>
        <vt:i4>506</vt:i4>
      </vt:variant>
      <vt:variant>
        <vt:i4>0</vt:i4>
      </vt:variant>
      <vt:variant>
        <vt:i4>5</vt:i4>
      </vt:variant>
      <vt:variant>
        <vt:lpwstr/>
      </vt:variant>
      <vt:variant>
        <vt:lpwstr>_Toc183091342</vt:lpwstr>
      </vt:variant>
      <vt:variant>
        <vt:i4>1703992</vt:i4>
      </vt:variant>
      <vt:variant>
        <vt:i4>500</vt:i4>
      </vt:variant>
      <vt:variant>
        <vt:i4>0</vt:i4>
      </vt:variant>
      <vt:variant>
        <vt:i4>5</vt:i4>
      </vt:variant>
      <vt:variant>
        <vt:lpwstr/>
      </vt:variant>
      <vt:variant>
        <vt:lpwstr>_Toc183091341</vt:lpwstr>
      </vt:variant>
      <vt:variant>
        <vt:i4>1703992</vt:i4>
      </vt:variant>
      <vt:variant>
        <vt:i4>494</vt:i4>
      </vt:variant>
      <vt:variant>
        <vt:i4>0</vt:i4>
      </vt:variant>
      <vt:variant>
        <vt:i4>5</vt:i4>
      </vt:variant>
      <vt:variant>
        <vt:lpwstr/>
      </vt:variant>
      <vt:variant>
        <vt:lpwstr>_Toc183091340</vt:lpwstr>
      </vt:variant>
      <vt:variant>
        <vt:i4>1900600</vt:i4>
      </vt:variant>
      <vt:variant>
        <vt:i4>488</vt:i4>
      </vt:variant>
      <vt:variant>
        <vt:i4>0</vt:i4>
      </vt:variant>
      <vt:variant>
        <vt:i4>5</vt:i4>
      </vt:variant>
      <vt:variant>
        <vt:lpwstr/>
      </vt:variant>
      <vt:variant>
        <vt:lpwstr>_Toc183091339</vt:lpwstr>
      </vt:variant>
      <vt:variant>
        <vt:i4>1900600</vt:i4>
      </vt:variant>
      <vt:variant>
        <vt:i4>482</vt:i4>
      </vt:variant>
      <vt:variant>
        <vt:i4>0</vt:i4>
      </vt:variant>
      <vt:variant>
        <vt:i4>5</vt:i4>
      </vt:variant>
      <vt:variant>
        <vt:lpwstr/>
      </vt:variant>
      <vt:variant>
        <vt:lpwstr>_Toc183091338</vt:lpwstr>
      </vt:variant>
      <vt:variant>
        <vt:i4>1900600</vt:i4>
      </vt:variant>
      <vt:variant>
        <vt:i4>476</vt:i4>
      </vt:variant>
      <vt:variant>
        <vt:i4>0</vt:i4>
      </vt:variant>
      <vt:variant>
        <vt:i4>5</vt:i4>
      </vt:variant>
      <vt:variant>
        <vt:lpwstr/>
      </vt:variant>
      <vt:variant>
        <vt:lpwstr>_Toc183091337</vt:lpwstr>
      </vt:variant>
      <vt:variant>
        <vt:i4>1900600</vt:i4>
      </vt:variant>
      <vt:variant>
        <vt:i4>470</vt:i4>
      </vt:variant>
      <vt:variant>
        <vt:i4>0</vt:i4>
      </vt:variant>
      <vt:variant>
        <vt:i4>5</vt:i4>
      </vt:variant>
      <vt:variant>
        <vt:lpwstr/>
      </vt:variant>
      <vt:variant>
        <vt:lpwstr>_Toc183091336</vt:lpwstr>
      </vt:variant>
      <vt:variant>
        <vt:i4>1900600</vt:i4>
      </vt:variant>
      <vt:variant>
        <vt:i4>464</vt:i4>
      </vt:variant>
      <vt:variant>
        <vt:i4>0</vt:i4>
      </vt:variant>
      <vt:variant>
        <vt:i4>5</vt:i4>
      </vt:variant>
      <vt:variant>
        <vt:lpwstr/>
      </vt:variant>
      <vt:variant>
        <vt:lpwstr>_Toc183091335</vt:lpwstr>
      </vt:variant>
      <vt:variant>
        <vt:i4>1900600</vt:i4>
      </vt:variant>
      <vt:variant>
        <vt:i4>458</vt:i4>
      </vt:variant>
      <vt:variant>
        <vt:i4>0</vt:i4>
      </vt:variant>
      <vt:variant>
        <vt:i4>5</vt:i4>
      </vt:variant>
      <vt:variant>
        <vt:lpwstr/>
      </vt:variant>
      <vt:variant>
        <vt:lpwstr>_Toc183091334</vt:lpwstr>
      </vt:variant>
      <vt:variant>
        <vt:i4>1900600</vt:i4>
      </vt:variant>
      <vt:variant>
        <vt:i4>452</vt:i4>
      </vt:variant>
      <vt:variant>
        <vt:i4>0</vt:i4>
      </vt:variant>
      <vt:variant>
        <vt:i4>5</vt:i4>
      </vt:variant>
      <vt:variant>
        <vt:lpwstr/>
      </vt:variant>
      <vt:variant>
        <vt:lpwstr>_Toc183091333</vt:lpwstr>
      </vt:variant>
      <vt:variant>
        <vt:i4>1900600</vt:i4>
      </vt:variant>
      <vt:variant>
        <vt:i4>446</vt:i4>
      </vt:variant>
      <vt:variant>
        <vt:i4>0</vt:i4>
      </vt:variant>
      <vt:variant>
        <vt:i4>5</vt:i4>
      </vt:variant>
      <vt:variant>
        <vt:lpwstr/>
      </vt:variant>
      <vt:variant>
        <vt:lpwstr>_Toc183091332</vt:lpwstr>
      </vt:variant>
      <vt:variant>
        <vt:i4>1900600</vt:i4>
      </vt:variant>
      <vt:variant>
        <vt:i4>440</vt:i4>
      </vt:variant>
      <vt:variant>
        <vt:i4>0</vt:i4>
      </vt:variant>
      <vt:variant>
        <vt:i4>5</vt:i4>
      </vt:variant>
      <vt:variant>
        <vt:lpwstr/>
      </vt:variant>
      <vt:variant>
        <vt:lpwstr>_Toc183091331</vt:lpwstr>
      </vt:variant>
      <vt:variant>
        <vt:i4>1900600</vt:i4>
      </vt:variant>
      <vt:variant>
        <vt:i4>434</vt:i4>
      </vt:variant>
      <vt:variant>
        <vt:i4>0</vt:i4>
      </vt:variant>
      <vt:variant>
        <vt:i4>5</vt:i4>
      </vt:variant>
      <vt:variant>
        <vt:lpwstr/>
      </vt:variant>
      <vt:variant>
        <vt:lpwstr>_Toc183091330</vt:lpwstr>
      </vt:variant>
      <vt:variant>
        <vt:i4>1835064</vt:i4>
      </vt:variant>
      <vt:variant>
        <vt:i4>428</vt:i4>
      </vt:variant>
      <vt:variant>
        <vt:i4>0</vt:i4>
      </vt:variant>
      <vt:variant>
        <vt:i4>5</vt:i4>
      </vt:variant>
      <vt:variant>
        <vt:lpwstr/>
      </vt:variant>
      <vt:variant>
        <vt:lpwstr>_Toc183091329</vt:lpwstr>
      </vt:variant>
      <vt:variant>
        <vt:i4>1835064</vt:i4>
      </vt:variant>
      <vt:variant>
        <vt:i4>422</vt:i4>
      </vt:variant>
      <vt:variant>
        <vt:i4>0</vt:i4>
      </vt:variant>
      <vt:variant>
        <vt:i4>5</vt:i4>
      </vt:variant>
      <vt:variant>
        <vt:lpwstr/>
      </vt:variant>
      <vt:variant>
        <vt:lpwstr>_Toc183091328</vt:lpwstr>
      </vt:variant>
      <vt:variant>
        <vt:i4>1835064</vt:i4>
      </vt:variant>
      <vt:variant>
        <vt:i4>416</vt:i4>
      </vt:variant>
      <vt:variant>
        <vt:i4>0</vt:i4>
      </vt:variant>
      <vt:variant>
        <vt:i4>5</vt:i4>
      </vt:variant>
      <vt:variant>
        <vt:lpwstr/>
      </vt:variant>
      <vt:variant>
        <vt:lpwstr>_Toc183091327</vt:lpwstr>
      </vt:variant>
      <vt:variant>
        <vt:i4>1835064</vt:i4>
      </vt:variant>
      <vt:variant>
        <vt:i4>410</vt:i4>
      </vt:variant>
      <vt:variant>
        <vt:i4>0</vt:i4>
      </vt:variant>
      <vt:variant>
        <vt:i4>5</vt:i4>
      </vt:variant>
      <vt:variant>
        <vt:lpwstr/>
      </vt:variant>
      <vt:variant>
        <vt:lpwstr>_Toc183091326</vt:lpwstr>
      </vt:variant>
      <vt:variant>
        <vt:i4>1835064</vt:i4>
      </vt:variant>
      <vt:variant>
        <vt:i4>404</vt:i4>
      </vt:variant>
      <vt:variant>
        <vt:i4>0</vt:i4>
      </vt:variant>
      <vt:variant>
        <vt:i4>5</vt:i4>
      </vt:variant>
      <vt:variant>
        <vt:lpwstr/>
      </vt:variant>
      <vt:variant>
        <vt:lpwstr>_Toc183091325</vt:lpwstr>
      </vt:variant>
      <vt:variant>
        <vt:i4>1835064</vt:i4>
      </vt:variant>
      <vt:variant>
        <vt:i4>398</vt:i4>
      </vt:variant>
      <vt:variant>
        <vt:i4>0</vt:i4>
      </vt:variant>
      <vt:variant>
        <vt:i4>5</vt:i4>
      </vt:variant>
      <vt:variant>
        <vt:lpwstr/>
      </vt:variant>
      <vt:variant>
        <vt:lpwstr>_Toc183091324</vt:lpwstr>
      </vt:variant>
      <vt:variant>
        <vt:i4>1835064</vt:i4>
      </vt:variant>
      <vt:variant>
        <vt:i4>392</vt:i4>
      </vt:variant>
      <vt:variant>
        <vt:i4>0</vt:i4>
      </vt:variant>
      <vt:variant>
        <vt:i4>5</vt:i4>
      </vt:variant>
      <vt:variant>
        <vt:lpwstr/>
      </vt:variant>
      <vt:variant>
        <vt:lpwstr>_Toc183091323</vt:lpwstr>
      </vt:variant>
      <vt:variant>
        <vt:i4>1835064</vt:i4>
      </vt:variant>
      <vt:variant>
        <vt:i4>386</vt:i4>
      </vt:variant>
      <vt:variant>
        <vt:i4>0</vt:i4>
      </vt:variant>
      <vt:variant>
        <vt:i4>5</vt:i4>
      </vt:variant>
      <vt:variant>
        <vt:lpwstr/>
      </vt:variant>
      <vt:variant>
        <vt:lpwstr>_Toc183091322</vt:lpwstr>
      </vt:variant>
      <vt:variant>
        <vt:i4>1835064</vt:i4>
      </vt:variant>
      <vt:variant>
        <vt:i4>380</vt:i4>
      </vt:variant>
      <vt:variant>
        <vt:i4>0</vt:i4>
      </vt:variant>
      <vt:variant>
        <vt:i4>5</vt:i4>
      </vt:variant>
      <vt:variant>
        <vt:lpwstr/>
      </vt:variant>
      <vt:variant>
        <vt:lpwstr>_Toc183091321</vt:lpwstr>
      </vt:variant>
      <vt:variant>
        <vt:i4>1835064</vt:i4>
      </vt:variant>
      <vt:variant>
        <vt:i4>374</vt:i4>
      </vt:variant>
      <vt:variant>
        <vt:i4>0</vt:i4>
      </vt:variant>
      <vt:variant>
        <vt:i4>5</vt:i4>
      </vt:variant>
      <vt:variant>
        <vt:lpwstr/>
      </vt:variant>
      <vt:variant>
        <vt:lpwstr>_Toc183091320</vt:lpwstr>
      </vt:variant>
      <vt:variant>
        <vt:i4>2031672</vt:i4>
      </vt:variant>
      <vt:variant>
        <vt:i4>368</vt:i4>
      </vt:variant>
      <vt:variant>
        <vt:i4>0</vt:i4>
      </vt:variant>
      <vt:variant>
        <vt:i4>5</vt:i4>
      </vt:variant>
      <vt:variant>
        <vt:lpwstr/>
      </vt:variant>
      <vt:variant>
        <vt:lpwstr>_Toc183091319</vt:lpwstr>
      </vt:variant>
      <vt:variant>
        <vt:i4>2031672</vt:i4>
      </vt:variant>
      <vt:variant>
        <vt:i4>362</vt:i4>
      </vt:variant>
      <vt:variant>
        <vt:i4>0</vt:i4>
      </vt:variant>
      <vt:variant>
        <vt:i4>5</vt:i4>
      </vt:variant>
      <vt:variant>
        <vt:lpwstr/>
      </vt:variant>
      <vt:variant>
        <vt:lpwstr>_Toc183091318</vt:lpwstr>
      </vt:variant>
      <vt:variant>
        <vt:i4>2031672</vt:i4>
      </vt:variant>
      <vt:variant>
        <vt:i4>356</vt:i4>
      </vt:variant>
      <vt:variant>
        <vt:i4>0</vt:i4>
      </vt:variant>
      <vt:variant>
        <vt:i4>5</vt:i4>
      </vt:variant>
      <vt:variant>
        <vt:lpwstr/>
      </vt:variant>
      <vt:variant>
        <vt:lpwstr>_Toc183091317</vt:lpwstr>
      </vt:variant>
      <vt:variant>
        <vt:i4>2031672</vt:i4>
      </vt:variant>
      <vt:variant>
        <vt:i4>350</vt:i4>
      </vt:variant>
      <vt:variant>
        <vt:i4>0</vt:i4>
      </vt:variant>
      <vt:variant>
        <vt:i4>5</vt:i4>
      </vt:variant>
      <vt:variant>
        <vt:lpwstr/>
      </vt:variant>
      <vt:variant>
        <vt:lpwstr>_Toc183091316</vt:lpwstr>
      </vt:variant>
      <vt:variant>
        <vt:i4>2031672</vt:i4>
      </vt:variant>
      <vt:variant>
        <vt:i4>344</vt:i4>
      </vt:variant>
      <vt:variant>
        <vt:i4>0</vt:i4>
      </vt:variant>
      <vt:variant>
        <vt:i4>5</vt:i4>
      </vt:variant>
      <vt:variant>
        <vt:lpwstr/>
      </vt:variant>
      <vt:variant>
        <vt:lpwstr>_Toc183091315</vt:lpwstr>
      </vt:variant>
      <vt:variant>
        <vt:i4>2031672</vt:i4>
      </vt:variant>
      <vt:variant>
        <vt:i4>338</vt:i4>
      </vt:variant>
      <vt:variant>
        <vt:i4>0</vt:i4>
      </vt:variant>
      <vt:variant>
        <vt:i4>5</vt:i4>
      </vt:variant>
      <vt:variant>
        <vt:lpwstr/>
      </vt:variant>
      <vt:variant>
        <vt:lpwstr>_Toc183091314</vt:lpwstr>
      </vt:variant>
      <vt:variant>
        <vt:i4>2031672</vt:i4>
      </vt:variant>
      <vt:variant>
        <vt:i4>332</vt:i4>
      </vt:variant>
      <vt:variant>
        <vt:i4>0</vt:i4>
      </vt:variant>
      <vt:variant>
        <vt:i4>5</vt:i4>
      </vt:variant>
      <vt:variant>
        <vt:lpwstr/>
      </vt:variant>
      <vt:variant>
        <vt:lpwstr>_Toc183091313</vt:lpwstr>
      </vt:variant>
      <vt:variant>
        <vt:i4>2031672</vt:i4>
      </vt:variant>
      <vt:variant>
        <vt:i4>326</vt:i4>
      </vt:variant>
      <vt:variant>
        <vt:i4>0</vt:i4>
      </vt:variant>
      <vt:variant>
        <vt:i4>5</vt:i4>
      </vt:variant>
      <vt:variant>
        <vt:lpwstr/>
      </vt:variant>
      <vt:variant>
        <vt:lpwstr>_Toc183091312</vt:lpwstr>
      </vt:variant>
      <vt:variant>
        <vt:i4>2031672</vt:i4>
      </vt:variant>
      <vt:variant>
        <vt:i4>320</vt:i4>
      </vt:variant>
      <vt:variant>
        <vt:i4>0</vt:i4>
      </vt:variant>
      <vt:variant>
        <vt:i4>5</vt:i4>
      </vt:variant>
      <vt:variant>
        <vt:lpwstr/>
      </vt:variant>
      <vt:variant>
        <vt:lpwstr>_Toc183091311</vt:lpwstr>
      </vt:variant>
      <vt:variant>
        <vt:i4>2031672</vt:i4>
      </vt:variant>
      <vt:variant>
        <vt:i4>314</vt:i4>
      </vt:variant>
      <vt:variant>
        <vt:i4>0</vt:i4>
      </vt:variant>
      <vt:variant>
        <vt:i4>5</vt:i4>
      </vt:variant>
      <vt:variant>
        <vt:lpwstr/>
      </vt:variant>
      <vt:variant>
        <vt:lpwstr>_Toc183091310</vt:lpwstr>
      </vt:variant>
      <vt:variant>
        <vt:i4>1966136</vt:i4>
      </vt:variant>
      <vt:variant>
        <vt:i4>308</vt:i4>
      </vt:variant>
      <vt:variant>
        <vt:i4>0</vt:i4>
      </vt:variant>
      <vt:variant>
        <vt:i4>5</vt:i4>
      </vt:variant>
      <vt:variant>
        <vt:lpwstr/>
      </vt:variant>
      <vt:variant>
        <vt:lpwstr>_Toc183091309</vt:lpwstr>
      </vt:variant>
      <vt:variant>
        <vt:i4>1966136</vt:i4>
      </vt:variant>
      <vt:variant>
        <vt:i4>302</vt:i4>
      </vt:variant>
      <vt:variant>
        <vt:i4>0</vt:i4>
      </vt:variant>
      <vt:variant>
        <vt:i4>5</vt:i4>
      </vt:variant>
      <vt:variant>
        <vt:lpwstr/>
      </vt:variant>
      <vt:variant>
        <vt:lpwstr>_Toc183091308</vt:lpwstr>
      </vt:variant>
      <vt:variant>
        <vt:i4>1966136</vt:i4>
      </vt:variant>
      <vt:variant>
        <vt:i4>296</vt:i4>
      </vt:variant>
      <vt:variant>
        <vt:i4>0</vt:i4>
      </vt:variant>
      <vt:variant>
        <vt:i4>5</vt:i4>
      </vt:variant>
      <vt:variant>
        <vt:lpwstr/>
      </vt:variant>
      <vt:variant>
        <vt:lpwstr>_Toc183091307</vt:lpwstr>
      </vt:variant>
      <vt:variant>
        <vt:i4>1966136</vt:i4>
      </vt:variant>
      <vt:variant>
        <vt:i4>290</vt:i4>
      </vt:variant>
      <vt:variant>
        <vt:i4>0</vt:i4>
      </vt:variant>
      <vt:variant>
        <vt:i4>5</vt:i4>
      </vt:variant>
      <vt:variant>
        <vt:lpwstr/>
      </vt:variant>
      <vt:variant>
        <vt:lpwstr>_Toc183091306</vt:lpwstr>
      </vt:variant>
      <vt:variant>
        <vt:i4>1966136</vt:i4>
      </vt:variant>
      <vt:variant>
        <vt:i4>284</vt:i4>
      </vt:variant>
      <vt:variant>
        <vt:i4>0</vt:i4>
      </vt:variant>
      <vt:variant>
        <vt:i4>5</vt:i4>
      </vt:variant>
      <vt:variant>
        <vt:lpwstr/>
      </vt:variant>
      <vt:variant>
        <vt:lpwstr>_Toc183091305</vt:lpwstr>
      </vt:variant>
      <vt:variant>
        <vt:i4>1966136</vt:i4>
      </vt:variant>
      <vt:variant>
        <vt:i4>278</vt:i4>
      </vt:variant>
      <vt:variant>
        <vt:i4>0</vt:i4>
      </vt:variant>
      <vt:variant>
        <vt:i4>5</vt:i4>
      </vt:variant>
      <vt:variant>
        <vt:lpwstr/>
      </vt:variant>
      <vt:variant>
        <vt:lpwstr>_Toc183091304</vt:lpwstr>
      </vt:variant>
      <vt:variant>
        <vt:i4>1966136</vt:i4>
      </vt:variant>
      <vt:variant>
        <vt:i4>272</vt:i4>
      </vt:variant>
      <vt:variant>
        <vt:i4>0</vt:i4>
      </vt:variant>
      <vt:variant>
        <vt:i4>5</vt:i4>
      </vt:variant>
      <vt:variant>
        <vt:lpwstr/>
      </vt:variant>
      <vt:variant>
        <vt:lpwstr>_Toc183091303</vt:lpwstr>
      </vt:variant>
      <vt:variant>
        <vt:i4>1966136</vt:i4>
      </vt:variant>
      <vt:variant>
        <vt:i4>266</vt:i4>
      </vt:variant>
      <vt:variant>
        <vt:i4>0</vt:i4>
      </vt:variant>
      <vt:variant>
        <vt:i4>5</vt:i4>
      </vt:variant>
      <vt:variant>
        <vt:lpwstr/>
      </vt:variant>
      <vt:variant>
        <vt:lpwstr>_Toc183091302</vt:lpwstr>
      </vt:variant>
      <vt:variant>
        <vt:i4>1966136</vt:i4>
      </vt:variant>
      <vt:variant>
        <vt:i4>260</vt:i4>
      </vt:variant>
      <vt:variant>
        <vt:i4>0</vt:i4>
      </vt:variant>
      <vt:variant>
        <vt:i4>5</vt:i4>
      </vt:variant>
      <vt:variant>
        <vt:lpwstr/>
      </vt:variant>
      <vt:variant>
        <vt:lpwstr>_Toc183091301</vt:lpwstr>
      </vt:variant>
      <vt:variant>
        <vt:i4>1966136</vt:i4>
      </vt:variant>
      <vt:variant>
        <vt:i4>254</vt:i4>
      </vt:variant>
      <vt:variant>
        <vt:i4>0</vt:i4>
      </vt:variant>
      <vt:variant>
        <vt:i4>5</vt:i4>
      </vt:variant>
      <vt:variant>
        <vt:lpwstr/>
      </vt:variant>
      <vt:variant>
        <vt:lpwstr>_Toc183091300</vt:lpwstr>
      </vt:variant>
      <vt:variant>
        <vt:i4>1507385</vt:i4>
      </vt:variant>
      <vt:variant>
        <vt:i4>248</vt:i4>
      </vt:variant>
      <vt:variant>
        <vt:i4>0</vt:i4>
      </vt:variant>
      <vt:variant>
        <vt:i4>5</vt:i4>
      </vt:variant>
      <vt:variant>
        <vt:lpwstr/>
      </vt:variant>
      <vt:variant>
        <vt:lpwstr>_Toc183091299</vt:lpwstr>
      </vt:variant>
      <vt:variant>
        <vt:i4>1507385</vt:i4>
      </vt:variant>
      <vt:variant>
        <vt:i4>242</vt:i4>
      </vt:variant>
      <vt:variant>
        <vt:i4>0</vt:i4>
      </vt:variant>
      <vt:variant>
        <vt:i4>5</vt:i4>
      </vt:variant>
      <vt:variant>
        <vt:lpwstr/>
      </vt:variant>
      <vt:variant>
        <vt:lpwstr>_Toc183091298</vt:lpwstr>
      </vt:variant>
      <vt:variant>
        <vt:i4>1507385</vt:i4>
      </vt:variant>
      <vt:variant>
        <vt:i4>236</vt:i4>
      </vt:variant>
      <vt:variant>
        <vt:i4>0</vt:i4>
      </vt:variant>
      <vt:variant>
        <vt:i4>5</vt:i4>
      </vt:variant>
      <vt:variant>
        <vt:lpwstr/>
      </vt:variant>
      <vt:variant>
        <vt:lpwstr>_Toc183091297</vt:lpwstr>
      </vt:variant>
      <vt:variant>
        <vt:i4>1507385</vt:i4>
      </vt:variant>
      <vt:variant>
        <vt:i4>230</vt:i4>
      </vt:variant>
      <vt:variant>
        <vt:i4>0</vt:i4>
      </vt:variant>
      <vt:variant>
        <vt:i4>5</vt:i4>
      </vt:variant>
      <vt:variant>
        <vt:lpwstr/>
      </vt:variant>
      <vt:variant>
        <vt:lpwstr>_Toc183091296</vt:lpwstr>
      </vt:variant>
      <vt:variant>
        <vt:i4>1507385</vt:i4>
      </vt:variant>
      <vt:variant>
        <vt:i4>224</vt:i4>
      </vt:variant>
      <vt:variant>
        <vt:i4>0</vt:i4>
      </vt:variant>
      <vt:variant>
        <vt:i4>5</vt:i4>
      </vt:variant>
      <vt:variant>
        <vt:lpwstr/>
      </vt:variant>
      <vt:variant>
        <vt:lpwstr>_Toc183091295</vt:lpwstr>
      </vt:variant>
      <vt:variant>
        <vt:i4>1507385</vt:i4>
      </vt:variant>
      <vt:variant>
        <vt:i4>218</vt:i4>
      </vt:variant>
      <vt:variant>
        <vt:i4>0</vt:i4>
      </vt:variant>
      <vt:variant>
        <vt:i4>5</vt:i4>
      </vt:variant>
      <vt:variant>
        <vt:lpwstr/>
      </vt:variant>
      <vt:variant>
        <vt:lpwstr>_Toc183091294</vt:lpwstr>
      </vt:variant>
      <vt:variant>
        <vt:i4>1507385</vt:i4>
      </vt:variant>
      <vt:variant>
        <vt:i4>212</vt:i4>
      </vt:variant>
      <vt:variant>
        <vt:i4>0</vt:i4>
      </vt:variant>
      <vt:variant>
        <vt:i4>5</vt:i4>
      </vt:variant>
      <vt:variant>
        <vt:lpwstr/>
      </vt:variant>
      <vt:variant>
        <vt:lpwstr>_Toc183091293</vt:lpwstr>
      </vt:variant>
      <vt:variant>
        <vt:i4>1507385</vt:i4>
      </vt:variant>
      <vt:variant>
        <vt:i4>206</vt:i4>
      </vt:variant>
      <vt:variant>
        <vt:i4>0</vt:i4>
      </vt:variant>
      <vt:variant>
        <vt:i4>5</vt:i4>
      </vt:variant>
      <vt:variant>
        <vt:lpwstr/>
      </vt:variant>
      <vt:variant>
        <vt:lpwstr>_Toc183091292</vt:lpwstr>
      </vt:variant>
      <vt:variant>
        <vt:i4>1507385</vt:i4>
      </vt:variant>
      <vt:variant>
        <vt:i4>200</vt:i4>
      </vt:variant>
      <vt:variant>
        <vt:i4>0</vt:i4>
      </vt:variant>
      <vt:variant>
        <vt:i4>5</vt:i4>
      </vt:variant>
      <vt:variant>
        <vt:lpwstr/>
      </vt:variant>
      <vt:variant>
        <vt:lpwstr>_Toc183091291</vt:lpwstr>
      </vt:variant>
      <vt:variant>
        <vt:i4>1507385</vt:i4>
      </vt:variant>
      <vt:variant>
        <vt:i4>194</vt:i4>
      </vt:variant>
      <vt:variant>
        <vt:i4>0</vt:i4>
      </vt:variant>
      <vt:variant>
        <vt:i4>5</vt:i4>
      </vt:variant>
      <vt:variant>
        <vt:lpwstr/>
      </vt:variant>
      <vt:variant>
        <vt:lpwstr>_Toc183091290</vt:lpwstr>
      </vt:variant>
      <vt:variant>
        <vt:i4>1114161</vt:i4>
      </vt:variant>
      <vt:variant>
        <vt:i4>185</vt:i4>
      </vt:variant>
      <vt:variant>
        <vt:i4>0</vt:i4>
      </vt:variant>
      <vt:variant>
        <vt:i4>5</vt:i4>
      </vt:variant>
      <vt:variant>
        <vt:lpwstr/>
      </vt:variant>
      <vt:variant>
        <vt:lpwstr>_Toc183960575</vt:lpwstr>
      </vt:variant>
      <vt:variant>
        <vt:i4>1114161</vt:i4>
      </vt:variant>
      <vt:variant>
        <vt:i4>179</vt:i4>
      </vt:variant>
      <vt:variant>
        <vt:i4>0</vt:i4>
      </vt:variant>
      <vt:variant>
        <vt:i4>5</vt:i4>
      </vt:variant>
      <vt:variant>
        <vt:lpwstr/>
      </vt:variant>
      <vt:variant>
        <vt:lpwstr>_Toc183960574</vt:lpwstr>
      </vt:variant>
      <vt:variant>
        <vt:i4>1114161</vt:i4>
      </vt:variant>
      <vt:variant>
        <vt:i4>173</vt:i4>
      </vt:variant>
      <vt:variant>
        <vt:i4>0</vt:i4>
      </vt:variant>
      <vt:variant>
        <vt:i4>5</vt:i4>
      </vt:variant>
      <vt:variant>
        <vt:lpwstr/>
      </vt:variant>
      <vt:variant>
        <vt:lpwstr>_Toc183960573</vt:lpwstr>
      </vt:variant>
      <vt:variant>
        <vt:i4>1114161</vt:i4>
      </vt:variant>
      <vt:variant>
        <vt:i4>167</vt:i4>
      </vt:variant>
      <vt:variant>
        <vt:i4>0</vt:i4>
      </vt:variant>
      <vt:variant>
        <vt:i4>5</vt:i4>
      </vt:variant>
      <vt:variant>
        <vt:lpwstr/>
      </vt:variant>
      <vt:variant>
        <vt:lpwstr>_Toc183960572</vt:lpwstr>
      </vt:variant>
      <vt:variant>
        <vt:i4>1114161</vt:i4>
      </vt:variant>
      <vt:variant>
        <vt:i4>161</vt:i4>
      </vt:variant>
      <vt:variant>
        <vt:i4>0</vt:i4>
      </vt:variant>
      <vt:variant>
        <vt:i4>5</vt:i4>
      </vt:variant>
      <vt:variant>
        <vt:lpwstr/>
      </vt:variant>
      <vt:variant>
        <vt:lpwstr>_Toc183960571</vt:lpwstr>
      </vt:variant>
      <vt:variant>
        <vt:i4>1114161</vt:i4>
      </vt:variant>
      <vt:variant>
        <vt:i4>155</vt:i4>
      </vt:variant>
      <vt:variant>
        <vt:i4>0</vt:i4>
      </vt:variant>
      <vt:variant>
        <vt:i4>5</vt:i4>
      </vt:variant>
      <vt:variant>
        <vt:lpwstr/>
      </vt:variant>
      <vt:variant>
        <vt:lpwstr>_Toc183960570</vt:lpwstr>
      </vt:variant>
      <vt:variant>
        <vt:i4>1048625</vt:i4>
      </vt:variant>
      <vt:variant>
        <vt:i4>149</vt:i4>
      </vt:variant>
      <vt:variant>
        <vt:i4>0</vt:i4>
      </vt:variant>
      <vt:variant>
        <vt:i4>5</vt:i4>
      </vt:variant>
      <vt:variant>
        <vt:lpwstr/>
      </vt:variant>
      <vt:variant>
        <vt:lpwstr>_Toc183960569</vt:lpwstr>
      </vt:variant>
      <vt:variant>
        <vt:i4>1048625</vt:i4>
      </vt:variant>
      <vt:variant>
        <vt:i4>143</vt:i4>
      </vt:variant>
      <vt:variant>
        <vt:i4>0</vt:i4>
      </vt:variant>
      <vt:variant>
        <vt:i4>5</vt:i4>
      </vt:variant>
      <vt:variant>
        <vt:lpwstr/>
      </vt:variant>
      <vt:variant>
        <vt:lpwstr>_Toc183960568</vt:lpwstr>
      </vt:variant>
      <vt:variant>
        <vt:i4>1048625</vt:i4>
      </vt:variant>
      <vt:variant>
        <vt:i4>137</vt:i4>
      </vt:variant>
      <vt:variant>
        <vt:i4>0</vt:i4>
      </vt:variant>
      <vt:variant>
        <vt:i4>5</vt:i4>
      </vt:variant>
      <vt:variant>
        <vt:lpwstr/>
      </vt:variant>
      <vt:variant>
        <vt:lpwstr>_Toc183960567</vt:lpwstr>
      </vt:variant>
      <vt:variant>
        <vt:i4>1048625</vt:i4>
      </vt:variant>
      <vt:variant>
        <vt:i4>131</vt:i4>
      </vt:variant>
      <vt:variant>
        <vt:i4>0</vt:i4>
      </vt:variant>
      <vt:variant>
        <vt:i4>5</vt:i4>
      </vt:variant>
      <vt:variant>
        <vt:lpwstr/>
      </vt:variant>
      <vt:variant>
        <vt:lpwstr>_Toc183960566</vt:lpwstr>
      </vt:variant>
      <vt:variant>
        <vt:i4>1048625</vt:i4>
      </vt:variant>
      <vt:variant>
        <vt:i4>125</vt:i4>
      </vt:variant>
      <vt:variant>
        <vt:i4>0</vt:i4>
      </vt:variant>
      <vt:variant>
        <vt:i4>5</vt:i4>
      </vt:variant>
      <vt:variant>
        <vt:lpwstr/>
      </vt:variant>
      <vt:variant>
        <vt:lpwstr>_Toc183960565</vt:lpwstr>
      </vt:variant>
      <vt:variant>
        <vt:i4>1048625</vt:i4>
      </vt:variant>
      <vt:variant>
        <vt:i4>119</vt:i4>
      </vt:variant>
      <vt:variant>
        <vt:i4>0</vt:i4>
      </vt:variant>
      <vt:variant>
        <vt:i4>5</vt:i4>
      </vt:variant>
      <vt:variant>
        <vt:lpwstr/>
      </vt:variant>
      <vt:variant>
        <vt:lpwstr>_Toc183960564</vt:lpwstr>
      </vt:variant>
      <vt:variant>
        <vt:i4>1048625</vt:i4>
      </vt:variant>
      <vt:variant>
        <vt:i4>113</vt:i4>
      </vt:variant>
      <vt:variant>
        <vt:i4>0</vt:i4>
      </vt:variant>
      <vt:variant>
        <vt:i4>5</vt:i4>
      </vt:variant>
      <vt:variant>
        <vt:lpwstr/>
      </vt:variant>
      <vt:variant>
        <vt:lpwstr>_Toc183960563</vt:lpwstr>
      </vt:variant>
      <vt:variant>
        <vt:i4>1048625</vt:i4>
      </vt:variant>
      <vt:variant>
        <vt:i4>107</vt:i4>
      </vt:variant>
      <vt:variant>
        <vt:i4>0</vt:i4>
      </vt:variant>
      <vt:variant>
        <vt:i4>5</vt:i4>
      </vt:variant>
      <vt:variant>
        <vt:lpwstr/>
      </vt:variant>
      <vt:variant>
        <vt:lpwstr>_Toc183960562</vt:lpwstr>
      </vt:variant>
      <vt:variant>
        <vt:i4>1048625</vt:i4>
      </vt:variant>
      <vt:variant>
        <vt:i4>101</vt:i4>
      </vt:variant>
      <vt:variant>
        <vt:i4>0</vt:i4>
      </vt:variant>
      <vt:variant>
        <vt:i4>5</vt:i4>
      </vt:variant>
      <vt:variant>
        <vt:lpwstr/>
      </vt:variant>
      <vt:variant>
        <vt:lpwstr>_Toc183960561</vt:lpwstr>
      </vt:variant>
      <vt:variant>
        <vt:i4>1048625</vt:i4>
      </vt:variant>
      <vt:variant>
        <vt:i4>95</vt:i4>
      </vt:variant>
      <vt:variant>
        <vt:i4>0</vt:i4>
      </vt:variant>
      <vt:variant>
        <vt:i4>5</vt:i4>
      </vt:variant>
      <vt:variant>
        <vt:lpwstr/>
      </vt:variant>
      <vt:variant>
        <vt:lpwstr>_Toc183960560</vt:lpwstr>
      </vt:variant>
      <vt:variant>
        <vt:i4>1245233</vt:i4>
      </vt:variant>
      <vt:variant>
        <vt:i4>89</vt:i4>
      </vt:variant>
      <vt:variant>
        <vt:i4>0</vt:i4>
      </vt:variant>
      <vt:variant>
        <vt:i4>5</vt:i4>
      </vt:variant>
      <vt:variant>
        <vt:lpwstr/>
      </vt:variant>
      <vt:variant>
        <vt:lpwstr>_Toc183960559</vt:lpwstr>
      </vt:variant>
      <vt:variant>
        <vt:i4>1245233</vt:i4>
      </vt:variant>
      <vt:variant>
        <vt:i4>83</vt:i4>
      </vt:variant>
      <vt:variant>
        <vt:i4>0</vt:i4>
      </vt:variant>
      <vt:variant>
        <vt:i4>5</vt:i4>
      </vt:variant>
      <vt:variant>
        <vt:lpwstr/>
      </vt:variant>
      <vt:variant>
        <vt:lpwstr>_Toc183960558</vt:lpwstr>
      </vt:variant>
      <vt:variant>
        <vt:i4>1245233</vt:i4>
      </vt:variant>
      <vt:variant>
        <vt:i4>77</vt:i4>
      </vt:variant>
      <vt:variant>
        <vt:i4>0</vt:i4>
      </vt:variant>
      <vt:variant>
        <vt:i4>5</vt:i4>
      </vt:variant>
      <vt:variant>
        <vt:lpwstr/>
      </vt:variant>
      <vt:variant>
        <vt:lpwstr>_Toc183960557</vt:lpwstr>
      </vt:variant>
      <vt:variant>
        <vt:i4>1245233</vt:i4>
      </vt:variant>
      <vt:variant>
        <vt:i4>71</vt:i4>
      </vt:variant>
      <vt:variant>
        <vt:i4>0</vt:i4>
      </vt:variant>
      <vt:variant>
        <vt:i4>5</vt:i4>
      </vt:variant>
      <vt:variant>
        <vt:lpwstr/>
      </vt:variant>
      <vt:variant>
        <vt:lpwstr>_Toc183960556</vt:lpwstr>
      </vt:variant>
      <vt:variant>
        <vt:i4>1245233</vt:i4>
      </vt:variant>
      <vt:variant>
        <vt:i4>65</vt:i4>
      </vt:variant>
      <vt:variant>
        <vt:i4>0</vt:i4>
      </vt:variant>
      <vt:variant>
        <vt:i4>5</vt:i4>
      </vt:variant>
      <vt:variant>
        <vt:lpwstr/>
      </vt:variant>
      <vt:variant>
        <vt:lpwstr>_Toc183960555</vt:lpwstr>
      </vt:variant>
      <vt:variant>
        <vt:i4>1245233</vt:i4>
      </vt:variant>
      <vt:variant>
        <vt:i4>59</vt:i4>
      </vt:variant>
      <vt:variant>
        <vt:i4>0</vt:i4>
      </vt:variant>
      <vt:variant>
        <vt:i4>5</vt:i4>
      </vt:variant>
      <vt:variant>
        <vt:lpwstr/>
      </vt:variant>
      <vt:variant>
        <vt:lpwstr>_Toc183960554</vt:lpwstr>
      </vt:variant>
      <vt:variant>
        <vt:i4>1245233</vt:i4>
      </vt:variant>
      <vt:variant>
        <vt:i4>53</vt:i4>
      </vt:variant>
      <vt:variant>
        <vt:i4>0</vt:i4>
      </vt:variant>
      <vt:variant>
        <vt:i4>5</vt:i4>
      </vt:variant>
      <vt:variant>
        <vt:lpwstr/>
      </vt:variant>
      <vt:variant>
        <vt:lpwstr>_Toc183960553</vt:lpwstr>
      </vt:variant>
      <vt:variant>
        <vt:i4>1245233</vt:i4>
      </vt:variant>
      <vt:variant>
        <vt:i4>47</vt:i4>
      </vt:variant>
      <vt:variant>
        <vt:i4>0</vt:i4>
      </vt:variant>
      <vt:variant>
        <vt:i4>5</vt:i4>
      </vt:variant>
      <vt:variant>
        <vt:lpwstr/>
      </vt:variant>
      <vt:variant>
        <vt:lpwstr>_Toc183960552</vt:lpwstr>
      </vt:variant>
      <vt:variant>
        <vt:i4>1245233</vt:i4>
      </vt:variant>
      <vt:variant>
        <vt:i4>41</vt:i4>
      </vt:variant>
      <vt:variant>
        <vt:i4>0</vt:i4>
      </vt:variant>
      <vt:variant>
        <vt:i4>5</vt:i4>
      </vt:variant>
      <vt:variant>
        <vt:lpwstr/>
      </vt:variant>
      <vt:variant>
        <vt:lpwstr>_Toc183960551</vt:lpwstr>
      </vt:variant>
      <vt:variant>
        <vt:i4>1245233</vt:i4>
      </vt:variant>
      <vt:variant>
        <vt:i4>35</vt:i4>
      </vt:variant>
      <vt:variant>
        <vt:i4>0</vt:i4>
      </vt:variant>
      <vt:variant>
        <vt:i4>5</vt:i4>
      </vt:variant>
      <vt:variant>
        <vt:lpwstr/>
      </vt:variant>
      <vt:variant>
        <vt:lpwstr>_Toc183960550</vt:lpwstr>
      </vt:variant>
      <vt:variant>
        <vt:i4>1179697</vt:i4>
      </vt:variant>
      <vt:variant>
        <vt:i4>29</vt:i4>
      </vt:variant>
      <vt:variant>
        <vt:i4>0</vt:i4>
      </vt:variant>
      <vt:variant>
        <vt:i4>5</vt:i4>
      </vt:variant>
      <vt:variant>
        <vt:lpwstr/>
      </vt:variant>
      <vt:variant>
        <vt:lpwstr>_Toc183960549</vt:lpwstr>
      </vt:variant>
      <vt:variant>
        <vt:i4>1179697</vt:i4>
      </vt:variant>
      <vt:variant>
        <vt:i4>23</vt:i4>
      </vt:variant>
      <vt:variant>
        <vt:i4>0</vt:i4>
      </vt:variant>
      <vt:variant>
        <vt:i4>5</vt:i4>
      </vt:variant>
      <vt:variant>
        <vt:lpwstr/>
      </vt:variant>
      <vt:variant>
        <vt:lpwstr>_Toc183960548</vt:lpwstr>
      </vt:variant>
      <vt:variant>
        <vt:i4>1179697</vt:i4>
      </vt:variant>
      <vt:variant>
        <vt:i4>17</vt:i4>
      </vt:variant>
      <vt:variant>
        <vt:i4>0</vt:i4>
      </vt:variant>
      <vt:variant>
        <vt:i4>5</vt:i4>
      </vt:variant>
      <vt:variant>
        <vt:lpwstr/>
      </vt:variant>
      <vt:variant>
        <vt:lpwstr>_Toc183960547</vt:lpwstr>
      </vt:variant>
      <vt:variant>
        <vt:i4>1179697</vt:i4>
      </vt:variant>
      <vt:variant>
        <vt:i4>11</vt:i4>
      </vt:variant>
      <vt:variant>
        <vt:i4>0</vt:i4>
      </vt:variant>
      <vt:variant>
        <vt:i4>5</vt:i4>
      </vt:variant>
      <vt:variant>
        <vt:lpwstr/>
      </vt:variant>
      <vt:variant>
        <vt:lpwstr>_Toc183960546</vt:lpwstr>
      </vt:variant>
      <vt:variant>
        <vt:i4>5308467</vt:i4>
      </vt:variant>
      <vt:variant>
        <vt:i4>6</vt:i4>
      </vt:variant>
      <vt:variant>
        <vt:i4>0</vt:i4>
      </vt:variant>
      <vt:variant>
        <vt:i4>5</vt:i4>
      </vt:variant>
      <vt:variant>
        <vt:lpwstr>mailto:zbl00@mail.aub.edu</vt:lpwstr>
      </vt:variant>
      <vt:variant>
        <vt:lpwstr/>
      </vt:variant>
      <vt:variant>
        <vt:i4>5505086</vt:i4>
      </vt:variant>
      <vt:variant>
        <vt:i4>3</vt:i4>
      </vt:variant>
      <vt:variant>
        <vt:i4>0</vt:i4>
      </vt:variant>
      <vt:variant>
        <vt:i4>5</vt:i4>
      </vt:variant>
      <vt:variant>
        <vt:lpwstr>mailto:tne12@mail.aub.edu</vt:lpwstr>
      </vt:variant>
      <vt:variant>
        <vt:lpwstr/>
      </vt:variant>
      <vt:variant>
        <vt:i4>4522025</vt:i4>
      </vt:variant>
      <vt:variant>
        <vt:i4>0</vt:i4>
      </vt:variant>
      <vt:variant>
        <vt:i4>0</vt:i4>
      </vt:variant>
      <vt:variant>
        <vt:i4>5</vt:i4>
      </vt:variant>
      <vt:variant>
        <vt:lpwstr>mailto:myh17@mail.aub.edu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dc:creator>
  <cp:keywords/>
  <dc:description/>
  <cp:lastModifiedBy>Tia El Khoury (Student)</cp:lastModifiedBy>
  <cp:revision>2</cp:revision>
  <cp:lastPrinted>2024-12-04T14:01:00Z</cp:lastPrinted>
  <dcterms:created xsi:type="dcterms:W3CDTF">2024-12-04T14:10:00Z</dcterms:created>
  <dcterms:modified xsi:type="dcterms:W3CDTF">2024-12-04T14:10:00Z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0x010100B5C8CB73D4325649B5DCB2E4A2A0E43A</vt:lpwstr>
  </property>
  <property fmtid="{D5CDD505-2E9C-101B-9397-08002B2CF9AE}" pid="3" name="GrammarlyDocumentId">
    <vt:lpwstr>59bdf8ba-2893-4f53-9710-02035933b54e</vt:lpwstr>
  </property>
</Properties>
</file>